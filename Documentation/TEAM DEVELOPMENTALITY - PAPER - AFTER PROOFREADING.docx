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001879B6" w:rsidP="001879B6" w:rsidRDefault="001879B6" w14:paraId="4435C074" w14:textId="77777777">
      <w:pPr>
        <w:jc w:val="center"/>
        <w:rPr>
          <w:sz w:val="32"/>
          <w:szCs w:val="32"/>
        </w:rPr>
      </w:pPr>
      <w:r w:rsidRPr="00DA3636">
        <w:rPr>
          <w:sz w:val="32"/>
          <w:szCs w:val="32"/>
        </w:rPr>
        <w:t>BARANGAY SOUTH SIGNAL VILLAGE WEB APP</w:t>
      </w:r>
    </w:p>
    <w:p w:rsidR="001879B6" w:rsidP="001879B6" w:rsidRDefault="001879B6" w14:paraId="5D24E846" w14:textId="77777777">
      <w:pPr>
        <w:jc w:val="center"/>
        <w:rPr>
          <w:sz w:val="32"/>
          <w:szCs w:val="32"/>
        </w:rPr>
      </w:pPr>
    </w:p>
    <w:p w:rsidR="001879B6" w:rsidP="001879B6" w:rsidRDefault="001879B6" w14:paraId="6BEF9FDE" w14:textId="77777777">
      <w:pPr>
        <w:jc w:val="center"/>
        <w:rPr>
          <w:sz w:val="32"/>
          <w:szCs w:val="32"/>
        </w:rPr>
      </w:pPr>
    </w:p>
    <w:p w:rsidR="001879B6" w:rsidP="001879B6" w:rsidRDefault="001879B6" w14:paraId="62D4EAB4" w14:textId="77777777">
      <w:pPr>
        <w:jc w:val="center"/>
        <w:rPr>
          <w:sz w:val="32"/>
          <w:szCs w:val="32"/>
        </w:rPr>
      </w:pPr>
    </w:p>
    <w:p w:rsidR="001879B6" w:rsidP="001879B6" w:rsidRDefault="001879B6" w14:paraId="1D3CDA54" w14:textId="77777777">
      <w:pPr>
        <w:jc w:val="center"/>
        <w:rPr>
          <w:sz w:val="32"/>
          <w:szCs w:val="32"/>
        </w:rPr>
      </w:pPr>
    </w:p>
    <w:p w:rsidR="001879B6" w:rsidP="001879B6" w:rsidRDefault="001879B6" w14:paraId="42908150" w14:textId="77777777">
      <w:pPr>
        <w:jc w:val="center"/>
        <w:rPr>
          <w:sz w:val="32"/>
          <w:szCs w:val="32"/>
        </w:rPr>
      </w:pPr>
    </w:p>
    <w:p w:rsidR="001879B6" w:rsidP="001879B6" w:rsidRDefault="001879B6" w14:paraId="3CBDA7C3" w14:textId="77777777">
      <w:pPr>
        <w:jc w:val="center"/>
        <w:rPr>
          <w:sz w:val="32"/>
          <w:szCs w:val="32"/>
        </w:rPr>
      </w:pPr>
    </w:p>
    <w:p w:rsidR="001879B6" w:rsidP="001879B6" w:rsidRDefault="001879B6" w14:paraId="52D9CB8A" w14:textId="77777777">
      <w:pPr>
        <w:jc w:val="center"/>
        <w:rPr>
          <w:sz w:val="32"/>
          <w:szCs w:val="32"/>
        </w:rPr>
      </w:pPr>
    </w:p>
    <w:p w:rsidR="001879B6" w:rsidP="001879B6" w:rsidRDefault="001879B6" w14:paraId="086255F6" w14:textId="77777777">
      <w:pPr>
        <w:jc w:val="center"/>
        <w:rPr>
          <w:sz w:val="32"/>
          <w:szCs w:val="32"/>
        </w:rPr>
      </w:pPr>
    </w:p>
    <w:p w:rsidR="001879B6" w:rsidP="001879B6" w:rsidRDefault="001879B6" w14:paraId="3F887644" w14:textId="77777777">
      <w:pPr>
        <w:jc w:val="center"/>
        <w:rPr>
          <w:sz w:val="32"/>
          <w:szCs w:val="32"/>
        </w:rPr>
      </w:pPr>
      <w:r w:rsidRPr="00AB2401">
        <w:rPr>
          <w:sz w:val="32"/>
          <w:szCs w:val="32"/>
        </w:rPr>
        <w:t xml:space="preserve">Project Documentation </w:t>
      </w:r>
      <w:r>
        <w:rPr>
          <w:sz w:val="32"/>
          <w:szCs w:val="32"/>
        </w:rPr>
        <w:t>S</w:t>
      </w:r>
      <w:r w:rsidRPr="00AB2401">
        <w:rPr>
          <w:sz w:val="32"/>
          <w:szCs w:val="32"/>
        </w:rPr>
        <w:t>ubmitted</w:t>
      </w:r>
      <w:r>
        <w:rPr>
          <w:sz w:val="32"/>
          <w:szCs w:val="32"/>
        </w:rPr>
        <w:t xml:space="preserve"> t</w:t>
      </w:r>
      <w:r w:rsidRPr="00AB2401">
        <w:rPr>
          <w:sz w:val="32"/>
          <w:szCs w:val="32"/>
        </w:rPr>
        <w:t xml:space="preserve">o </w:t>
      </w:r>
      <w:r>
        <w:rPr>
          <w:sz w:val="32"/>
          <w:szCs w:val="32"/>
        </w:rPr>
        <w:t xml:space="preserve">the </w:t>
      </w:r>
      <w:r w:rsidRPr="00AB2401">
        <w:rPr>
          <w:sz w:val="32"/>
          <w:szCs w:val="32"/>
        </w:rPr>
        <w:t>Faculty</w:t>
      </w:r>
      <w:r>
        <w:rPr>
          <w:sz w:val="32"/>
          <w:szCs w:val="32"/>
        </w:rPr>
        <w:t xml:space="preserve"> </w:t>
      </w:r>
      <w:r w:rsidRPr="00AB2401">
        <w:rPr>
          <w:sz w:val="32"/>
          <w:szCs w:val="32"/>
        </w:rPr>
        <w:t>of the</w:t>
      </w:r>
    </w:p>
    <w:p w:rsidR="001879B6" w:rsidP="001879B6" w:rsidRDefault="001879B6" w14:paraId="712DD582" w14:textId="77777777">
      <w:pPr>
        <w:jc w:val="center"/>
        <w:rPr>
          <w:sz w:val="32"/>
          <w:szCs w:val="32"/>
        </w:rPr>
      </w:pPr>
      <w:r w:rsidRPr="00AB2401">
        <w:rPr>
          <w:sz w:val="32"/>
          <w:szCs w:val="32"/>
        </w:rPr>
        <w:t>School of Computing and Information Technologies</w:t>
      </w:r>
    </w:p>
    <w:p w:rsidR="001879B6" w:rsidP="001879B6" w:rsidRDefault="001879B6" w14:paraId="0664CF05" w14:textId="77777777">
      <w:pPr>
        <w:jc w:val="center"/>
        <w:rPr>
          <w:sz w:val="32"/>
          <w:szCs w:val="32"/>
        </w:rPr>
      </w:pPr>
    </w:p>
    <w:p w:rsidR="001879B6" w:rsidP="001879B6" w:rsidRDefault="001879B6" w14:paraId="6466B0C8" w14:textId="77777777">
      <w:pPr>
        <w:jc w:val="center"/>
        <w:rPr>
          <w:sz w:val="32"/>
          <w:szCs w:val="32"/>
        </w:rPr>
      </w:pPr>
      <w:r w:rsidRPr="00AB2401">
        <w:rPr>
          <w:sz w:val="32"/>
          <w:szCs w:val="32"/>
        </w:rPr>
        <w:t>Asia Pacific College</w:t>
      </w:r>
    </w:p>
    <w:p w:rsidRPr="00AB2401" w:rsidR="001879B6" w:rsidP="001879B6" w:rsidRDefault="001879B6" w14:paraId="5298CAD0" w14:textId="77777777">
      <w:pPr>
        <w:jc w:val="center"/>
        <w:rPr>
          <w:sz w:val="32"/>
          <w:szCs w:val="32"/>
        </w:rPr>
      </w:pPr>
    </w:p>
    <w:p w:rsidR="001879B6" w:rsidP="001879B6" w:rsidRDefault="001879B6" w14:paraId="4AA96574" w14:textId="77777777">
      <w:pPr>
        <w:jc w:val="center"/>
        <w:rPr>
          <w:sz w:val="32"/>
          <w:szCs w:val="32"/>
        </w:rPr>
      </w:pPr>
      <w:r w:rsidRPr="00AB2401">
        <w:rPr>
          <w:sz w:val="32"/>
          <w:szCs w:val="32"/>
        </w:rPr>
        <w:t xml:space="preserve">In </w:t>
      </w:r>
      <w:r>
        <w:rPr>
          <w:sz w:val="32"/>
          <w:szCs w:val="32"/>
        </w:rPr>
        <w:t>P</w:t>
      </w:r>
      <w:r w:rsidRPr="00AB2401">
        <w:rPr>
          <w:sz w:val="32"/>
          <w:szCs w:val="32"/>
        </w:rPr>
        <w:t xml:space="preserve">artial </w:t>
      </w:r>
      <w:r>
        <w:rPr>
          <w:sz w:val="32"/>
          <w:szCs w:val="32"/>
        </w:rPr>
        <w:t>F</w:t>
      </w:r>
      <w:r w:rsidRPr="00AB2401">
        <w:rPr>
          <w:sz w:val="32"/>
          <w:szCs w:val="32"/>
        </w:rPr>
        <w:t xml:space="preserve">ulfillment of the </w:t>
      </w:r>
      <w:r>
        <w:rPr>
          <w:sz w:val="32"/>
          <w:szCs w:val="32"/>
        </w:rPr>
        <w:t>R</w:t>
      </w:r>
      <w:r w:rsidRPr="00AB2401">
        <w:rPr>
          <w:sz w:val="32"/>
          <w:szCs w:val="32"/>
        </w:rPr>
        <w:t>equirements for</w:t>
      </w:r>
    </w:p>
    <w:p w:rsidR="001879B6" w:rsidP="001879B6" w:rsidRDefault="001879B6" w14:paraId="5FA5EF73" w14:textId="77777777">
      <w:pPr>
        <w:jc w:val="center"/>
        <w:rPr>
          <w:sz w:val="32"/>
          <w:szCs w:val="32"/>
        </w:rPr>
      </w:pPr>
      <w:r>
        <w:rPr>
          <w:sz w:val="32"/>
          <w:szCs w:val="32"/>
        </w:rPr>
        <w:t>Software Development for IT</w:t>
      </w:r>
    </w:p>
    <w:p w:rsidR="001879B6" w:rsidP="001879B6" w:rsidRDefault="001879B6" w14:paraId="7BE00696" w14:textId="77777777">
      <w:pPr>
        <w:jc w:val="center"/>
        <w:rPr>
          <w:sz w:val="32"/>
          <w:szCs w:val="32"/>
        </w:rPr>
      </w:pPr>
      <w:r>
        <w:rPr>
          <w:sz w:val="32"/>
          <w:szCs w:val="32"/>
        </w:rPr>
        <w:t>SOFTDEV</w:t>
      </w:r>
    </w:p>
    <w:p w:rsidRPr="00AB2401" w:rsidR="001879B6" w:rsidP="001879B6" w:rsidRDefault="001879B6" w14:paraId="5C699357" w14:textId="77777777">
      <w:pPr>
        <w:jc w:val="center"/>
        <w:rPr>
          <w:sz w:val="32"/>
          <w:szCs w:val="32"/>
        </w:rPr>
      </w:pPr>
    </w:p>
    <w:p w:rsidRPr="00AB2401" w:rsidR="001879B6" w:rsidP="001879B6" w:rsidRDefault="001879B6" w14:paraId="59464B58" w14:textId="77777777">
      <w:pPr>
        <w:jc w:val="center"/>
        <w:rPr>
          <w:sz w:val="32"/>
          <w:szCs w:val="32"/>
        </w:rPr>
      </w:pPr>
      <w:r w:rsidRPr="00AB2401">
        <w:rPr>
          <w:sz w:val="32"/>
          <w:szCs w:val="32"/>
        </w:rPr>
        <w:t>By</w:t>
      </w:r>
    </w:p>
    <w:tbl>
      <w:tblPr>
        <w:tblStyle w:val="TableGrid"/>
        <w:tblW w:w="914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297"/>
        <w:gridCol w:w="4843"/>
      </w:tblGrid>
      <w:tr w:rsidR="001879B6" w:rsidTr="000F3FCA" w14:paraId="5A3F8255" w14:textId="77777777">
        <w:trPr>
          <w:trHeight w:val="145"/>
        </w:trPr>
        <w:tc>
          <w:tcPr>
            <w:tcW w:w="4297" w:type="dxa"/>
          </w:tcPr>
          <w:p w:rsidR="001879B6" w:rsidP="000F3FCA" w:rsidRDefault="001879B6" w14:paraId="78C54788" w14:textId="77777777">
            <w:pPr>
              <w:spacing w:line="276" w:lineRule="auto"/>
              <w:jc w:val="center"/>
              <w:rPr>
                <w:sz w:val="32"/>
                <w:szCs w:val="32"/>
              </w:rPr>
            </w:pPr>
            <w:r>
              <w:rPr>
                <w:sz w:val="32"/>
                <w:szCs w:val="32"/>
              </w:rPr>
              <w:t>Rark Mowen L. Alcantara</w:t>
            </w:r>
          </w:p>
        </w:tc>
        <w:tc>
          <w:tcPr>
            <w:tcW w:w="4843" w:type="dxa"/>
          </w:tcPr>
          <w:p w:rsidR="001879B6" w:rsidP="000F3FCA" w:rsidRDefault="001879B6" w14:paraId="43562112" w14:textId="77777777">
            <w:pPr>
              <w:spacing w:line="276" w:lineRule="auto"/>
              <w:jc w:val="center"/>
              <w:rPr>
                <w:sz w:val="32"/>
                <w:szCs w:val="32"/>
              </w:rPr>
            </w:pPr>
            <w:r>
              <w:rPr>
                <w:sz w:val="32"/>
                <w:szCs w:val="32"/>
              </w:rPr>
              <w:t>Mikedale B. Dellera</w:t>
            </w:r>
          </w:p>
        </w:tc>
      </w:tr>
      <w:tr w:rsidR="001879B6" w:rsidTr="000F3FCA" w14:paraId="4DAC3F6F" w14:textId="77777777">
        <w:trPr>
          <w:trHeight w:val="142"/>
        </w:trPr>
        <w:tc>
          <w:tcPr>
            <w:tcW w:w="4297" w:type="dxa"/>
          </w:tcPr>
          <w:p w:rsidR="001879B6" w:rsidP="000F3FCA" w:rsidRDefault="001879B6" w14:paraId="5177EC11" w14:textId="77777777">
            <w:pPr>
              <w:spacing w:line="276" w:lineRule="auto"/>
              <w:jc w:val="center"/>
              <w:rPr>
                <w:sz w:val="32"/>
                <w:szCs w:val="32"/>
              </w:rPr>
            </w:pPr>
            <w:r>
              <w:rPr>
                <w:sz w:val="32"/>
                <w:szCs w:val="32"/>
              </w:rPr>
              <w:t xml:space="preserve"> Jakerson B. Bermudo</w:t>
            </w:r>
          </w:p>
        </w:tc>
        <w:tc>
          <w:tcPr>
            <w:tcW w:w="4843" w:type="dxa"/>
          </w:tcPr>
          <w:p w:rsidR="001879B6" w:rsidP="000F3FCA" w:rsidRDefault="001879B6" w14:paraId="00A82551" w14:textId="77777777">
            <w:pPr>
              <w:spacing w:line="276" w:lineRule="auto"/>
              <w:jc w:val="center"/>
              <w:rPr>
                <w:sz w:val="32"/>
                <w:szCs w:val="32"/>
              </w:rPr>
            </w:pPr>
            <w:r>
              <w:rPr>
                <w:sz w:val="32"/>
                <w:szCs w:val="32"/>
              </w:rPr>
              <w:t>Princess Joy H. Ferrer</w:t>
            </w:r>
          </w:p>
        </w:tc>
      </w:tr>
      <w:tr w:rsidR="001879B6" w:rsidTr="000F3FCA" w14:paraId="1724806A" w14:textId="77777777">
        <w:trPr>
          <w:trHeight w:val="145"/>
        </w:trPr>
        <w:tc>
          <w:tcPr>
            <w:tcW w:w="4297" w:type="dxa"/>
          </w:tcPr>
          <w:p w:rsidRPr="00AB2401" w:rsidR="001879B6" w:rsidP="000F3FCA" w:rsidRDefault="001879B6" w14:paraId="640A6934" w14:textId="77777777">
            <w:pPr>
              <w:spacing w:line="276" w:lineRule="auto"/>
              <w:jc w:val="center"/>
              <w:rPr>
                <w:sz w:val="32"/>
                <w:szCs w:val="32"/>
              </w:rPr>
            </w:pPr>
            <w:r w:rsidRPr="09557DEB">
              <w:rPr>
                <w:sz w:val="32"/>
                <w:szCs w:val="32"/>
              </w:rPr>
              <w:t>Wilkins V.</w:t>
            </w:r>
            <w:r>
              <w:rPr>
                <w:sz w:val="32"/>
                <w:szCs w:val="32"/>
              </w:rPr>
              <w:t xml:space="preserve"> </w:t>
            </w:r>
            <w:r w:rsidRPr="09557DEB">
              <w:rPr>
                <w:sz w:val="32"/>
                <w:szCs w:val="32"/>
              </w:rPr>
              <w:t>Caducio</w:t>
            </w:r>
          </w:p>
        </w:tc>
        <w:tc>
          <w:tcPr>
            <w:tcW w:w="4843" w:type="dxa"/>
          </w:tcPr>
          <w:p w:rsidRPr="00AB2401" w:rsidR="001879B6" w:rsidP="000F3FCA" w:rsidRDefault="001879B6" w14:paraId="7E72DA0F" w14:textId="77777777">
            <w:pPr>
              <w:spacing w:line="276" w:lineRule="auto"/>
              <w:jc w:val="center"/>
              <w:rPr>
                <w:sz w:val="32"/>
                <w:szCs w:val="32"/>
              </w:rPr>
            </w:pPr>
            <w:r>
              <w:rPr>
                <w:sz w:val="32"/>
                <w:szCs w:val="32"/>
              </w:rPr>
              <w:t>Carl James A. Garcia</w:t>
            </w:r>
          </w:p>
        </w:tc>
      </w:tr>
      <w:tr w:rsidR="001879B6" w:rsidTr="000F3FCA" w14:paraId="4D0CA3F5" w14:textId="77777777">
        <w:trPr>
          <w:trHeight w:val="145"/>
        </w:trPr>
        <w:tc>
          <w:tcPr>
            <w:tcW w:w="4297" w:type="dxa"/>
          </w:tcPr>
          <w:p w:rsidRPr="09557DEB" w:rsidR="001879B6" w:rsidP="000F3FCA" w:rsidRDefault="001879B6" w14:paraId="6E5F2BDC" w14:textId="77777777">
            <w:pPr>
              <w:spacing w:line="276" w:lineRule="auto"/>
              <w:jc w:val="center"/>
              <w:rPr>
                <w:sz w:val="32"/>
                <w:szCs w:val="32"/>
              </w:rPr>
            </w:pPr>
          </w:p>
        </w:tc>
        <w:tc>
          <w:tcPr>
            <w:tcW w:w="4843" w:type="dxa"/>
          </w:tcPr>
          <w:p w:rsidRPr="09557DEB" w:rsidR="001879B6" w:rsidP="000F3FCA" w:rsidRDefault="001879B6" w14:paraId="54229074" w14:textId="77777777">
            <w:pPr>
              <w:spacing w:line="276" w:lineRule="auto"/>
              <w:jc w:val="center"/>
              <w:rPr>
                <w:sz w:val="32"/>
                <w:szCs w:val="32"/>
              </w:rPr>
            </w:pPr>
          </w:p>
        </w:tc>
      </w:tr>
      <w:tr w:rsidR="001879B6" w:rsidTr="000F3FCA" w14:paraId="680D5076" w14:textId="77777777">
        <w:trPr>
          <w:trHeight w:val="287"/>
        </w:trPr>
        <w:tc>
          <w:tcPr>
            <w:tcW w:w="4297" w:type="dxa"/>
          </w:tcPr>
          <w:p w:rsidR="001879B6" w:rsidP="000F3FCA" w:rsidRDefault="001879B6" w14:paraId="78FAC478" w14:textId="77777777">
            <w:pPr>
              <w:spacing w:line="276" w:lineRule="auto"/>
              <w:rPr>
                <w:sz w:val="32"/>
                <w:szCs w:val="32"/>
              </w:rPr>
            </w:pPr>
          </w:p>
        </w:tc>
        <w:tc>
          <w:tcPr>
            <w:tcW w:w="4843" w:type="dxa"/>
          </w:tcPr>
          <w:p w:rsidR="001879B6" w:rsidP="000F3FCA" w:rsidRDefault="001879B6" w14:paraId="475020F6" w14:textId="77777777">
            <w:pPr>
              <w:spacing w:line="276" w:lineRule="auto"/>
              <w:rPr>
                <w:sz w:val="32"/>
                <w:szCs w:val="32"/>
              </w:rPr>
            </w:pPr>
          </w:p>
        </w:tc>
      </w:tr>
    </w:tbl>
    <w:p w:rsidR="001879B6" w:rsidP="001879B6" w:rsidRDefault="001879B6" w14:paraId="61D4A990" w14:textId="77777777">
      <w:pPr>
        <w:jc w:val="center"/>
      </w:pPr>
    </w:p>
    <w:p w:rsidRPr="00491A50" w:rsidR="001879B6" w:rsidP="001879B6" w:rsidRDefault="001879B6" w14:paraId="3679EC54" w14:textId="77777777">
      <w:pPr>
        <w:jc w:val="center"/>
      </w:pPr>
      <w:r w:rsidRPr="00491A50">
        <w:t>ASIA PACIFIC COLLEGE</w:t>
      </w:r>
    </w:p>
    <w:p w:rsidRPr="00491A50" w:rsidR="001879B6" w:rsidP="001879B6" w:rsidRDefault="001879B6" w14:paraId="7E6C2562" w14:textId="77777777">
      <w:pPr>
        <w:jc w:val="center"/>
      </w:pPr>
      <w:r w:rsidRPr="00491A50">
        <w:t>Approval Sheet</w:t>
      </w:r>
    </w:p>
    <w:p w:rsidRPr="00491A50" w:rsidR="001879B6" w:rsidP="001879B6" w:rsidRDefault="001879B6" w14:paraId="15E31CC3" w14:textId="77777777">
      <w:pPr>
        <w:jc w:val="center"/>
      </w:pPr>
      <w:r w:rsidRPr="00491A50">
        <w:t>BARANGAY SOUTH SIGNAL VILLAGE WEB APP</w:t>
      </w:r>
    </w:p>
    <w:p w:rsidRPr="00491A50" w:rsidR="001879B6" w:rsidP="001879B6" w:rsidRDefault="001879B6" w14:paraId="44D31791" w14:textId="77777777">
      <w:pPr>
        <w:jc w:val="center"/>
      </w:pPr>
      <w:r w:rsidRPr="00491A50">
        <w:t>Prepared and submitted by</w:t>
      </w:r>
    </w:p>
    <w:p w:rsidRPr="00491A50" w:rsidR="001879B6" w:rsidP="001879B6" w:rsidRDefault="001879B6" w14:paraId="713BEE63" w14:textId="77777777">
      <w:pPr>
        <w:jc w:val="center"/>
      </w:pPr>
    </w:p>
    <w:tbl>
      <w:tblPr>
        <w:tblStyle w:val="TableGrid"/>
        <w:tblW w:w="914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297"/>
        <w:gridCol w:w="4843"/>
      </w:tblGrid>
      <w:tr w:rsidRPr="00491A50" w:rsidR="001879B6" w:rsidTr="000F3FCA" w14:paraId="47CE3602" w14:textId="77777777">
        <w:trPr>
          <w:trHeight w:val="145"/>
        </w:trPr>
        <w:tc>
          <w:tcPr>
            <w:tcW w:w="4297" w:type="dxa"/>
          </w:tcPr>
          <w:p w:rsidRPr="00491A50" w:rsidR="001879B6" w:rsidP="000F3FCA" w:rsidRDefault="001879B6" w14:paraId="23354E91" w14:textId="77777777">
            <w:pPr>
              <w:spacing w:after="160" w:line="259" w:lineRule="auto"/>
              <w:jc w:val="center"/>
            </w:pPr>
            <w:r w:rsidRPr="00491A50">
              <w:t>Rark Mowen L. Alcantara</w:t>
            </w:r>
          </w:p>
        </w:tc>
        <w:tc>
          <w:tcPr>
            <w:tcW w:w="4843" w:type="dxa"/>
          </w:tcPr>
          <w:p w:rsidRPr="00491A50" w:rsidR="001879B6" w:rsidP="000F3FCA" w:rsidRDefault="001879B6" w14:paraId="4F13DB3B" w14:textId="77777777">
            <w:pPr>
              <w:spacing w:after="160" w:line="259" w:lineRule="auto"/>
              <w:jc w:val="center"/>
            </w:pPr>
            <w:r w:rsidRPr="00491A50">
              <w:t>Mikedale B. Dellera</w:t>
            </w:r>
          </w:p>
        </w:tc>
      </w:tr>
      <w:tr w:rsidRPr="00491A50" w:rsidR="001879B6" w:rsidTr="000F3FCA" w14:paraId="5D464130" w14:textId="77777777">
        <w:trPr>
          <w:trHeight w:val="142"/>
        </w:trPr>
        <w:tc>
          <w:tcPr>
            <w:tcW w:w="4297" w:type="dxa"/>
          </w:tcPr>
          <w:p w:rsidRPr="00491A50" w:rsidR="001879B6" w:rsidP="000F3FCA" w:rsidRDefault="001879B6" w14:paraId="4CFAC0D2" w14:textId="77777777">
            <w:pPr>
              <w:spacing w:after="160" w:line="259" w:lineRule="auto"/>
              <w:jc w:val="center"/>
            </w:pPr>
            <w:r w:rsidRPr="00491A50">
              <w:t xml:space="preserve"> Jakerson B. Bermudo</w:t>
            </w:r>
          </w:p>
        </w:tc>
        <w:tc>
          <w:tcPr>
            <w:tcW w:w="4843" w:type="dxa"/>
          </w:tcPr>
          <w:p w:rsidRPr="00491A50" w:rsidR="001879B6" w:rsidP="000F3FCA" w:rsidRDefault="001879B6" w14:paraId="4AC406D0" w14:textId="77777777">
            <w:pPr>
              <w:spacing w:after="160" w:line="259" w:lineRule="auto"/>
              <w:jc w:val="center"/>
            </w:pPr>
            <w:r w:rsidRPr="00491A50">
              <w:t>Princess Joy H. Ferrer</w:t>
            </w:r>
          </w:p>
        </w:tc>
      </w:tr>
      <w:tr w:rsidRPr="00491A50" w:rsidR="001879B6" w:rsidTr="000F3FCA" w14:paraId="11735A00" w14:textId="77777777">
        <w:trPr>
          <w:trHeight w:val="145"/>
        </w:trPr>
        <w:tc>
          <w:tcPr>
            <w:tcW w:w="4297" w:type="dxa"/>
          </w:tcPr>
          <w:p w:rsidRPr="00491A50" w:rsidR="001879B6" w:rsidP="000F3FCA" w:rsidRDefault="001879B6" w14:paraId="6B3FB04B" w14:textId="77777777">
            <w:pPr>
              <w:spacing w:after="160" w:line="259" w:lineRule="auto"/>
              <w:jc w:val="center"/>
            </w:pPr>
            <w:r w:rsidRPr="00491A50">
              <w:t>Wilkins V. Caducio</w:t>
            </w:r>
          </w:p>
        </w:tc>
        <w:tc>
          <w:tcPr>
            <w:tcW w:w="4843" w:type="dxa"/>
          </w:tcPr>
          <w:p w:rsidRPr="00491A50" w:rsidR="001879B6" w:rsidP="000F3FCA" w:rsidRDefault="001879B6" w14:paraId="055B0FA1" w14:textId="77777777">
            <w:pPr>
              <w:spacing w:after="160" w:line="259" w:lineRule="auto"/>
              <w:jc w:val="center"/>
            </w:pPr>
            <w:r w:rsidRPr="00491A50">
              <w:t>Carl James A. Garcia</w:t>
            </w:r>
          </w:p>
        </w:tc>
      </w:tr>
    </w:tbl>
    <w:p w:rsidRPr="00491A50" w:rsidR="001879B6" w:rsidP="001879B6" w:rsidRDefault="001879B6" w14:paraId="1150628F" w14:textId="77777777">
      <w:pPr>
        <w:jc w:val="center"/>
      </w:pPr>
    </w:p>
    <w:p w:rsidRPr="00491A50" w:rsidR="001879B6" w:rsidP="001879B6" w:rsidRDefault="001879B6" w14:paraId="53E1B009" w14:textId="77777777">
      <w:pPr>
        <w:jc w:val="center"/>
      </w:pPr>
      <w:r w:rsidRPr="00491A50">
        <w:t>In Partial Fulfillment of the Requirements for the Degree of</w:t>
      </w:r>
    </w:p>
    <w:p w:rsidRPr="00491A50" w:rsidR="001879B6" w:rsidP="001879B6" w:rsidRDefault="001879B6" w14:paraId="142B29EE" w14:textId="77777777">
      <w:pPr>
        <w:jc w:val="center"/>
      </w:pPr>
      <w:r w:rsidRPr="00491A50">
        <w:t>Bachelor of Science in Information Technology</w:t>
      </w:r>
    </w:p>
    <w:p w:rsidRPr="00491A50" w:rsidR="001879B6" w:rsidP="001879B6" w:rsidRDefault="001879B6" w14:paraId="56F44F13" w14:textId="77777777">
      <w:pPr>
        <w:jc w:val="center"/>
      </w:pPr>
      <w:r w:rsidRPr="00491A50">
        <w:t>Examined and Recommended for Acceptance and Approval for</w:t>
      </w:r>
    </w:p>
    <w:p w:rsidRPr="00491A50" w:rsidR="001879B6" w:rsidP="001879B6" w:rsidRDefault="001879B6" w14:paraId="758A6DE8" w14:textId="77777777">
      <w:pPr>
        <w:jc w:val="center"/>
      </w:pPr>
      <w:r w:rsidRPr="00491A50">
        <w:t>Research/Capstone Presentation</w:t>
      </w:r>
    </w:p>
    <w:p w:rsidRPr="00491A50" w:rsidR="001879B6" w:rsidP="001879B6" w:rsidRDefault="001879B6" w14:paraId="5AA74D99" w14:textId="77777777">
      <w:pPr>
        <w:jc w:val="center"/>
      </w:pPr>
    </w:p>
    <w:p w:rsidRPr="00491A50" w:rsidR="001879B6" w:rsidP="001879B6" w:rsidRDefault="001879B6" w14:paraId="5F58CB36" w14:textId="77777777">
      <w:pPr>
        <w:jc w:val="center"/>
      </w:pPr>
      <w:r w:rsidRPr="00491A50">
        <w:t>___________________________</w:t>
      </w:r>
    </w:p>
    <w:p w:rsidRPr="00491A50" w:rsidR="001879B6" w:rsidP="001879B6" w:rsidRDefault="001879B6" w14:paraId="6C78AE48" w14:textId="77777777">
      <w:pPr>
        <w:jc w:val="center"/>
      </w:pPr>
      <w:r w:rsidRPr="00491A50">
        <w:t>&lt;Name&gt;, Adviser</w:t>
      </w:r>
    </w:p>
    <w:p w:rsidRPr="00491A50" w:rsidR="001879B6" w:rsidP="001879B6" w:rsidRDefault="001879B6" w14:paraId="6CC2EDEC" w14:textId="77777777">
      <w:pPr>
        <w:jc w:val="center"/>
      </w:pPr>
    </w:p>
    <w:p w:rsidRPr="00491A50" w:rsidR="001879B6" w:rsidP="001879B6" w:rsidRDefault="001879B6" w14:paraId="0D2E7AFC" w14:textId="77777777">
      <w:pPr>
        <w:jc w:val="center"/>
      </w:pPr>
      <w:r w:rsidRPr="00491A50">
        <w:t>Panelists</w:t>
      </w:r>
    </w:p>
    <w:p w:rsidRPr="00491A50" w:rsidR="001879B6" w:rsidP="001879B6" w:rsidRDefault="001879B6" w14:paraId="4B30DFF3" w14:textId="77777777">
      <w:pPr>
        <w:jc w:val="center"/>
      </w:pPr>
      <w:r w:rsidRPr="00491A50">
        <w:t>___________________________</w:t>
      </w:r>
    </w:p>
    <w:p w:rsidRPr="00491A50" w:rsidR="001879B6" w:rsidP="001879B6" w:rsidRDefault="001879B6" w14:paraId="2D0C5547" w14:textId="77777777">
      <w:pPr>
        <w:jc w:val="center"/>
      </w:pPr>
      <w:r w:rsidRPr="00491A50">
        <w:t>&lt;Name&gt;, Chairperson</w:t>
      </w:r>
    </w:p>
    <w:p w:rsidRPr="00491A50" w:rsidR="001879B6" w:rsidP="001879B6" w:rsidRDefault="001879B6" w14:paraId="4D306321" w14:textId="77777777">
      <w:pPr>
        <w:jc w:val="cente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Pr="00491A50" w:rsidR="001879B6" w:rsidTr="000F3FCA" w14:paraId="7F7670ED" w14:textId="77777777">
        <w:tc>
          <w:tcPr>
            <w:tcW w:w="4675" w:type="dxa"/>
          </w:tcPr>
          <w:p w:rsidRPr="00491A50" w:rsidR="001879B6" w:rsidP="000F3FCA" w:rsidRDefault="001879B6" w14:paraId="5457B6C3" w14:textId="77777777">
            <w:pPr>
              <w:jc w:val="center"/>
            </w:pPr>
            <w:r w:rsidRPr="00491A50">
              <w:t>___________________________</w:t>
            </w:r>
          </w:p>
        </w:tc>
        <w:tc>
          <w:tcPr>
            <w:tcW w:w="4675" w:type="dxa"/>
          </w:tcPr>
          <w:p w:rsidRPr="00491A50" w:rsidR="001879B6" w:rsidP="000F3FCA" w:rsidRDefault="001879B6" w14:paraId="440B4582" w14:textId="77777777">
            <w:pPr>
              <w:jc w:val="center"/>
            </w:pPr>
            <w:r w:rsidRPr="00491A50">
              <w:t>___________________________</w:t>
            </w:r>
          </w:p>
        </w:tc>
      </w:tr>
      <w:tr w:rsidRPr="00491A50" w:rsidR="001879B6" w:rsidTr="000F3FCA" w14:paraId="1D79CF48" w14:textId="77777777">
        <w:tc>
          <w:tcPr>
            <w:tcW w:w="4675" w:type="dxa"/>
          </w:tcPr>
          <w:p w:rsidRPr="00491A50" w:rsidR="001879B6" w:rsidP="000F3FCA" w:rsidRDefault="001879B6" w14:paraId="7DD73918" w14:textId="77777777">
            <w:pPr>
              <w:jc w:val="center"/>
            </w:pPr>
            <w:r w:rsidRPr="00491A50">
              <w:t>&lt;Name&gt;, Panel Member</w:t>
            </w:r>
          </w:p>
        </w:tc>
        <w:tc>
          <w:tcPr>
            <w:tcW w:w="4675" w:type="dxa"/>
          </w:tcPr>
          <w:p w:rsidRPr="00491A50" w:rsidR="001879B6" w:rsidP="000F3FCA" w:rsidRDefault="001879B6" w14:paraId="44B63771" w14:textId="77777777">
            <w:pPr>
              <w:jc w:val="center"/>
            </w:pPr>
            <w:r w:rsidRPr="00491A50">
              <w:t>&lt;Name&gt;, Panel Member</w:t>
            </w:r>
          </w:p>
        </w:tc>
      </w:tr>
    </w:tbl>
    <w:p w:rsidRPr="00491A50" w:rsidR="001879B6" w:rsidP="000F3FCA" w:rsidRDefault="001879B6" w14:paraId="6511BFD7" w14:textId="77777777">
      <w:pPr>
        <w:jc w:val="center"/>
      </w:pPr>
    </w:p>
    <w:p w:rsidRPr="00491A50" w:rsidR="001879B6" w:rsidP="000F3FCA" w:rsidRDefault="001879B6" w14:paraId="74F98E44" w14:textId="77777777">
      <w:pPr>
        <w:jc w:val="center"/>
      </w:pPr>
      <w:r w:rsidRPr="00491A50">
        <w:t>Acceptance and Approved in Partial Fulfillment of the Requirements for the Degree of</w:t>
      </w:r>
    </w:p>
    <w:p w:rsidRPr="00491A50" w:rsidR="001879B6" w:rsidP="000F3FCA" w:rsidRDefault="001879B6" w14:paraId="24D3CDE0" w14:textId="77777777">
      <w:pPr>
        <w:jc w:val="center"/>
      </w:pPr>
      <w:r w:rsidRPr="00491A50">
        <w:t>Bachelor of Science in Information Technology</w:t>
      </w:r>
    </w:p>
    <w:p w:rsidRPr="00491A50" w:rsidR="001879B6" w:rsidP="000F3FCA" w:rsidRDefault="001879B6" w14:paraId="6C8DD7EC" w14:textId="77777777">
      <w:pPr>
        <w:spacing w:line="240" w:lineRule="auto"/>
        <w:jc w:val="center"/>
      </w:pPr>
      <w:r w:rsidRPr="00491A50">
        <w:t>___________________________</w:t>
      </w:r>
    </w:p>
    <w:p w:rsidRPr="00491A50" w:rsidR="001879B6" w:rsidP="000F3FCA" w:rsidRDefault="001879B6" w14:paraId="18A178DD" w14:textId="77777777">
      <w:pPr>
        <w:spacing w:line="240" w:lineRule="auto"/>
        <w:jc w:val="center"/>
      </w:pPr>
      <w:r w:rsidRPr="00491A50">
        <w:t>Rhea-Luz R. Valbuena</w:t>
      </w:r>
    </w:p>
    <w:p w:rsidRPr="00491A50" w:rsidR="001879B6" w:rsidP="000F3FCA" w:rsidRDefault="001879B6" w14:paraId="05A68124" w14:textId="77777777">
      <w:pPr>
        <w:spacing w:line="240" w:lineRule="auto"/>
        <w:jc w:val="center"/>
      </w:pPr>
      <w:r w:rsidRPr="00491A50">
        <w:t>Executive Director</w:t>
      </w:r>
    </w:p>
    <w:p w:rsidRPr="00491A50" w:rsidR="001879B6" w:rsidP="000F3FCA" w:rsidRDefault="001879B6" w14:paraId="5FB50729" w14:textId="77777777">
      <w:pPr>
        <w:spacing w:line="240" w:lineRule="auto"/>
        <w:jc w:val="center"/>
        <w:sectPr w:rsidRPr="00491A50" w:rsidR="001879B6">
          <w:headerReference w:type="default" r:id="rId11"/>
          <w:footerReference w:type="default" r:id="rId12"/>
          <w:pgSz w:w="12240" w:h="15840" w:orient="portrait"/>
          <w:pgMar w:top="1440" w:right="1440" w:bottom="1440" w:left="1440" w:header="708" w:footer="708" w:gutter="0"/>
          <w:cols w:space="708"/>
          <w:docGrid w:linePitch="360"/>
        </w:sectPr>
      </w:pPr>
      <w:r w:rsidRPr="00491A50">
        <w:t>School of Computing and Information Technologies</w:t>
      </w:r>
    </w:p>
    <w:bookmarkStart w:name="_Toc149552029" w:displacedByCustomXml="next" w:id="0"/>
    <w:sdt>
      <w:sdtPr>
        <w:id w:val="1003324840"/>
        <w:docPartObj>
          <w:docPartGallery w:val="Table of Contents"/>
          <w:docPartUnique/>
        </w:docPartObj>
        <w:rPr>
          <w:b w:val="1"/>
          <w:bCs w:val="1"/>
        </w:rPr>
      </w:sdtPr>
      <w:sdtEndPr>
        <w:rPr>
          <w:b w:val="0"/>
          <w:bCs w:val="0"/>
          <w:noProof/>
        </w:rPr>
      </w:sdtEndPr>
      <w:sdtContent>
        <w:p w:rsidRPr="009801B8" w:rsidR="001879B6" w:rsidP="000F3FCA" w:rsidRDefault="001879B6" w14:paraId="3EE09BDE" w14:textId="77777777">
          <w:pPr>
            <w:jc w:val="center"/>
            <w:rPr>
              <w:b/>
              <w:bCs/>
              <w:sz w:val="24"/>
              <w:szCs w:val="24"/>
            </w:rPr>
          </w:pPr>
          <w:r w:rsidRPr="009801B8">
            <w:rPr>
              <w:b/>
              <w:bCs/>
              <w:sz w:val="24"/>
              <w:szCs w:val="24"/>
            </w:rPr>
            <w:t>Table of Contents</w:t>
          </w:r>
          <w:bookmarkEnd w:id="0"/>
        </w:p>
        <w:p w:rsidRPr="009801B8" w:rsidR="001879B6" w:rsidP="000F3FCA" w:rsidRDefault="001879B6" w14:paraId="49C863AC" w14:textId="77777777"/>
        <w:p w:rsidR="00E43B0C" w:rsidRDefault="001879B6" w14:paraId="5BF8881D" w14:textId="7AB57AF2">
          <w:pPr>
            <w:pStyle w:val="TOC1"/>
            <w:rPr>
              <w:rFonts w:asciiTheme="minorHAnsi" w:hAnsiTheme="minorHAnsi"/>
              <w:noProof/>
              <w:kern w:val="2"/>
              <w:lang w:eastAsia="en-PH"/>
              <w14:ligatures w14:val="standardContextual"/>
            </w:rPr>
          </w:pPr>
          <w:r>
            <w:fldChar w:fldCharType="begin"/>
          </w:r>
          <w:r>
            <w:instrText xml:space="preserve"> TOC \o "1-3" \h \z \u </w:instrText>
          </w:r>
          <w:r>
            <w:fldChar w:fldCharType="separate"/>
          </w:r>
          <w:hyperlink w:history="1" w:anchor="_Toc150947777">
            <w:r w:rsidRPr="00412333" w:rsidR="00E43B0C">
              <w:rPr>
                <w:rStyle w:val="Hyperlink"/>
                <w:noProof/>
              </w:rPr>
              <w:t>Executive Summary</w:t>
            </w:r>
            <w:r w:rsidR="00E43B0C">
              <w:rPr>
                <w:noProof/>
                <w:webHidden/>
              </w:rPr>
              <w:tab/>
            </w:r>
            <w:r w:rsidR="00E43B0C">
              <w:rPr>
                <w:noProof/>
                <w:webHidden/>
              </w:rPr>
              <w:fldChar w:fldCharType="begin"/>
            </w:r>
            <w:r w:rsidR="00E43B0C">
              <w:rPr>
                <w:noProof/>
                <w:webHidden/>
              </w:rPr>
              <w:instrText xml:space="preserve"> PAGEREF _Toc150947777 \h </w:instrText>
            </w:r>
            <w:r w:rsidR="00E43B0C">
              <w:rPr>
                <w:noProof/>
                <w:webHidden/>
              </w:rPr>
            </w:r>
            <w:r w:rsidR="00E43B0C">
              <w:rPr>
                <w:noProof/>
                <w:webHidden/>
              </w:rPr>
              <w:fldChar w:fldCharType="separate"/>
            </w:r>
            <w:r w:rsidR="00E43B0C">
              <w:rPr>
                <w:noProof/>
                <w:webHidden/>
              </w:rPr>
              <w:t>i</w:t>
            </w:r>
            <w:r w:rsidR="00E43B0C">
              <w:rPr>
                <w:noProof/>
                <w:webHidden/>
              </w:rPr>
              <w:fldChar w:fldCharType="end"/>
            </w:r>
          </w:hyperlink>
        </w:p>
        <w:p w:rsidR="00E43B0C" w:rsidRDefault="000A6FDD" w14:paraId="688A962D" w14:textId="31CF3616">
          <w:pPr>
            <w:pStyle w:val="TOC1"/>
            <w:rPr>
              <w:rFonts w:asciiTheme="minorHAnsi" w:hAnsiTheme="minorHAnsi"/>
              <w:noProof/>
              <w:kern w:val="2"/>
              <w:lang w:eastAsia="en-PH"/>
              <w14:ligatures w14:val="standardContextual"/>
            </w:rPr>
          </w:pPr>
          <w:hyperlink w:history="1" w:anchor="_Toc150947778">
            <w:r w:rsidRPr="00412333" w:rsidR="00E43B0C">
              <w:rPr>
                <w:rStyle w:val="Hyperlink"/>
                <w:noProof/>
              </w:rPr>
              <w:t>List of Figures</w:t>
            </w:r>
            <w:r w:rsidR="00E43B0C">
              <w:rPr>
                <w:noProof/>
                <w:webHidden/>
              </w:rPr>
              <w:tab/>
            </w:r>
            <w:r w:rsidR="00E43B0C">
              <w:rPr>
                <w:noProof/>
                <w:webHidden/>
              </w:rPr>
              <w:fldChar w:fldCharType="begin"/>
            </w:r>
            <w:r w:rsidR="00E43B0C">
              <w:rPr>
                <w:noProof/>
                <w:webHidden/>
              </w:rPr>
              <w:instrText xml:space="preserve"> PAGEREF _Toc150947778 \h </w:instrText>
            </w:r>
            <w:r w:rsidR="00E43B0C">
              <w:rPr>
                <w:noProof/>
                <w:webHidden/>
              </w:rPr>
            </w:r>
            <w:r w:rsidR="00E43B0C">
              <w:rPr>
                <w:noProof/>
                <w:webHidden/>
              </w:rPr>
              <w:fldChar w:fldCharType="separate"/>
            </w:r>
            <w:r w:rsidR="00E43B0C">
              <w:rPr>
                <w:noProof/>
                <w:webHidden/>
              </w:rPr>
              <w:t>ii</w:t>
            </w:r>
            <w:r w:rsidR="00E43B0C">
              <w:rPr>
                <w:noProof/>
                <w:webHidden/>
              </w:rPr>
              <w:fldChar w:fldCharType="end"/>
            </w:r>
          </w:hyperlink>
        </w:p>
        <w:p w:rsidR="00E43B0C" w:rsidRDefault="000A6FDD" w14:paraId="27B02DCA" w14:textId="3DC9C822">
          <w:pPr>
            <w:pStyle w:val="TOC1"/>
            <w:rPr>
              <w:rFonts w:asciiTheme="minorHAnsi" w:hAnsiTheme="minorHAnsi"/>
              <w:noProof/>
              <w:kern w:val="2"/>
              <w:lang w:eastAsia="en-PH"/>
              <w14:ligatures w14:val="standardContextual"/>
            </w:rPr>
          </w:pPr>
          <w:hyperlink w:history="1" w:anchor="_Toc150947779">
            <w:r w:rsidRPr="00412333" w:rsidR="00E43B0C">
              <w:rPr>
                <w:rStyle w:val="Hyperlink"/>
                <w:noProof/>
              </w:rPr>
              <w:t>List of Table</w:t>
            </w:r>
            <w:r w:rsidR="00E43B0C">
              <w:rPr>
                <w:noProof/>
                <w:webHidden/>
              </w:rPr>
              <w:tab/>
            </w:r>
            <w:r w:rsidR="00E43B0C">
              <w:rPr>
                <w:noProof/>
                <w:webHidden/>
              </w:rPr>
              <w:fldChar w:fldCharType="begin"/>
            </w:r>
            <w:r w:rsidR="00E43B0C">
              <w:rPr>
                <w:noProof/>
                <w:webHidden/>
              </w:rPr>
              <w:instrText xml:space="preserve"> PAGEREF _Toc150947779 \h </w:instrText>
            </w:r>
            <w:r w:rsidR="00E43B0C">
              <w:rPr>
                <w:noProof/>
                <w:webHidden/>
              </w:rPr>
            </w:r>
            <w:r w:rsidR="00E43B0C">
              <w:rPr>
                <w:noProof/>
                <w:webHidden/>
              </w:rPr>
              <w:fldChar w:fldCharType="separate"/>
            </w:r>
            <w:r w:rsidR="00E43B0C">
              <w:rPr>
                <w:noProof/>
                <w:webHidden/>
              </w:rPr>
              <w:t>iv</w:t>
            </w:r>
            <w:r w:rsidR="00E43B0C">
              <w:rPr>
                <w:noProof/>
                <w:webHidden/>
              </w:rPr>
              <w:fldChar w:fldCharType="end"/>
            </w:r>
          </w:hyperlink>
        </w:p>
        <w:p w:rsidR="00E43B0C" w:rsidRDefault="000A6FDD" w14:paraId="2CD97860" w14:textId="03CF7C58">
          <w:pPr>
            <w:pStyle w:val="TOC1"/>
            <w:rPr>
              <w:rFonts w:asciiTheme="minorHAnsi" w:hAnsiTheme="minorHAnsi"/>
              <w:noProof/>
              <w:kern w:val="2"/>
              <w:lang w:eastAsia="en-PH"/>
              <w14:ligatures w14:val="standardContextual"/>
            </w:rPr>
          </w:pPr>
          <w:hyperlink w:history="1" w:anchor="_Toc150947780">
            <w:r w:rsidRPr="00412333" w:rsidR="00E43B0C">
              <w:rPr>
                <w:rStyle w:val="Hyperlink"/>
                <w:noProof/>
              </w:rPr>
              <w:t>1</w:t>
            </w:r>
            <w:r w:rsidR="00E43B0C">
              <w:rPr>
                <w:rFonts w:asciiTheme="minorHAnsi" w:hAnsiTheme="minorHAnsi"/>
                <w:noProof/>
                <w:kern w:val="2"/>
                <w:lang w:eastAsia="en-PH"/>
                <w14:ligatures w14:val="standardContextual"/>
              </w:rPr>
              <w:tab/>
            </w:r>
            <w:r w:rsidRPr="00412333" w:rsidR="00E43B0C">
              <w:rPr>
                <w:rStyle w:val="Hyperlink"/>
                <w:noProof/>
              </w:rPr>
              <w:t>Introduction</w:t>
            </w:r>
            <w:r w:rsidR="00E43B0C">
              <w:rPr>
                <w:noProof/>
                <w:webHidden/>
              </w:rPr>
              <w:tab/>
            </w:r>
            <w:r w:rsidR="00E43B0C">
              <w:rPr>
                <w:noProof/>
                <w:webHidden/>
              </w:rPr>
              <w:fldChar w:fldCharType="begin"/>
            </w:r>
            <w:r w:rsidR="00E43B0C">
              <w:rPr>
                <w:noProof/>
                <w:webHidden/>
              </w:rPr>
              <w:instrText xml:space="preserve"> PAGEREF _Toc150947780 \h </w:instrText>
            </w:r>
            <w:r w:rsidR="00E43B0C">
              <w:rPr>
                <w:noProof/>
                <w:webHidden/>
              </w:rPr>
            </w:r>
            <w:r w:rsidR="00E43B0C">
              <w:rPr>
                <w:noProof/>
                <w:webHidden/>
              </w:rPr>
              <w:fldChar w:fldCharType="separate"/>
            </w:r>
            <w:r w:rsidR="00E43B0C">
              <w:rPr>
                <w:noProof/>
                <w:webHidden/>
              </w:rPr>
              <w:t>1</w:t>
            </w:r>
            <w:r w:rsidR="00E43B0C">
              <w:rPr>
                <w:noProof/>
                <w:webHidden/>
              </w:rPr>
              <w:fldChar w:fldCharType="end"/>
            </w:r>
          </w:hyperlink>
        </w:p>
        <w:p w:rsidR="00E43B0C" w:rsidRDefault="000A6FDD" w14:paraId="2DEBB41F" w14:textId="3586CD85">
          <w:pPr>
            <w:pStyle w:val="TOC2"/>
            <w:tabs>
              <w:tab w:val="left" w:pos="880"/>
              <w:tab w:val="right" w:leader="dot" w:pos="9350"/>
            </w:tabs>
            <w:rPr>
              <w:rFonts w:asciiTheme="minorHAnsi" w:hAnsiTheme="minorHAnsi"/>
              <w:noProof/>
              <w:kern w:val="2"/>
              <w:lang w:eastAsia="en-PH"/>
              <w14:ligatures w14:val="standardContextual"/>
            </w:rPr>
          </w:pPr>
          <w:hyperlink w:history="1" w:anchor="_Toc150947781">
            <w:r w:rsidRPr="00412333" w:rsidR="00E43B0C">
              <w:rPr>
                <w:rStyle w:val="Hyperlink"/>
                <w:noProof/>
              </w:rPr>
              <w:t>1.1</w:t>
            </w:r>
            <w:r w:rsidR="00E43B0C">
              <w:rPr>
                <w:rFonts w:asciiTheme="minorHAnsi" w:hAnsiTheme="minorHAnsi"/>
                <w:noProof/>
                <w:kern w:val="2"/>
                <w:lang w:eastAsia="en-PH"/>
                <w14:ligatures w14:val="standardContextual"/>
              </w:rPr>
              <w:tab/>
            </w:r>
            <w:r w:rsidRPr="00412333" w:rsidR="00E43B0C">
              <w:rPr>
                <w:rStyle w:val="Hyperlink"/>
                <w:noProof/>
              </w:rPr>
              <w:t>Project Context</w:t>
            </w:r>
            <w:r w:rsidR="00E43B0C">
              <w:rPr>
                <w:noProof/>
                <w:webHidden/>
              </w:rPr>
              <w:tab/>
            </w:r>
            <w:r w:rsidR="00E43B0C">
              <w:rPr>
                <w:noProof/>
                <w:webHidden/>
              </w:rPr>
              <w:fldChar w:fldCharType="begin"/>
            </w:r>
            <w:r w:rsidR="00E43B0C">
              <w:rPr>
                <w:noProof/>
                <w:webHidden/>
              </w:rPr>
              <w:instrText xml:space="preserve"> PAGEREF _Toc150947781 \h </w:instrText>
            </w:r>
            <w:r w:rsidR="00E43B0C">
              <w:rPr>
                <w:noProof/>
                <w:webHidden/>
              </w:rPr>
            </w:r>
            <w:r w:rsidR="00E43B0C">
              <w:rPr>
                <w:noProof/>
                <w:webHidden/>
              </w:rPr>
              <w:fldChar w:fldCharType="separate"/>
            </w:r>
            <w:r w:rsidR="00E43B0C">
              <w:rPr>
                <w:noProof/>
                <w:webHidden/>
              </w:rPr>
              <w:t>1</w:t>
            </w:r>
            <w:r w:rsidR="00E43B0C">
              <w:rPr>
                <w:noProof/>
                <w:webHidden/>
              </w:rPr>
              <w:fldChar w:fldCharType="end"/>
            </w:r>
          </w:hyperlink>
        </w:p>
        <w:p w:rsidR="00E43B0C" w:rsidRDefault="000A6FDD" w14:paraId="4669DA69" w14:textId="59102AB5">
          <w:pPr>
            <w:pStyle w:val="TOC2"/>
            <w:tabs>
              <w:tab w:val="left" w:pos="880"/>
              <w:tab w:val="right" w:leader="dot" w:pos="9350"/>
            </w:tabs>
            <w:rPr>
              <w:rFonts w:asciiTheme="minorHAnsi" w:hAnsiTheme="minorHAnsi"/>
              <w:noProof/>
              <w:kern w:val="2"/>
              <w:lang w:eastAsia="en-PH"/>
              <w14:ligatures w14:val="standardContextual"/>
            </w:rPr>
          </w:pPr>
          <w:hyperlink w:history="1" w:anchor="_Toc150947782">
            <w:r w:rsidRPr="00412333" w:rsidR="00E43B0C">
              <w:rPr>
                <w:rStyle w:val="Hyperlink"/>
                <w:noProof/>
              </w:rPr>
              <w:t>1.2</w:t>
            </w:r>
            <w:r w:rsidR="00E43B0C">
              <w:rPr>
                <w:rFonts w:asciiTheme="minorHAnsi" w:hAnsiTheme="minorHAnsi"/>
                <w:noProof/>
                <w:kern w:val="2"/>
                <w:lang w:eastAsia="en-PH"/>
                <w14:ligatures w14:val="standardContextual"/>
              </w:rPr>
              <w:tab/>
            </w:r>
            <w:r w:rsidRPr="00412333" w:rsidR="00E43B0C">
              <w:rPr>
                <w:rStyle w:val="Hyperlink"/>
                <w:noProof/>
              </w:rPr>
              <w:t>Statement of the Problem</w:t>
            </w:r>
            <w:r w:rsidR="00E43B0C">
              <w:rPr>
                <w:noProof/>
                <w:webHidden/>
              </w:rPr>
              <w:tab/>
            </w:r>
            <w:r w:rsidR="00E43B0C">
              <w:rPr>
                <w:noProof/>
                <w:webHidden/>
              </w:rPr>
              <w:fldChar w:fldCharType="begin"/>
            </w:r>
            <w:r w:rsidR="00E43B0C">
              <w:rPr>
                <w:noProof/>
                <w:webHidden/>
              </w:rPr>
              <w:instrText xml:space="preserve"> PAGEREF _Toc150947782 \h </w:instrText>
            </w:r>
            <w:r w:rsidR="00E43B0C">
              <w:rPr>
                <w:noProof/>
                <w:webHidden/>
              </w:rPr>
            </w:r>
            <w:r w:rsidR="00E43B0C">
              <w:rPr>
                <w:noProof/>
                <w:webHidden/>
              </w:rPr>
              <w:fldChar w:fldCharType="separate"/>
            </w:r>
            <w:r w:rsidR="00E43B0C">
              <w:rPr>
                <w:noProof/>
                <w:webHidden/>
              </w:rPr>
              <w:t>2</w:t>
            </w:r>
            <w:r w:rsidR="00E43B0C">
              <w:rPr>
                <w:noProof/>
                <w:webHidden/>
              </w:rPr>
              <w:fldChar w:fldCharType="end"/>
            </w:r>
          </w:hyperlink>
        </w:p>
        <w:p w:rsidR="00E43B0C" w:rsidRDefault="000A6FDD" w14:paraId="65ECBD1E" w14:textId="14516D60">
          <w:pPr>
            <w:pStyle w:val="TOC2"/>
            <w:tabs>
              <w:tab w:val="left" w:pos="880"/>
              <w:tab w:val="right" w:leader="dot" w:pos="9350"/>
            </w:tabs>
            <w:rPr>
              <w:rFonts w:asciiTheme="minorHAnsi" w:hAnsiTheme="minorHAnsi"/>
              <w:noProof/>
              <w:kern w:val="2"/>
              <w:lang w:eastAsia="en-PH"/>
              <w14:ligatures w14:val="standardContextual"/>
            </w:rPr>
          </w:pPr>
          <w:hyperlink w:history="1" w:anchor="_Toc150947783">
            <w:r w:rsidRPr="00412333" w:rsidR="00E43B0C">
              <w:rPr>
                <w:rStyle w:val="Hyperlink"/>
                <w:noProof/>
              </w:rPr>
              <w:t>1.3</w:t>
            </w:r>
            <w:r w:rsidR="00E43B0C">
              <w:rPr>
                <w:rFonts w:asciiTheme="minorHAnsi" w:hAnsiTheme="minorHAnsi"/>
                <w:noProof/>
                <w:kern w:val="2"/>
                <w:lang w:eastAsia="en-PH"/>
                <w14:ligatures w14:val="standardContextual"/>
              </w:rPr>
              <w:tab/>
            </w:r>
            <w:r w:rsidRPr="00412333" w:rsidR="00E43B0C">
              <w:rPr>
                <w:rStyle w:val="Hyperlink"/>
                <w:noProof/>
              </w:rPr>
              <w:t>Objectives</w:t>
            </w:r>
            <w:r w:rsidR="00E43B0C">
              <w:rPr>
                <w:noProof/>
                <w:webHidden/>
              </w:rPr>
              <w:tab/>
            </w:r>
            <w:r w:rsidR="00E43B0C">
              <w:rPr>
                <w:noProof/>
                <w:webHidden/>
              </w:rPr>
              <w:fldChar w:fldCharType="begin"/>
            </w:r>
            <w:r w:rsidR="00E43B0C">
              <w:rPr>
                <w:noProof/>
                <w:webHidden/>
              </w:rPr>
              <w:instrText xml:space="preserve"> PAGEREF _Toc150947783 \h </w:instrText>
            </w:r>
            <w:r w:rsidR="00E43B0C">
              <w:rPr>
                <w:noProof/>
                <w:webHidden/>
              </w:rPr>
            </w:r>
            <w:r w:rsidR="00E43B0C">
              <w:rPr>
                <w:noProof/>
                <w:webHidden/>
              </w:rPr>
              <w:fldChar w:fldCharType="separate"/>
            </w:r>
            <w:r w:rsidR="00E43B0C">
              <w:rPr>
                <w:noProof/>
                <w:webHidden/>
              </w:rPr>
              <w:t>3</w:t>
            </w:r>
            <w:r w:rsidR="00E43B0C">
              <w:rPr>
                <w:noProof/>
                <w:webHidden/>
              </w:rPr>
              <w:fldChar w:fldCharType="end"/>
            </w:r>
          </w:hyperlink>
        </w:p>
        <w:p w:rsidR="00E43B0C" w:rsidRDefault="000A6FDD" w14:paraId="462012F9" w14:textId="28DC8E35">
          <w:pPr>
            <w:pStyle w:val="TOC2"/>
            <w:tabs>
              <w:tab w:val="left" w:pos="880"/>
              <w:tab w:val="right" w:leader="dot" w:pos="9350"/>
            </w:tabs>
            <w:rPr>
              <w:rFonts w:asciiTheme="minorHAnsi" w:hAnsiTheme="minorHAnsi"/>
              <w:noProof/>
              <w:kern w:val="2"/>
              <w:lang w:eastAsia="en-PH"/>
              <w14:ligatures w14:val="standardContextual"/>
            </w:rPr>
          </w:pPr>
          <w:hyperlink w:history="1" w:anchor="_Toc150947784">
            <w:r w:rsidRPr="00412333" w:rsidR="00E43B0C">
              <w:rPr>
                <w:rStyle w:val="Hyperlink"/>
                <w:noProof/>
              </w:rPr>
              <w:t>1.4</w:t>
            </w:r>
            <w:r w:rsidR="00E43B0C">
              <w:rPr>
                <w:rFonts w:asciiTheme="minorHAnsi" w:hAnsiTheme="minorHAnsi"/>
                <w:noProof/>
                <w:kern w:val="2"/>
                <w:lang w:eastAsia="en-PH"/>
                <w14:ligatures w14:val="standardContextual"/>
              </w:rPr>
              <w:tab/>
            </w:r>
            <w:r w:rsidRPr="00412333" w:rsidR="00E43B0C">
              <w:rPr>
                <w:rStyle w:val="Hyperlink"/>
                <w:noProof/>
              </w:rPr>
              <w:t>Significance of the Project</w:t>
            </w:r>
            <w:r w:rsidR="00E43B0C">
              <w:rPr>
                <w:noProof/>
                <w:webHidden/>
              </w:rPr>
              <w:tab/>
            </w:r>
            <w:r w:rsidR="00E43B0C">
              <w:rPr>
                <w:noProof/>
                <w:webHidden/>
              </w:rPr>
              <w:fldChar w:fldCharType="begin"/>
            </w:r>
            <w:r w:rsidR="00E43B0C">
              <w:rPr>
                <w:noProof/>
                <w:webHidden/>
              </w:rPr>
              <w:instrText xml:space="preserve"> PAGEREF _Toc150947784 \h </w:instrText>
            </w:r>
            <w:r w:rsidR="00E43B0C">
              <w:rPr>
                <w:noProof/>
                <w:webHidden/>
              </w:rPr>
            </w:r>
            <w:r w:rsidR="00E43B0C">
              <w:rPr>
                <w:noProof/>
                <w:webHidden/>
              </w:rPr>
              <w:fldChar w:fldCharType="separate"/>
            </w:r>
            <w:r w:rsidR="00E43B0C">
              <w:rPr>
                <w:noProof/>
                <w:webHidden/>
              </w:rPr>
              <w:t>4</w:t>
            </w:r>
            <w:r w:rsidR="00E43B0C">
              <w:rPr>
                <w:noProof/>
                <w:webHidden/>
              </w:rPr>
              <w:fldChar w:fldCharType="end"/>
            </w:r>
          </w:hyperlink>
        </w:p>
        <w:p w:rsidR="00E43B0C" w:rsidRDefault="000A6FDD" w14:paraId="5784A396" w14:textId="77F773F2">
          <w:pPr>
            <w:pStyle w:val="TOC2"/>
            <w:tabs>
              <w:tab w:val="left" w:pos="880"/>
              <w:tab w:val="right" w:leader="dot" w:pos="9350"/>
            </w:tabs>
            <w:rPr>
              <w:rFonts w:asciiTheme="minorHAnsi" w:hAnsiTheme="minorHAnsi"/>
              <w:noProof/>
              <w:kern w:val="2"/>
              <w:lang w:eastAsia="en-PH"/>
              <w14:ligatures w14:val="standardContextual"/>
            </w:rPr>
          </w:pPr>
          <w:hyperlink w:history="1" w:anchor="_Toc150947785">
            <w:r w:rsidRPr="00412333" w:rsidR="00E43B0C">
              <w:rPr>
                <w:rStyle w:val="Hyperlink"/>
                <w:noProof/>
              </w:rPr>
              <w:t>1.5</w:t>
            </w:r>
            <w:r w:rsidR="00E43B0C">
              <w:rPr>
                <w:rFonts w:asciiTheme="minorHAnsi" w:hAnsiTheme="minorHAnsi"/>
                <w:noProof/>
                <w:kern w:val="2"/>
                <w:lang w:eastAsia="en-PH"/>
                <w14:ligatures w14:val="standardContextual"/>
              </w:rPr>
              <w:tab/>
            </w:r>
            <w:r w:rsidRPr="00412333" w:rsidR="00E43B0C">
              <w:rPr>
                <w:rStyle w:val="Hyperlink"/>
                <w:noProof/>
              </w:rPr>
              <w:t>Scope and Limitations</w:t>
            </w:r>
            <w:r w:rsidR="00E43B0C">
              <w:rPr>
                <w:noProof/>
                <w:webHidden/>
              </w:rPr>
              <w:tab/>
            </w:r>
            <w:r w:rsidR="00E43B0C">
              <w:rPr>
                <w:noProof/>
                <w:webHidden/>
              </w:rPr>
              <w:fldChar w:fldCharType="begin"/>
            </w:r>
            <w:r w:rsidR="00E43B0C">
              <w:rPr>
                <w:noProof/>
                <w:webHidden/>
              </w:rPr>
              <w:instrText xml:space="preserve"> PAGEREF _Toc150947785 \h </w:instrText>
            </w:r>
            <w:r w:rsidR="00E43B0C">
              <w:rPr>
                <w:noProof/>
                <w:webHidden/>
              </w:rPr>
            </w:r>
            <w:r w:rsidR="00E43B0C">
              <w:rPr>
                <w:noProof/>
                <w:webHidden/>
              </w:rPr>
              <w:fldChar w:fldCharType="separate"/>
            </w:r>
            <w:r w:rsidR="00E43B0C">
              <w:rPr>
                <w:noProof/>
                <w:webHidden/>
              </w:rPr>
              <w:t>4</w:t>
            </w:r>
            <w:r w:rsidR="00E43B0C">
              <w:rPr>
                <w:noProof/>
                <w:webHidden/>
              </w:rPr>
              <w:fldChar w:fldCharType="end"/>
            </w:r>
          </w:hyperlink>
        </w:p>
        <w:p w:rsidR="00E43B0C" w:rsidRDefault="000A6FDD" w14:paraId="16849620" w14:textId="15A8B87E">
          <w:pPr>
            <w:pStyle w:val="TOC1"/>
            <w:rPr>
              <w:rFonts w:asciiTheme="minorHAnsi" w:hAnsiTheme="minorHAnsi"/>
              <w:noProof/>
              <w:kern w:val="2"/>
              <w:lang w:eastAsia="en-PH"/>
              <w14:ligatures w14:val="standardContextual"/>
            </w:rPr>
          </w:pPr>
          <w:hyperlink w:history="1" w:anchor="_Toc150947786">
            <w:r w:rsidRPr="00412333" w:rsidR="00E43B0C">
              <w:rPr>
                <w:rStyle w:val="Hyperlink"/>
                <w:noProof/>
              </w:rPr>
              <w:t>2</w:t>
            </w:r>
            <w:r w:rsidR="00E43B0C">
              <w:rPr>
                <w:rFonts w:asciiTheme="minorHAnsi" w:hAnsiTheme="minorHAnsi"/>
                <w:noProof/>
                <w:kern w:val="2"/>
                <w:lang w:eastAsia="en-PH"/>
                <w14:ligatures w14:val="standardContextual"/>
              </w:rPr>
              <w:tab/>
            </w:r>
            <w:r w:rsidRPr="00412333" w:rsidR="00E43B0C">
              <w:rPr>
                <w:rStyle w:val="Hyperlink"/>
                <w:noProof/>
              </w:rPr>
              <w:t>Review of Related Literature / Systems</w:t>
            </w:r>
            <w:r w:rsidR="00E43B0C">
              <w:rPr>
                <w:noProof/>
                <w:webHidden/>
              </w:rPr>
              <w:tab/>
            </w:r>
            <w:r w:rsidR="00E43B0C">
              <w:rPr>
                <w:noProof/>
                <w:webHidden/>
              </w:rPr>
              <w:fldChar w:fldCharType="begin"/>
            </w:r>
            <w:r w:rsidR="00E43B0C">
              <w:rPr>
                <w:noProof/>
                <w:webHidden/>
              </w:rPr>
              <w:instrText xml:space="preserve"> PAGEREF _Toc150947786 \h </w:instrText>
            </w:r>
            <w:r w:rsidR="00E43B0C">
              <w:rPr>
                <w:noProof/>
                <w:webHidden/>
              </w:rPr>
            </w:r>
            <w:r w:rsidR="00E43B0C">
              <w:rPr>
                <w:noProof/>
                <w:webHidden/>
              </w:rPr>
              <w:fldChar w:fldCharType="separate"/>
            </w:r>
            <w:r w:rsidR="00E43B0C">
              <w:rPr>
                <w:noProof/>
                <w:webHidden/>
              </w:rPr>
              <w:t>6</w:t>
            </w:r>
            <w:r w:rsidR="00E43B0C">
              <w:rPr>
                <w:noProof/>
                <w:webHidden/>
              </w:rPr>
              <w:fldChar w:fldCharType="end"/>
            </w:r>
          </w:hyperlink>
        </w:p>
        <w:p w:rsidR="00E43B0C" w:rsidRDefault="000A6FDD" w14:paraId="777FFAED" w14:textId="7B1F0871">
          <w:pPr>
            <w:pStyle w:val="TOC2"/>
            <w:tabs>
              <w:tab w:val="left" w:pos="880"/>
              <w:tab w:val="right" w:leader="dot" w:pos="9350"/>
            </w:tabs>
            <w:rPr>
              <w:rFonts w:asciiTheme="minorHAnsi" w:hAnsiTheme="minorHAnsi"/>
              <w:noProof/>
              <w:kern w:val="2"/>
              <w:lang w:eastAsia="en-PH"/>
              <w14:ligatures w14:val="standardContextual"/>
            </w:rPr>
          </w:pPr>
          <w:hyperlink w:history="1" w:anchor="_Toc150947787">
            <w:r w:rsidRPr="00412333" w:rsidR="00E43B0C">
              <w:rPr>
                <w:rStyle w:val="Hyperlink"/>
                <w:noProof/>
              </w:rPr>
              <w:t>2.1</w:t>
            </w:r>
            <w:r w:rsidR="00E43B0C">
              <w:rPr>
                <w:rFonts w:asciiTheme="minorHAnsi" w:hAnsiTheme="minorHAnsi"/>
                <w:noProof/>
                <w:kern w:val="2"/>
                <w:lang w:eastAsia="en-PH"/>
                <w14:ligatures w14:val="standardContextual"/>
              </w:rPr>
              <w:tab/>
            </w:r>
            <w:r w:rsidRPr="00412333" w:rsidR="00E43B0C">
              <w:rPr>
                <w:rStyle w:val="Hyperlink"/>
                <w:noProof/>
              </w:rPr>
              <w:t>Related System</w:t>
            </w:r>
            <w:r w:rsidR="00E43B0C">
              <w:rPr>
                <w:noProof/>
                <w:webHidden/>
              </w:rPr>
              <w:tab/>
            </w:r>
            <w:r w:rsidR="00E43B0C">
              <w:rPr>
                <w:noProof/>
                <w:webHidden/>
              </w:rPr>
              <w:fldChar w:fldCharType="begin"/>
            </w:r>
            <w:r w:rsidR="00E43B0C">
              <w:rPr>
                <w:noProof/>
                <w:webHidden/>
              </w:rPr>
              <w:instrText xml:space="preserve"> PAGEREF _Toc150947787 \h </w:instrText>
            </w:r>
            <w:r w:rsidR="00E43B0C">
              <w:rPr>
                <w:noProof/>
                <w:webHidden/>
              </w:rPr>
            </w:r>
            <w:r w:rsidR="00E43B0C">
              <w:rPr>
                <w:noProof/>
                <w:webHidden/>
              </w:rPr>
              <w:fldChar w:fldCharType="separate"/>
            </w:r>
            <w:r w:rsidR="00E43B0C">
              <w:rPr>
                <w:noProof/>
                <w:webHidden/>
              </w:rPr>
              <w:t>6</w:t>
            </w:r>
            <w:r w:rsidR="00E43B0C">
              <w:rPr>
                <w:noProof/>
                <w:webHidden/>
              </w:rPr>
              <w:fldChar w:fldCharType="end"/>
            </w:r>
          </w:hyperlink>
        </w:p>
        <w:p w:rsidR="00E43B0C" w:rsidRDefault="000A6FDD" w14:paraId="03CA43DF" w14:textId="114FD093">
          <w:pPr>
            <w:pStyle w:val="TOC2"/>
            <w:tabs>
              <w:tab w:val="left" w:pos="880"/>
              <w:tab w:val="right" w:leader="dot" w:pos="9350"/>
            </w:tabs>
            <w:rPr>
              <w:rFonts w:asciiTheme="minorHAnsi" w:hAnsiTheme="minorHAnsi"/>
              <w:noProof/>
              <w:kern w:val="2"/>
              <w:lang w:eastAsia="en-PH"/>
              <w14:ligatures w14:val="standardContextual"/>
            </w:rPr>
          </w:pPr>
          <w:hyperlink w:history="1" w:anchor="_Toc150947788">
            <w:r w:rsidRPr="00412333" w:rsidR="00E43B0C">
              <w:rPr>
                <w:rStyle w:val="Hyperlink"/>
                <w:noProof/>
              </w:rPr>
              <w:t>2.2</w:t>
            </w:r>
            <w:r w:rsidR="00E43B0C">
              <w:rPr>
                <w:rFonts w:asciiTheme="minorHAnsi" w:hAnsiTheme="minorHAnsi"/>
                <w:noProof/>
                <w:kern w:val="2"/>
                <w:lang w:eastAsia="en-PH"/>
                <w14:ligatures w14:val="standardContextual"/>
              </w:rPr>
              <w:tab/>
            </w:r>
            <w:r w:rsidRPr="00412333" w:rsidR="00E43B0C">
              <w:rPr>
                <w:rStyle w:val="Hyperlink"/>
                <w:noProof/>
              </w:rPr>
              <w:t>Related Literature</w:t>
            </w:r>
            <w:r w:rsidR="00E43B0C">
              <w:rPr>
                <w:noProof/>
                <w:webHidden/>
              </w:rPr>
              <w:tab/>
            </w:r>
            <w:r w:rsidR="00E43B0C">
              <w:rPr>
                <w:noProof/>
                <w:webHidden/>
              </w:rPr>
              <w:fldChar w:fldCharType="begin"/>
            </w:r>
            <w:r w:rsidR="00E43B0C">
              <w:rPr>
                <w:noProof/>
                <w:webHidden/>
              </w:rPr>
              <w:instrText xml:space="preserve"> PAGEREF _Toc150947788 \h </w:instrText>
            </w:r>
            <w:r w:rsidR="00E43B0C">
              <w:rPr>
                <w:noProof/>
                <w:webHidden/>
              </w:rPr>
            </w:r>
            <w:r w:rsidR="00E43B0C">
              <w:rPr>
                <w:noProof/>
                <w:webHidden/>
              </w:rPr>
              <w:fldChar w:fldCharType="separate"/>
            </w:r>
            <w:r w:rsidR="00E43B0C">
              <w:rPr>
                <w:noProof/>
                <w:webHidden/>
              </w:rPr>
              <w:t>7</w:t>
            </w:r>
            <w:r w:rsidR="00E43B0C">
              <w:rPr>
                <w:noProof/>
                <w:webHidden/>
              </w:rPr>
              <w:fldChar w:fldCharType="end"/>
            </w:r>
          </w:hyperlink>
        </w:p>
        <w:p w:rsidR="00E43B0C" w:rsidRDefault="000A6FDD" w14:paraId="019A798A" w14:textId="7E5D5633">
          <w:pPr>
            <w:pStyle w:val="TOC2"/>
            <w:tabs>
              <w:tab w:val="left" w:pos="880"/>
              <w:tab w:val="right" w:leader="dot" w:pos="9350"/>
            </w:tabs>
            <w:rPr>
              <w:rFonts w:asciiTheme="minorHAnsi" w:hAnsiTheme="minorHAnsi"/>
              <w:noProof/>
              <w:kern w:val="2"/>
              <w:lang w:eastAsia="en-PH"/>
              <w14:ligatures w14:val="standardContextual"/>
            </w:rPr>
          </w:pPr>
          <w:hyperlink w:history="1" w:anchor="_Toc150947789">
            <w:r w:rsidRPr="00412333" w:rsidR="00E43B0C">
              <w:rPr>
                <w:rStyle w:val="Hyperlink"/>
                <w:noProof/>
              </w:rPr>
              <w:t>2.3</w:t>
            </w:r>
            <w:r w:rsidR="00E43B0C">
              <w:rPr>
                <w:rFonts w:asciiTheme="minorHAnsi" w:hAnsiTheme="minorHAnsi"/>
                <w:noProof/>
                <w:kern w:val="2"/>
                <w:lang w:eastAsia="en-PH"/>
                <w14:ligatures w14:val="standardContextual"/>
              </w:rPr>
              <w:tab/>
            </w:r>
            <w:r w:rsidRPr="00412333" w:rsidR="00E43B0C">
              <w:rPr>
                <w:rStyle w:val="Hyperlink"/>
                <w:noProof/>
              </w:rPr>
              <w:t>Synthesis</w:t>
            </w:r>
            <w:r w:rsidR="00E43B0C">
              <w:rPr>
                <w:noProof/>
                <w:webHidden/>
              </w:rPr>
              <w:tab/>
            </w:r>
            <w:r w:rsidR="00E43B0C">
              <w:rPr>
                <w:noProof/>
                <w:webHidden/>
              </w:rPr>
              <w:fldChar w:fldCharType="begin"/>
            </w:r>
            <w:r w:rsidR="00E43B0C">
              <w:rPr>
                <w:noProof/>
                <w:webHidden/>
              </w:rPr>
              <w:instrText xml:space="preserve"> PAGEREF _Toc150947789 \h </w:instrText>
            </w:r>
            <w:r w:rsidR="00E43B0C">
              <w:rPr>
                <w:noProof/>
                <w:webHidden/>
              </w:rPr>
            </w:r>
            <w:r w:rsidR="00E43B0C">
              <w:rPr>
                <w:noProof/>
                <w:webHidden/>
              </w:rPr>
              <w:fldChar w:fldCharType="separate"/>
            </w:r>
            <w:r w:rsidR="00E43B0C">
              <w:rPr>
                <w:noProof/>
                <w:webHidden/>
              </w:rPr>
              <w:t>10</w:t>
            </w:r>
            <w:r w:rsidR="00E43B0C">
              <w:rPr>
                <w:noProof/>
                <w:webHidden/>
              </w:rPr>
              <w:fldChar w:fldCharType="end"/>
            </w:r>
          </w:hyperlink>
        </w:p>
        <w:p w:rsidR="00E43B0C" w:rsidRDefault="000A6FDD" w14:paraId="1E35471A" w14:textId="0AED53AC">
          <w:pPr>
            <w:pStyle w:val="TOC1"/>
            <w:rPr>
              <w:rFonts w:asciiTheme="minorHAnsi" w:hAnsiTheme="minorHAnsi"/>
              <w:noProof/>
              <w:kern w:val="2"/>
              <w:lang w:eastAsia="en-PH"/>
              <w14:ligatures w14:val="standardContextual"/>
            </w:rPr>
          </w:pPr>
          <w:hyperlink w:history="1" w:anchor="_Toc150947790">
            <w:r w:rsidRPr="00412333" w:rsidR="00E43B0C">
              <w:rPr>
                <w:rStyle w:val="Hyperlink"/>
                <w:noProof/>
              </w:rPr>
              <w:t>3</w:t>
            </w:r>
            <w:r w:rsidR="00E43B0C">
              <w:rPr>
                <w:rFonts w:asciiTheme="minorHAnsi" w:hAnsiTheme="minorHAnsi"/>
                <w:noProof/>
                <w:kern w:val="2"/>
                <w:lang w:eastAsia="en-PH"/>
                <w14:ligatures w14:val="standardContextual"/>
              </w:rPr>
              <w:tab/>
            </w:r>
            <w:r w:rsidRPr="00412333" w:rsidR="00E43B0C">
              <w:rPr>
                <w:rStyle w:val="Hyperlink"/>
                <w:noProof/>
              </w:rPr>
              <w:t>Technical Background</w:t>
            </w:r>
            <w:r w:rsidR="00E43B0C">
              <w:rPr>
                <w:noProof/>
                <w:webHidden/>
              </w:rPr>
              <w:tab/>
            </w:r>
            <w:r w:rsidR="00E43B0C">
              <w:rPr>
                <w:noProof/>
                <w:webHidden/>
              </w:rPr>
              <w:fldChar w:fldCharType="begin"/>
            </w:r>
            <w:r w:rsidR="00E43B0C">
              <w:rPr>
                <w:noProof/>
                <w:webHidden/>
              </w:rPr>
              <w:instrText xml:space="preserve"> PAGEREF _Toc150947790 \h </w:instrText>
            </w:r>
            <w:r w:rsidR="00E43B0C">
              <w:rPr>
                <w:noProof/>
                <w:webHidden/>
              </w:rPr>
            </w:r>
            <w:r w:rsidR="00E43B0C">
              <w:rPr>
                <w:noProof/>
                <w:webHidden/>
              </w:rPr>
              <w:fldChar w:fldCharType="separate"/>
            </w:r>
            <w:r w:rsidR="00E43B0C">
              <w:rPr>
                <w:noProof/>
                <w:webHidden/>
              </w:rPr>
              <w:t>11</w:t>
            </w:r>
            <w:r w:rsidR="00E43B0C">
              <w:rPr>
                <w:noProof/>
                <w:webHidden/>
              </w:rPr>
              <w:fldChar w:fldCharType="end"/>
            </w:r>
          </w:hyperlink>
        </w:p>
        <w:p w:rsidR="00E43B0C" w:rsidRDefault="000A6FDD" w14:paraId="7CF56B1D" w14:textId="3A753F2F">
          <w:pPr>
            <w:pStyle w:val="TOC2"/>
            <w:tabs>
              <w:tab w:val="left" w:pos="880"/>
              <w:tab w:val="right" w:leader="dot" w:pos="9350"/>
            </w:tabs>
            <w:rPr>
              <w:rFonts w:asciiTheme="minorHAnsi" w:hAnsiTheme="minorHAnsi"/>
              <w:noProof/>
              <w:kern w:val="2"/>
              <w:lang w:eastAsia="en-PH"/>
              <w14:ligatures w14:val="standardContextual"/>
            </w:rPr>
          </w:pPr>
          <w:hyperlink w:history="1" w:anchor="_Toc150947791">
            <w:r w:rsidRPr="00412333" w:rsidR="00E43B0C">
              <w:rPr>
                <w:rStyle w:val="Hyperlink"/>
                <w:noProof/>
              </w:rPr>
              <w:t>3.1</w:t>
            </w:r>
            <w:r w:rsidR="00E43B0C">
              <w:rPr>
                <w:rFonts w:asciiTheme="minorHAnsi" w:hAnsiTheme="minorHAnsi"/>
                <w:noProof/>
                <w:kern w:val="2"/>
                <w:lang w:eastAsia="en-PH"/>
                <w14:ligatures w14:val="standardContextual"/>
              </w:rPr>
              <w:tab/>
            </w:r>
            <w:r w:rsidRPr="00412333" w:rsidR="00E43B0C">
              <w:rPr>
                <w:rStyle w:val="Hyperlink"/>
                <w:noProof/>
              </w:rPr>
              <w:t>Current System</w:t>
            </w:r>
            <w:r w:rsidR="00E43B0C">
              <w:rPr>
                <w:noProof/>
                <w:webHidden/>
              </w:rPr>
              <w:tab/>
            </w:r>
            <w:r w:rsidR="00E43B0C">
              <w:rPr>
                <w:noProof/>
                <w:webHidden/>
              </w:rPr>
              <w:fldChar w:fldCharType="begin"/>
            </w:r>
            <w:r w:rsidR="00E43B0C">
              <w:rPr>
                <w:noProof/>
                <w:webHidden/>
              </w:rPr>
              <w:instrText xml:space="preserve"> PAGEREF _Toc150947791 \h </w:instrText>
            </w:r>
            <w:r w:rsidR="00E43B0C">
              <w:rPr>
                <w:noProof/>
                <w:webHidden/>
              </w:rPr>
            </w:r>
            <w:r w:rsidR="00E43B0C">
              <w:rPr>
                <w:noProof/>
                <w:webHidden/>
              </w:rPr>
              <w:fldChar w:fldCharType="separate"/>
            </w:r>
            <w:r w:rsidR="00E43B0C">
              <w:rPr>
                <w:noProof/>
                <w:webHidden/>
              </w:rPr>
              <w:t>11</w:t>
            </w:r>
            <w:r w:rsidR="00E43B0C">
              <w:rPr>
                <w:noProof/>
                <w:webHidden/>
              </w:rPr>
              <w:fldChar w:fldCharType="end"/>
            </w:r>
          </w:hyperlink>
        </w:p>
        <w:p w:rsidR="00E43B0C" w:rsidRDefault="000A6FDD" w14:paraId="6E1B257D" w14:textId="2DE0E057">
          <w:pPr>
            <w:pStyle w:val="TOC2"/>
            <w:tabs>
              <w:tab w:val="left" w:pos="880"/>
              <w:tab w:val="right" w:leader="dot" w:pos="9350"/>
            </w:tabs>
            <w:rPr>
              <w:rFonts w:asciiTheme="minorHAnsi" w:hAnsiTheme="minorHAnsi"/>
              <w:noProof/>
              <w:kern w:val="2"/>
              <w:lang w:eastAsia="en-PH"/>
              <w14:ligatures w14:val="standardContextual"/>
            </w:rPr>
          </w:pPr>
          <w:hyperlink w:history="1" w:anchor="_Toc150947792">
            <w:r w:rsidRPr="00412333" w:rsidR="00E43B0C">
              <w:rPr>
                <w:rStyle w:val="Hyperlink"/>
                <w:noProof/>
              </w:rPr>
              <w:t>3.2</w:t>
            </w:r>
            <w:r w:rsidR="00E43B0C">
              <w:rPr>
                <w:rFonts w:asciiTheme="minorHAnsi" w:hAnsiTheme="minorHAnsi"/>
                <w:noProof/>
                <w:kern w:val="2"/>
                <w:lang w:eastAsia="en-PH"/>
                <w14:ligatures w14:val="standardContextual"/>
              </w:rPr>
              <w:tab/>
            </w:r>
            <w:r w:rsidRPr="00412333" w:rsidR="00E43B0C">
              <w:rPr>
                <w:rStyle w:val="Hyperlink"/>
                <w:noProof/>
              </w:rPr>
              <w:t>Proposed System</w:t>
            </w:r>
            <w:r w:rsidR="00E43B0C">
              <w:rPr>
                <w:noProof/>
                <w:webHidden/>
              </w:rPr>
              <w:tab/>
            </w:r>
            <w:r w:rsidR="00E43B0C">
              <w:rPr>
                <w:noProof/>
                <w:webHidden/>
              </w:rPr>
              <w:fldChar w:fldCharType="begin"/>
            </w:r>
            <w:r w:rsidR="00E43B0C">
              <w:rPr>
                <w:noProof/>
                <w:webHidden/>
              </w:rPr>
              <w:instrText xml:space="preserve"> PAGEREF _Toc150947792 \h </w:instrText>
            </w:r>
            <w:r w:rsidR="00E43B0C">
              <w:rPr>
                <w:noProof/>
                <w:webHidden/>
              </w:rPr>
            </w:r>
            <w:r w:rsidR="00E43B0C">
              <w:rPr>
                <w:noProof/>
                <w:webHidden/>
              </w:rPr>
              <w:fldChar w:fldCharType="separate"/>
            </w:r>
            <w:r w:rsidR="00E43B0C">
              <w:rPr>
                <w:noProof/>
                <w:webHidden/>
              </w:rPr>
              <w:t>11</w:t>
            </w:r>
            <w:r w:rsidR="00E43B0C">
              <w:rPr>
                <w:noProof/>
                <w:webHidden/>
              </w:rPr>
              <w:fldChar w:fldCharType="end"/>
            </w:r>
          </w:hyperlink>
        </w:p>
        <w:p w:rsidR="00E43B0C" w:rsidRDefault="000A6FDD" w14:paraId="227A2EDD" w14:textId="60B6CC00">
          <w:pPr>
            <w:pStyle w:val="TOC1"/>
            <w:rPr>
              <w:rFonts w:asciiTheme="minorHAnsi" w:hAnsiTheme="minorHAnsi"/>
              <w:noProof/>
              <w:kern w:val="2"/>
              <w:lang w:eastAsia="en-PH"/>
              <w14:ligatures w14:val="standardContextual"/>
            </w:rPr>
          </w:pPr>
          <w:hyperlink w:history="1" w:anchor="_Toc150947793">
            <w:r w:rsidRPr="00412333" w:rsidR="00E43B0C">
              <w:rPr>
                <w:rStyle w:val="Hyperlink"/>
                <w:noProof/>
              </w:rPr>
              <w:t>4</w:t>
            </w:r>
            <w:r w:rsidR="00E43B0C">
              <w:rPr>
                <w:rFonts w:asciiTheme="minorHAnsi" w:hAnsiTheme="minorHAnsi"/>
                <w:noProof/>
                <w:kern w:val="2"/>
                <w:lang w:eastAsia="en-PH"/>
                <w14:ligatures w14:val="standardContextual"/>
              </w:rPr>
              <w:tab/>
            </w:r>
            <w:r w:rsidRPr="00412333" w:rsidR="00E43B0C">
              <w:rPr>
                <w:rStyle w:val="Hyperlink"/>
                <w:noProof/>
              </w:rPr>
              <w:t>Methodology</w:t>
            </w:r>
            <w:r w:rsidR="00E43B0C">
              <w:rPr>
                <w:noProof/>
                <w:webHidden/>
              </w:rPr>
              <w:tab/>
            </w:r>
            <w:r w:rsidR="00E43B0C">
              <w:rPr>
                <w:noProof/>
                <w:webHidden/>
              </w:rPr>
              <w:fldChar w:fldCharType="begin"/>
            </w:r>
            <w:r w:rsidR="00E43B0C">
              <w:rPr>
                <w:noProof/>
                <w:webHidden/>
              </w:rPr>
              <w:instrText xml:space="preserve"> PAGEREF _Toc150947793 \h </w:instrText>
            </w:r>
            <w:r w:rsidR="00E43B0C">
              <w:rPr>
                <w:noProof/>
                <w:webHidden/>
              </w:rPr>
            </w:r>
            <w:r w:rsidR="00E43B0C">
              <w:rPr>
                <w:noProof/>
                <w:webHidden/>
              </w:rPr>
              <w:fldChar w:fldCharType="separate"/>
            </w:r>
            <w:r w:rsidR="00E43B0C">
              <w:rPr>
                <w:noProof/>
                <w:webHidden/>
              </w:rPr>
              <w:t>15</w:t>
            </w:r>
            <w:r w:rsidR="00E43B0C">
              <w:rPr>
                <w:noProof/>
                <w:webHidden/>
              </w:rPr>
              <w:fldChar w:fldCharType="end"/>
            </w:r>
          </w:hyperlink>
        </w:p>
        <w:p w:rsidR="00E43B0C" w:rsidRDefault="000A6FDD" w14:paraId="446490E7" w14:textId="035BCDA9">
          <w:pPr>
            <w:pStyle w:val="TOC2"/>
            <w:tabs>
              <w:tab w:val="left" w:pos="880"/>
              <w:tab w:val="right" w:leader="dot" w:pos="9350"/>
            </w:tabs>
            <w:rPr>
              <w:rFonts w:asciiTheme="minorHAnsi" w:hAnsiTheme="minorHAnsi"/>
              <w:noProof/>
              <w:kern w:val="2"/>
              <w:lang w:eastAsia="en-PH"/>
              <w14:ligatures w14:val="standardContextual"/>
            </w:rPr>
          </w:pPr>
          <w:hyperlink w:history="1" w:anchor="_Toc150947794">
            <w:r w:rsidRPr="00412333" w:rsidR="00E43B0C">
              <w:rPr>
                <w:rStyle w:val="Hyperlink"/>
                <w:noProof/>
              </w:rPr>
              <w:t>4.1</w:t>
            </w:r>
            <w:r w:rsidR="00E43B0C">
              <w:rPr>
                <w:rFonts w:asciiTheme="minorHAnsi" w:hAnsiTheme="minorHAnsi"/>
                <w:noProof/>
                <w:kern w:val="2"/>
                <w:lang w:eastAsia="en-PH"/>
                <w14:ligatures w14:val="standardContextual"/>
              </w:rPr>
              <w:tab/>
            </w:r>
            <w:r w:rsidRPr="00412333" w:rsidR="00E43B0C">
              <w:rPr>
                <w:rStyle w:val="Hyperlink"/>
                <w:noProof/>
              </w:rPr>
              <w:t>Requirements Analysis</w:t>
            </w:r>
            <w:r w:rsidR="00E43B0C">
              <w:rPr>
                <w:noProof/>
                <w:webHidden/>
              </w:rPr>
              <w:tab/>
            </w:r>
            <w:r w:rsidR="00E43B0C">
              <w:rPr>
                <w:noProof/>
                <w:webHidden/>
              </w:rPr>
              <w:fldChar w:fldCharType="begin"/>
            </w:r>
            <w:r w:rsidR="00E43B0C">
              <w:rPr>
                <w:noProof/>
                <w:webHidden/>
              </w:rPr>
              <w:instrText xml:space="preserve"> PAGEREF _Toc150947794 \h </w:instrText>
            </w:r>
            <w:r w:rsidR="00E43B0C">
              <w:rPr>
                <w:noProof/>
                <w:webHidden/>
              </w:rPr>
            </w:r>
            <w:r w:rsidR="00E43B0C">
              <w:rPr>
                <w:noProof/>
                <w:webHidden/>
              </w:rPr>
              <w:fldChar w:fldCharType="separate"/>
            </w:r>
            <w:r w:rsidR="00E43B0C">
              <w:rPr>
                <w:noProof/>
                <w:webHidden/>
              </w:rPr>
              <w:t>18</w:t>
            </w:r>
            <w:r w:rsidR="00E43B0C">
              <w:rPr>
                <w:noProof/>
                <w:webHidden/>
              </w:rPr>
              <w:fldChar w:fldCharType="end"/>
            </w:r>
          </w:hyperlink>
        </w:p>
        <w:p w:rsidR="00E43B0C" w:rsidRDefault="000A6FDD" w14:paraId="6117C5BB" w14:textId="7D2E9ACB">
          <w:pPr>
            <w:pStyle w:val="TOC3"/>
            <w:tabs>
              <w:tab w:val="left" w:pos="1320"/>
              <w:tab w:val="right" w:leader="dot" w:pos="9350"/>
            </w:tabs>
            <w:rPr>
              <w:rFonts w:asciiTheme="minorHAnsi" w:hAnsiTheme="minorHAnsi"/>
              <w:noProof/>
              <w:kern w:val="2"/>
              <w:lang w:eastAsia="en-PH"/>
              <w14:ligatures w14:val="standardContextual"/>
            </w:rPr>
          </w:pPr>
          <w:hyperlink w:history="1" w:anchor="_Toc150947795">
            <w:r w:rsidRPr="00412333" w:rsidR="00E43B0C">
              <w:rPr>
                <w:rStyle w:val="Hyperlink"/>
                <w:noProof/>
              </w:rPr>
              <w:t>4.1.1</w:t>
            </w:r>
            <w:r w:rsidR="00E43B0C">
              <w:rPr>
                <w:rFonts w:asciiTheme="minorHAnsi" w:hAnsiTheme="minorHAnsi"/>
                <w:noProof/>
                <w:kern w:val="2"/>
                <w:lang w:eastAsia="en-PH"/>
                <w14:ligatures w14:val="standardContextual"/>
              </w:rPr>
              <w:tab/>
            </w:r>
            <w:r w:rsidRPr="00412333" w:rsidR="00E43B0C">
              <w:rPr>
                <w:rStyle w:val="Hyperlink"/>
                <w:noProof/>
              </w:rPr>
              <w:t>Product Backlog / User Storie</w:t>
            </w:r>
            <w:r w:rsidR="00E43B0C">
              <w:rPr>
                <w:noProof/>
                <w:webHidden/>
              </w:rPr>
              <w:tab/>
            </w:r>
            <w:r w:rsidR="00E43B0C">
              <w:rPr>
                <w:noProof/>
                <w:webHidden/>
              </w:rPr>
              <w:fldChar w:fldCharType="begin"/>
            </w:r>
            <w:r w:rsidR="00E43B0C">
              <w:rPr>
                <w:noProof/>
                <w:webHidden/>
              </w:rPr>
              <w:instrText xml:space="preserve"> PAGEREF _Toc150947795 \h </w:instrText>
            </w:r>
            <w:r w:rsidR="00E43B0C">
              <w:rPr>
                <w:noProof/>
                <w:webHidden/>
              </w:rPr>
            </w:r>
            <w:r w:rsidR="00E43B0C">
              <w:rPr>
                <w:noProof/>
                <w:webHidden/>
              </w:rPr>
              <w:fldChar w:fldCharType="separate"/>
            </w:r>
            <w:r w:rsidR="00E43B0C">
              <w:rPr>
                <w:noProof/>
                <w:webHidden/>
              </w:rPr>
              <w:t>18</w:t>
            </w:r>
            <w:r w:rsidR="00E43B0C">
              <w:rPr>
                <w:noProof/>
                <w:webHidden/>
              </w:rPr>
              <w:fldChar w:fldCharType="end"/>
            </w:r>
          </w:hyperlink>
        </w:p>
        <w:p w:rsidR="00E43B0C" w:rsidRDefault="000A6FDD" w14:paraId="680992A3" w14:textId="4940B38C">
          <w:pPr>
            <w:pStyle w:val="TOC3"/>
            <w:tabs>
              <w:tab w:val="left" w:pos="1320"/>
              <w:tab w:val="right" w:leader="dot" w:pos="9350"/>
            </w:tabs>
            <w:rPr>
              <w:rFonts w:asciiTheme="minorHAnsi" w:hAnsiTheme="minorHAnsi"/>
              <w:noProof/>
              <w:kern w:val="2"/>
              <w:lang w:eastAsia="en-PH"/>
              <w14:ligatures w14:val="standardContextual"/>
            </w:rPr>
          </w:pPr>
          <w:hyperlink w:history="1" w:anchor="_Toc150947796">
            <w:r w:rsidRPr="00412333" w:rsidR="00E43B0C">
              <w:rPr>
                <w:rStyle w:val="Hyperlink"/>
                <w:noProof/>
              </w:rPr>
              <w:t>4.1.2</w:t>
            </w:r>
            <w:r w:rsidR="00E43B0C">
              <w:rPr>
                <w:rFonts w:asciiTheme="minorHAnsi" w:hAnsiTheme="minorHAnsi"/>
                <w:noProof/>
                <w:kern w:val="2"/>
                <w:lang w:eastAsia="en-PH"/>
                <w14:ligatures w14:val="standardContextual"/>
              </w:rPr>
              <w:tab/>
            </w:r>
            <w:r w:rsidRPr="00412333" w:rsidR="00E43B0C">
              <w:rPr>
                <w:rStyle w:val="Hyperlink"/>
                <w:noProof/>
              </w:rPr>
              <w:t>Event Tables</w:t>
            </w:r>
            <w:r w:rsidR="00E43B0C">
              <w:rPr>
                <w:noProof/>
                <w:webHidden/>
              </w:rPr>
              <w:tab/>
            </w:r>
            <w:r w:rsidR="00E43B0C">
              <w:rPr>
                <w:noProof/>
                <w:webHidden/>
              </w:rPr>
              <w:fldChar w:fldCharType="begin"/>
            </w:r>
            <w:r w:rsidR="00E43B0C">
              <w:rPr>
                <w:noProof/>
                <w:webHidden/>
              </w:rPr>
              <w:instrText xml:space="preserve"> PAGEREF _Toc150947796 \h </w:instrText>
            </w:r>
            <w:r w:rsidR="00E43B0C">
              <w:rPr>
                <w:noProof/>
                <w:webHidden/>
              </w:rPr>
            </w:r>
            <w:r w:rsidR="00E43B0C">
              <w:rPr>
                <w:noProof/>
                <w:webHidden/>
              </w:rPr>
              <w:fldChar w:fldCharType="separate"/>
            </w:r>
            <w:r w:rsidR="00E43B0C">
              <w:rPr>
                <w:noProof/>
                <w:webHidden/>
              </w:rPr>
              <w:t>21</w:t>
            </w:r>
            <w:r w:rsidR="00E43B0C">
              <w:rPr>
                <w:noProof/>
                <w:webHidden/>
              </w:rPr>
              <w:fldChar w:fldCharType="end"/>
            </w:r>
          </w:hyperlink>
        </w:p>
        <w:p w:rsidR="00E43B0C" w:rsidRDefault="000A6FDD" w14:paraId="524B7325" w14:textId="71AA9A34">
          <w:pPr>
            <w:pStyle w:val="TOC3"/>
            <w:tabs>
              <w:tab w:val="left" w:pos="1320"/>
              <w:tab w:val="right" w:leader="dot" w:pos="9350"/>
            </w:tabs>
            <w:rPr>
              <w:rFonts w:asciiTheme="minorHAnsi" w:hAnsiTheme="minorHAnsi"/>
              <w:noProof/>
              <w:kern w:val="2"/>
              <w:lang w:eastAsia="en-PH"/>
              <w14:ligatures w14:val="standardContextual"/>
            </w:rPr>
          </w:pPr>
          <w:hyperlink w:history="1" w:anchor="_Toc150947797">
            <w:r w:rsidRPr="00412333" w:rsidR="00E43B0C">
              <w:rPr>
                <w:rStyle w:val="Hyperlink"/>
                <w:noProof/>
              </w:rPr>
              <w:t>4.1.3</w:t>
            </w:r>
            <w:r w:rsidR="00E43B0C">
              <w:rPr>
                <w:rFonts w:asciiTheme="minorHAnsi" w:hAnsiTheme="minorHAnsi"/>
                <w:noProof/>
                <w:kern w:val="2"/>
                <w:lang w:eastAsia="en-PH"/>
                <w14:ligatures w14:val="standardContextual"/>
              </w:rPr>
              <w:tab/>
            </w:r>
            <w:r w:rsidRPr="00412333" w:rsidR="00E43B0C">
              <w:rPr>
                <w:rStyle w:val="Hyperlink"/>
                <w:noProof/>
              </w:rPr>
              <w:t>Use Case Diagrams</w:t>
            </w:r>
            <w:r w:rsidR="00E43B0C">
              <w:rPr>
                <w:noProof/>
                <w:webHidden/>
              </w:rPr>
              <w:tab/>
            </w:r>
            <w:r w:rsidR="00E43B0C">
              <w:rPr>
                <w:noProof/>
                <w:webHidden/>
              </w:rPr>
              <w:fldChar w:fldCharType="begin"/>
            </w:r>
            <w:r w:rsidR="00E43B0C">
              <w:rPr>
                <w:noProof/>
                <w:webHidden/>
              </w:rPr>
              <w:instrText xml:space="preserve"> PAGEREF _Toc150947797 \h </w:instrText>
            </w:r>
            <w:r w:rsidR="00E43B0C">
              <w:rPr>
                <w:noProof/>
                <w:webHidden/>
              </w:rPr>
            </w:r>
            <w:r w:rsidR="00E43B0C">
              <w:rPr>
                <w:noProof/>
                <w:webHidden/>
              </w:rPr>
              <w:fldChar w:fldCharType="separate"/>
            </w:r>
            <w:r w:rsidR="00E43B0C">
              <w:rPr>
                <w:noProof/>
                <w:webHidden/>
              </w:rPr>
              <w:t>24</w:t>
            </w:r>
            <w:r w:rsidR="00E43B0C">
              <w:rPr>
                <w:noProof/>
                <w:webHidden/>
              </w:rPr>
              <w:fldChar w:fldCharType="end"/>
            </w:r>
          </w:hyperlink>
        </w:p>
        <w:p w:rsidR="00E43B0C" w:rsidRDefault="000A6FDD" w14:paraId="338D3CEA" w14:textId="511704A0">
          <w:pPr>
            <w:pStyle w:val="TOC3"/>
            <w:tabs>
              <w:tab w:val="left" w:pos="1320"/>
              <w:tab w:val="right" w:leader="dot" w:pos="9350"/>
            </w:tabs>
            <w:rPr>
              <w:rFonts w:asciiTheme="minorHAnsi" w:hAnsiTheme="minorHAnsi"/>
              <w:noProof/>
              <w:kern w:val="2"/>
              <w:lang w:eastAsia="en-PH"/>
              <w14:ligatures w14:val="standardContextual"/>
            </w:rPr>
          </w:pPr>
          <w:hyperlink w:history="1" w:anchor="_Toc150947798">
            <w:r w:rsidRPr="00412333" w:rsidR="00E43B0C">
              <w:rPr>
                <w:rStyle w:val="Hyperlink"/>
                <w:noProof/>
              </w:rPr>
              <w:t>4.1.4</w:t>
            </w:r>
            <w:r w:rsidR="00E43B0C">
              <w:rPr>
                <w:rFonts w:asciiTheme="minorHAnsi" w:hAnsiTheme="minorHAnsi"/>
                <w:noProof/>
                <w:kern w:val="2"/>
                <w:lang w:eastAsia="en-PH"/>
                <w14:ligatures w14:val="standardContextual"/>
              </w:rPr>
              <w:tab/>
            </w:r>
            <w:r w:rsidRPr="00412333" w:rsidR="00E43B0C">
              <w:rPr>
                <w:rStyle w:val="Hyperlink"/>
                <w:noProof/>
              </w:rPr>
              <w:t>Use Case Full Description</w:t>
            </w:r>
            <w:r w:rsidR="00E43B0C">
              <w:rPr>
                <w:noProof/>
                <w:webHidden/>
              </w:rPr>
              <w:tab/>
            </w:r>
            <w:r w:rsidR="00E43B0C">
              <w:rPr>
                <w:noProof/>
                <w:webHidden/>
              </w:rPr>
              <w:fldChar w:fldCharType="begin"/>
            </w:r>
            <w:r w:rsidR="00E43B0C">
              <w:rPr>
                <w:noProof/>
                <w:webHidden/>
              </w:rPr>
              <w:instrText xml:space="preserve"> PAGEREF _Toc150947798 \h </w:instrText>
            </w:r>
            <w:r w:rsidR="00E43B0C">
              <w:rPr>
                <w:noProof/>
                <w:webHidden/>
              </w:rPr>
            </w:r>
            <w:r w:rsidR="00E43B0C">
              <w:rPr>
                <w:noProof/>
                <w:webHidden/>
              </w:rPr>
              <w:fldChar w:fldCharType="separate"/>
            </w:r>
            <w:r w:rsidR="00E43B0C">
              <w:rPr>
                <w:noProof/>
                <w:webHidden/>
              </w:rPr>
              <w:t>25</w:t>
            </w:r>
            <w:r w:rsidR="00E43B0C">
              <w:rPr>
                <w:noProof/>
                <w:webHidden/>
              </w:rPr>
              <w:fldChar w:fldCharType="end"/>
            </w:r>
          </w:hyperlink>
        </w:p>
        <w:p w:rsidR="00E43B0C" w:rsidRDefault="000A6FDD" w14:paraId="4C66BB1E" w14:textId="4FF604A9">
          <w:pPr>
            <w:pStyle w:val="TOC2"/>
            <w:tabs>
              <w:tab w:val="left" w:pos="880"/>
              <w:tab w:val="right" w:leader="dot" w:pos="9350"/>
            </w:tabs>
            <w:rPr>
              <w:rFonts w:asciiTheme="minorHAnsi" w:hAnsiTheme="minorHAnsi"/>
              <w:noProof/>
              <w:kern w:val="2"/>
              <w:lang w:eastAsia="en-PH"/>
              <w14:ligatures w14:val="standardContextual"/>
            </w:rPr>
          </w:pPr>
          <w:hyperlink w:history="1" w:anchor="_Toc150947799">
            <w:r w:rsidRPr="00412333" w:rsidR="00E43B0C">
              <w:rPr>
                <w:rStyle w:val="Hyperlink"/>
                <w:noProof/>
              </w:rPr>
              <w:t>4.2</w:t>
            </w:r>
            <w:r w:rsidR="00E43B0C">
              <w:rPr>
                <w:rFonts w:asciiTheme="minorHAnsi" w:hAnsiTheme="minorHAnsi"/>
                <w:noProof/>
                <w:kern w:val="2"/>
                <w:lang w:eastAsia="en-PH"/>
                <w14:ligatures w14:val="standardContextual"/>
              </w:rPr>
              <w:tab/>
            </w:r>
            <w:r w:rsidRPr="00412333" w:rsidR="00E43B0C">
              <w:rPr>
                <w:rStyle w:val="Hyperlink"/>
                <w:noProof/>
              </w:rPr>
              <w:t>Gap Analysis</w:t>
            </w:r>
            <w:r w:rsidR="00E43B0C">
              <w:rPr>
                <w:noProof/>
                <w:webHidden/>
              </w:rPr>
              <w:tab/>
            </w:r>
            <w:r w:rsidR="00E43B0C">
              <w:rPr>
                <w:noProof/>
                <w:webHidden/>
              </w:rPr>
              <w:fldChar w:fldCharType="begin"/>
            </w:r>
            <w:r w:rsidR="00E43B0C">
              <w:rPr>
                <w:noProof/>
                <w:webHidden/>
              </w:rPr>
              <w:instrText xml:space="preserve"> PAGEREF _Toc150947799 \h </w:instrText>
            </w:r>
            <w:r w:rsidR="00E43B0C">
              <w:rPr>
                <w:noProof/>
                <w:webHidden/>
              </w:rPr>
            </w:r>
            <w:r w:rsidR="00E43B0C">
              <w:rPr>
                <w:noProof/>
                <w:webHidden/>
              </w:rPr>
              <w:fldChar w:fldCharType="separate"/>
            </w:r>
            <w:r w:rsidR="00E43B0C">
              <w:rPr>
                <w:noProof/>
                <w:webHidden/>
              </w:rPr>
              <w:t>58</w:t>
            </w:r>
            <w:r w:rsidR="00E43B0C">
              <w:rPr>
                <w:noProof/>
                <w:webHidden/>
              </w:rPr>
              <w:fldChar w:fldCharType="end"/>
            </w:r>
          </w:hyperlink>
        </w:p>
        <w:p w:rsidR="00E43B0C" w:rsidRDefault="000A6FDD" w14:paraId="1C254D23" w14:textId="2AEFCF2B">
          <w:pPr>
            <w:pStyle w:val="TOC2"/>
            <w:tabs>
              <w:tab w:val="left" w:pos="880"/>
              <w:tab w:val="right" w:leader="dot" w:pos="9350"/>
            </w:tabs>
            <w:rPr>
              <w:rFonts w:asciiTheme="minorHAnsi" w:hAnsiTheme="minorHAnsi"/>
              <w:noProof/>
              <w:kern w:val="2"/>
              <w:lang w:eastAsia="en-PH"/>
              <w14:ligatures w14:val="standardContextual"/>
            </w:rPr>
          </w:pPr>
          <w:hyperlink w:history="1" w:anchor="_Toc150947800">
            <w:r w:rsidRPr="00412333" w:rsidR="00E43B0C">
              <w:rPr>
                <w:rStyle w:val="Hyperlink"/>
                <w:noProof/>
              </w:rPr>
              <w:t>4.3</w:t>
            </w:r>
            <w:r w:rsidR="00E43B0C">
              <w:rPr>
                <w:rFonts w:asciiTheme="minorHAnsi" w:hAnsiTheme="minorHAnsi"/>
                <w:noProof/>
                <w:kern w:val="2"/>
                <w:lang w:eastAsia="en-PH"/>
                <w14:ligatures w14:val="standardContextual"/>
              </w:rPr>
              <w:tab/>
            </w:r>
            <w:r w:rsidRPr="00412333" w:rsidR="00E43B0C">
              <w:rPr>
                <w:rStyle w:val="Hyperlink"/>
                <w:noProof/>
              </w:rPr>
              <w:t>System Analysis and Design</w:t>
            </w:r>
            <w:r w:rsidR="00E43B0C">
              <w:rPr>
                <w:noProof/>
                <w:webHidden/>
              </w:rPr>
              <w:tab/>
            </w:r>
            <w:r w:rsidR="00E43B0C">
              <w:rPr>
                <w:noProof/>
                <w:webHidden/>
              </w:rPr>
              <w:fldChar w:fldCharType="begin"/>
            </w:r>
            <w:r w:rsidR="00E43B0C">
              <w:rPr>
                <w:noProof/>
                <w:webHidden/>
              </w:rPr>
              <w:instrText xml:space="preserve"> PAGEREF _Toc150947800 \h </w:instrText>
            </w:r>
            <w:r w:rsidR="00E43B0C">
              <w:rPr>
                <w:noProof/>
                <w:webHidden/>
              </w:rPr>
            </w:r>
            <w:r w:rsidR="00E43B0C">
              <w:rPr>
                <w:noProof/>
                <w:webHidden/>
              </w:rPr>
              <w:fldChar w:fldCharType="separate"/>
            </w:r>
            <w:r w:rsidR="00E43B0C">
              <w:rPr>
                <w:noProof/>
                <w:webHidden/>
              </w:rPr>
              <w:t>59</w:t>
            </w:r>
            <w:r w:rsidR="00E43B0C">
              <w:rPr>
                <w:noProof/>
                <w:webHidden/>
              </w:rPr>
              <w:fldChar w:fldCharType="end"/>
            </w:r>
          </w:hyperlink>
        </w:p>
        <w:p w:rsidR="00E43B0C" w:rsidRDefault="000A6FDD" w14:paraId="5E0CE605" w14:textId="16385754">
          <w:pPr>
            <w:pStyle w:val="TOC3"/>
            <w:tabs>
              <w:tab w:val="left" w:pos="1320"/>
              <w:tab w:val="right" w:leader="dot" w:pos="9350"/>
            </w:tabs>
            <w:rPr>
              <w:rFonts w:asciiTheme="minorHAnsi" w:hAnsiTheme="minorHAnsi"/>
              <w:noProof/>
              <w:kern w:val="2"/>
              <w:lang w:eastAsia="en-PH"/>
              <w14:ligatures w14:val="standardContextual"/>
            </w:rPr>
          </w:pPr>
          <w:hyperlink w:history="1" w:anchor="_Toc150947801">
            <w:r w:rsidRPr="00412333" w:rsidR="00E43B0C">
              <w:rPr>
                <w:rStyle w:val="Hyperlink"/>
                <w:noProof/>
              </w:rPr>
              <w:t>4.3.1</w:t>
            </w:r>
            <w:r w:rsidR="00E43B0C">
              <w:rPr>
                <w:rFonts w:asciiTheme="minorHAnsi" w:hAnsiTheme="minorHAnsi"/>
                <w:noProof/>
                <w:kern w:val="2"/>
                <w:lang w:eastAsia="en-PH"/>
                <w14:ligatures w14:val="standardContextual"/>
              </w:rPr>
              <w:tab/>
            </w:r>
            <w:r w:rsidRPr="00412333" w:rsidR="00E43B0C">
              <w:rPr>
                <w:rStyle w:val="Hyperlink"/>
                <w:noProof/>
              </w:rPr>
              <w:t>Context Diagram</w:t>
            </w:r>
            <w:r w:rsidR="00E43B0C">
              <w:rPr>
                <w:noProof/>
                <w:webHidden/>
              </w:rPr>
              <w:tab/>
            </w:r>
            <w:r w:rsidR="00E43B0C">
              <w:rPr>
                <w:noProof/>
                <w:webHidden/>
              </w:rPr>
              <w:fldChar w:fldCharType="begin"/>
            </w:r>
            <w:r w:rsidR="00E43B0C">
              <w:rPr>
                <w:noProof/>
                <w:webHidden/>
              </w:rPr>
              <w:instrText xml:space="preserve"> PAGEREF _Toc150947801 \h </w:instrText>
            </w:r>
            <w:r w:rsidR="00E43B0C">
              <w:rPr>
                <w:noProof/>
                <w:webHidden/>
              </w:rPr>
            </w:r>
            <w:r w:rsidR="00E43B0C">
              <w:rPr>
                <w:noProof/>
                <w:webHidden/>
              </w:rPr>
              <w:fldChar w:fldCharType="separate"/>
            </w:r>
            <w:r w:rsidR="00E43B0C">
              <w:rPr>
                <w:noProof/>
                <w:webHidden/>
              </w:rPr>
              <w:t>59</w:t>
            </w:r>
            <w:r w:rsidR="00E43B0C">
              <w:rPr>
                <w:noProof/>
                <w:webHidden/>
              </w:rPr>
              <w:fldChar w:fldCharType="end"/>
            </w:r>
          </w:hyperlink>
        </w:p>
        <w:p w:rsidR="00E43B0C" w:rsidRDefault="000A6FDD" w14:paraId="2FE13166" w14:textId="1E736C38">
          <w:pPr>
            <w:pStyle w:val="TOC3"/>
            <w:tabs>
              <w:tab w:val="left" w:pos="1320"/>
              <w:tab w:val="right" w:leader="dot" w:pos="9350"/>
            </w:tabs>
            <w:rPr>
              <w:rFonts w:asciiTheme="minorHAnsi" w:hAnsiTheme="minorHAnsi"/>
              <w:noProof/>
              <w:kern w:val="2"/>
              <w:lang w:eastAsia="en-PH"/>
              <w14:ligatures w14:val="standardContextual"/>
            </w:rPr>
          </w:pPr>
          <w:hyperlink w:history="1" w:anchor="_Toc150947802">
            <w:r w:rsidRPr="00412333" w:rsidR="00E43B0C">
              <w:rPr>
                <w:rStyle w:val="Hyperlink"/>
                <w:noProof/>
              </w:rPr>
              <w:t>4.3.2</w:t>
            </w:r>
            <w:r w:rsidR="00E43B0C">
              <w:rPr>
                <w:rFonts w:asciiTheme="minorHAnsi" w:hAnsiTheme="minorHAnsi"/>
                <w:noProof/>
                <w:kern w:val="2"/>
                <w:lang w:eastAsia="en-PH"/>
                <w14:ligatures w14:val="standardContextual"/>
              </w:rPr>
              <w:tab/>
            </w:r>
            <w:r w:rsidRPr="00412333" w:rsidR="00E43B0C">
              <w:rPr>
                <w:rStyle w:val="Hyperlink"/>
                <w:noProof/>
              </w:rPr>
              <w:t>Data Flow Diagrams</w:t>
            </w:r>
            <w:r w:rsidR="00E43B0C">
              <w:rPr>
                <w:noProof/>
                <w:webHidden/>
              </w:rPr>
              <w:tab/>
            </w:r>
            <w:r w:rsidR="00E43B0C">
              <w:rPr>
                <w:noProof/>
                <w:webHidden/>
              </w:rPr>
              <w:fldChar w:fldCharType="begin"/>
            </w:r>
            <w:r w:rsidR="00E43B0C">
              <w:rPr>
                <w:noProof/>
                <w:webHidden/>
              </w:rPr>
              <w:instrText xml:space="preserve"> PAGEREF _Toc150947802 \h </w:instrText>
            </w:r>
            <w:r w:rsidR="00E43B0C">
              <w:rPr>
                <w:noProof/>
                <w:webHidden/>
              </w:rPr>
            </w:r>
            <w:r w:rsidR="00E43B0C">
              <w:rPr>
                <w:noProof/>
                <w:webHidden/>
              </w:rPr>
              <w:fldChar w:fldCharType="separate"/>
            </w:r>
            <w:r w:rsidR="00E43B0C">
              <w:rPr>
                <w:noProof/>
                <w:webHidden/>
              </w:rPr>
              <w:t>60</w:t>
            </w:r>
            <w:r w:rsidR="00E43B0C">
              <w:rPr>
                <w:noProof/>
                <w:webHidden/>
              </w:rPr>
              <w:fldChar w:fldCharType="end"/>
            </w:r>
          </w:hyperlink>
        </w:p>
        <w:p w:rsidR="00E43B0C" w:rsidRDefault="000A6FDD" w14:paraId="6D30D8E3" w14:textId="14A14742">
          <w:pPr>
            <w:pStyle w:val="TOC3"/>
            <w:tabs>
              <w:tab w:val="left" w:pos="1320"/>
              <w:tab w:val="right" w:leader="dot" w:pos="9350"/>
            </w:tabs>
            <w:rPr>
              <w:rFonts w:asciiTheme="minorHAnsi" w:hAnsiTheme="minorHAnsi"/>
              <w:noProof/>
              <w:kern w:val="2"/>
              <w:lang w:eastAsia="en-PH"/>
              <w14:ligatures w14:val="standardContextual"/>
            </w:rPr>
          </w:pPr>
          <w:hyperlink w:history="1" w:anchor="_Toc150947803">
            <w:r w:rsidRPr="00412333" w:rsidR="00E43B0C">
              <w:rPr>
                <w:rStyle w:val="Hyperlink"/>
                <w:noProof/>
              </w:rPr>
              <w:t>4.3.3</w:t>
            </w:r>
            <w:r w:rsidR="00E43B0C">
              <w:rPr>
                <w:rFonts w:asciiTheme="minorHAnsi" w:hAnsiTheme="minorHAnsi"/>
                <w:noProof/>
                <w:kern w:val="2"/>
                <w:lang w:eastAsia="en-PH"/>
                <w14:ligatures w14:val="standardContextual"/>
              </w:rPr>
              <w:tab/>
            </w:r>
            <w:r w:rsidRPr="00412333" w:rsidR="00E43B0C">
              <w:rPr>
                <w:rStyle w:val="Hyperlink"/>
                <w:noProof/>
              </w:rPr>
              <w:t>Entity-Relationship Diagrams</w:t>
            </w:r>
            <w:r w:rsidR="00E43B0C">
              <w:rPr>
                <w:noProof/>
                <w:webHidden/>
              </w:rPr>
              <w:tab/>
            </w:r>
            <w:r w:rsidR="00E43B0C">
              <w:rPr>
                <w:noProof/>
                <w:webHidden/>
              </w:rPr>
              <w:fldChar w:fldCharType="begin"/>
            </w:r>
            <w:r w:rsidR="00E43B0C">
              <w:rPr>
                <w:noProof/>
                <w:webHidden/>
              </w:rPr>
              <w:instrText xml:space="preserve"> PAGEREF _Toc150947803 \h </w:instrText>
            </w:r>
            <w:r w:rsidR="00E43B0C">
              <w:rPr>
                <w:noProof/>
                <w:webHidden/>
              </w:rPr>
            </w:r>
            <w:r w:rsidR="00E43B0C">
              <w:rPr>
                <w:noProof/>
                <w:webHidden/>
              </w:rPr>
              <w:fldChar w:fldCharType="separate"/>
            </w:r>
            <w:r w:rsidR="00E43B0C">
              <w:rPr>
                <w:noProof/>
                <w:webHidden/>
              </w:rPr>
              <w:t>64</w:t>
            </w:r>
            <w:r w:rsidR="00E43B0C">
              <w:rPr>
                <w:noProof/>
                <w:webHidden/>
              </w:rPr>
              <w:fldChar w:fldCharType="end"/>
            </w:r>
          </w:hyperlink>
        </w:p>
        <w:p w:rsidR="00E43B0C" w:rsidRDefault="000A6FDD" w14:paraId="05FD7D92" w14:textId="4E266B54">
          <w:pPr>
            <w:pStyle w:val="TOC3"/>
            <w:tabs>
              <w:tab w:val="left" w:pos="1320"/>
              <w:tab w:val="right" w:leader="dot" w:pos="9350"/>
            </w:tabs>
            <w:rPr>
              <w:rFonts w:asciiTheme="minorHAnsi" w:hAnsiTheme="minorHAnsi"/>
              <w:noProof/>
              <w:kern w:val="2"/>
              <w:lang w:eastAsia="en-PH"/>
              <w14:ligatures w14:val="standardContextual"/>
            </w:rPr>
          </w:pPr>
          <w:hyperlink w:history="1" w:anchor="_Toc150947804">
            <w:r w:rsidRPr="00412333" w:rsidR="00E43B0C">
              <w:rPr>
                <w:rStyle w:val="Hyperlink"/>
                <w:noProof/>
              </w:rPr>
              <w:t>4.3.4</w:t>
            </w:r>
            <w:r w:rsidR="00E43B0C">
              <w:rPr>
                <w:rFonts w:asciiTheme="minorHAnsi" w:hAnsiTheme="minorHAnsi"/>
                <w:noProof/>
                <w:kern w:val="2"/>
                <w:lang w:eastAsia="en-PH"/>
                <w14:ligatures w14:val="standardContextual"/>
              </w:rPr>
              <w:tab/>
            </w:r>
            <w:r w:rsidRPr="00412333" w:rsidR="00E43B0C">
              <w:rPr>
                <w:rStyle w:val="Hyperlink"/>
                <w:noProof/>
              </w:rPr>
              <w:t>Activity Diagram</w:t>
            </w:r>
            <w:r w:rsidR="00E43B0C">
              <w:rPr>
                <w:noProof/>
                <w:webHidden/>
              </w:rPr>
              <w:tab/>
            </w:r>
            <w:r w:rsidR="00E43B0C">
              <w:rPr>
                <w:noProof/>
                <w:webHidden/>
              </w:rPr>
              <w:fldChar w:fldCharType="begin"/>
            </w:r>
            <w:r w:rsidR="00E43B0C">
              <w:rPr>
                <w:noProof/>
                <w:webHidden/>
              </w:rPr>
              <w:instrText xml:space="preserve"> PAGEREF _Toc150947804 \h </w:instrText>
            </w:r>
            <w:r w:rsidR="00E43B0C">
              <w:rPr>
                <w:noProof/>
                <w:webHidden/>
              </w:rPr>
            </w:r>
            <w:r w:rsidR="00E43B0C">
              <w:rPr>
                <w:noProof/>
                <w:webHidden/>
              </w:rPr>
              <w:fldChar w:fldCharType="separate"/>
            </w:r>
            <w:r w:rsidR="00E43B0C">
              <w:rPr>
                <w:noProof/>
                <w:webHidden/>
              </w:rPr>
              <w:t>65</w:t>
            </w:r>
            <w:r w:rsidR="00E43B0C">
              <w:rPr>
                <w:noProof/>
                <w:webHidden/>
              </w:rPr>
              <w:fldChar w:fldCharType="end"/>
            </w:r>
          </w:hyperlink>
        </w:p>
        <w:p w:rsidR="00E43B0C" w:rsidRDefault="000A6FDD" w14:paraId="68C6FC50" w14:textId="275D9027">
          <w:pPr>
            <w:pStyle w:val="TOC3"/>
            <w:tabs>
              <w:tab w:val="left" w:pos="1320"/>
              <w:tab w:val="right" w:leader="dot" w:pos="9350"/>
            </w:tabs>
            <w:rPr>
              <w:rFonts w:asciiTheme="minorHAnsi" w:hAnsiTheme="minorHAnsi"/>
              <w:noProof/>
              <w:kern w:val="2"/>
              <w:lang w:eastAsia="en-PH"/>
              <w14:ligatures w14:val="standardContextual"/>
            </w:rPr>
          </w:pPr>
          <w:hyperlink w:history="1" w:anchor="_Toc150947805">
            <w:r w:rsidRPr="00412333" w:rsidR="00E43B0C">
              <w:rPr>
                <w:rStyle w:val="Hyperlink"/>
                <w:noProof/>
              </w:rPr>
              <w:t>4.3.5</w:t>
            </w:r>
            <w:r w:rsidR="00E43B0C">
              <w:rPr>
                <w:rFonts w:asciiTheme="minorHAnsi" w:hAnsiTheme="minorHAnsi"/>
                <w:noProof/>
                <w:kern w:val="2"/>
                <w:lang w:eastAsia="en-PH"/>
                <w14:ligatures w14:val="standardContextual"/>
              </w:rPr>
              <w:tab/>
            </w:r>
            <w:r w:rsidRPr="00412333" w:rsidR="00E43B0C">
              <w:rPr>
                <w:rStyle w:val="Hyperlink"/>
                <w:noProof/>
              </w:rPr>
              <w:t>Object Diagrams</w:t>
            </w:r>
            <w:r w:rsidR="00E43B0C">
              <w:rPr>
                <w:noProof/>
                <w:webHidden/>
              </w:rPr>
              <w:tab/>
            </w:r>
            <w:r w:rsidR="00E43B0C">
              <w:rPr>
                <w:noProof/>
                <w:webHidden/>
              </w:rPr>
              <w:fldChar w:fldCharType="begin"/>
            </w:r>
            <w:r w:rsidR="00E43B0C">
              <w:rPr>
                <w:noProof/>
                <w:webHidden/>
              </w:rPr>
              <w:instrText xml:space="preserve"> PAGEREF _Toc150947805 \h </w:instrText>
            </w:r>
            <w:r w:rsidR="00E43B0C">
              <w:rPr>
                <w:noProof/>
                <w:webHidden/>
              </w:rPr>
            </w:r>
            <w:r w:rsidR="00E43B0C">
              <w:rPr>
                <w:noProof/>
                <w:webHidden/>
              </w:rPr>
              <w:fldChar w:fldCharType="separate"/>
            </w:r>
            <w:r w:rsidR="00E43B0C">
              <w:rPr>
                <w:noProof/>
                <w:webHidden/>
              </w:rPr>
              <w:t>66</w:t>
            </w:r>
            <w:r w:rsidR="00E43B0C">
              <w:rPr>
                <w:noProof/>
                <w:webHidden/>
              </w:rPr>
              <w:fldChar w:fldCharType="end"/>
            </w:r>
          </w:hyperlink>
        </w:p>
        <w:p w:rsidR="00E43B0C" w:rsidRDefault="000A6FDD" w14:paraId="34CA84B2" w14:textId="24FB1A87">
          <w:pPr>
            <w:pStyle w:val="TOC3"/>
            <w:tabs>
              <w:tab w:val="left" w:pos="1320"/>
              <w:tab w:val="right" w:leader="dot" w:pos="9350"/>
            </w:tabs>
            <w:rPr>
              <w:rFonts w:asciiTheme="minorHAnsi" w:hAnsiTheme="minorHAnsi"/>
              <w:noProof/>
              <w:kern w:val="2"/>
              <w:lang w:eastAsia="en-PH"/>
              <w14:ligatures w14:val="standardContextual"/>
            </w:rPr>
          </w:pPr>
          <w:hyperlink w:history="1" w:anchor="_Toc150947806">
            <w:r w:rsidRPr="00412333" w:rsidR="00E43B0C">
              <w:rPr>
                <w:rStyle w:val="Hyperlink"/>
                <w:noProof/>
              </w:rPr>
              <w:t>4.3.6</w:t>
            </w:r>
            <w:r w:rsidR="00E43B0C">
              <w:rPr>
                <w:rFonts w:asciiTheme="minorHAnsi" w:hAnsiTheme="minorHAnsi"/>
                <w:noProof/>
                <w:kern w:val="2"/>
                <w:lang w:eastAsia="en-PH"/>
                <w14:ligatures w14:val="standardContextual"/>
              </w:rPr>
              <w:tab/>
            </w:r>
            <w:r w:rsidRPr="00412333" w:rsidR="00E43B0C">
              <w:rPr>
                <w:rStyle w:val="Hyperlink"/>
                <w:noProof/>
              </w:rPr>
              <w:t>Class Diagrams</w:t>
            </w:r>
            <w:r w:rsidR="00E43B0C">
              <w:rPr>
                <w:noProof/>
                <w:webHidden/>
              </w:rPr>
              <w:tab/>
            </w:r>
            <w:r w:rsidR="00E43B0C">
              <w:rPr>
                <w:noProof/>
                <w:webHidden/>
              </w:rPr>
              <w:fldChar w:fldCharType="begin"/>
            </w:r>
            <w:r w:rsidR="00E43B0C">
              <w:rPr>
                <w:noProof/>
                <w:webHidden/>
              </w:rPr>
              <w:instrText xml:space="preserve"> PAGEREF _Toc150947806 \h </w:instrText>
            </w:r>
            <w:r w:rsidR="00E43B0C">
              <w:rPr>
                <w:noProof/>
                <w:webHidden/>
              </w:rPr>
            </w:r>
            <w:r w:rsidR="00E43B0C">
              <w:rPr>
                <w:noProof/>
                <w:webHidden/>
              </w:rPr>
              <w:fldChar w:fldCharType="separate"/>
            </w:r>
            <w:r w:rsidR="00E43B0C">
              <w:rPr>
                <w:noProof/>
                <w:webHidden/>
              </w:rPr>
              <w:t>68</w:t>
            </w:r>
            <w:r w:rsidR="00E43B0C">
              <w:rPr>
                <w:noProof/>
                <w:webHidden/>
              </w:rPr>
              <w:fldChar w:fldCharType="end"/>
            </w:r>
          </w:hyperlink>
        </w:p>
        <w:p w:rsidR="00E43B0C" w:rsidRDefault="000A6FDD" w14:paraId="58516F43" w14:textId="011109BC">
          <w:pPr>
            <w:pStyle w:val="TOC3"/>
            <w:tabs>
              <w:tab w:val="left" w:pos="1320"/>
              <w:tab w:val="right" w:leader="dot" w:pos="9350"/>
            </w:tabs>
            <w:rPr>
              <w:rFonts w:asciiTheme="minorHAnsi" w:hAnsiTheme="minorHAnsi"/>
              <w:noProof/>
              <w:kern w:val="2"/>
              <w:lang w:eastAsia="en-PH"/>
              <w14:ligatures w14:val="standardContextual"/>
            </w:rPr>
          </w:pPr>
          <w:hyperlink w:history="1" w:anchor="_Toc150947807">
            <w:r w:rsidRPr="00412333" w:rsidR="00E43B0C">
              <w:rPr>
                <w:rStyle w:val="Hyperlink"/>
                <w:noProof/>
              </w:rPr>
              <w:t>4.3.7</w:t>
            </w:r>
            <w:r w:rsidR="00E43B0C">
              <w:rPr>
                <w:rFonts w:asciiTheme="minorHAnsi" w:hAnsiTheme="minorHAnsi"/>
                <w:noProof/>
                <w:kern w:val="2"/>
                <w:lang w:eastAsia="en-PH"/>
                <w14:ligatures w14:val="standardContextual"/>
              </w:rPr>
              <w:tab/>
            </w:r>
            <w:r w:rsidRPr="00412333" w:rsidR="00E43B0C">
              <w:rPr>
                <w:rStyle w:val="Hyperlink"/>
                <w:noProof/>
              </w:rPr>
              <w:t>Sequence Diagrams</w:t>
            </w:r>
            <w:r w:rsidR="00E43B0C">
              <w:rPr>
                <w:noProof/>
                <w:webHidden/>
              </w:rPr>
              <w:tab/>
            </w:r>
            <w:r w:rsidR="00E43B0C">
              <w:rPr>
                <w:noProof/>
                <w:webHidden/>
              </w:rPr>
              <w:fldChar w:fldCharType="begin"/>
            </w:r>
            <w:r w:rsidR="00E43B0C">
              <w:rPr>
                <w:noProof/>
                <w:webHidden/>
              </w:rPr>
              <w:instrText xml:space="preserve"> PAGEREF _Toc150947807 \h </w:instrText>
            </w:r>
            <w:r w:rsidR="00E43B0C">
              <w:rPr>
                <w:noProof/>
                <w:webHidden/>
              </w:rPr>
            </w:r>
            <w:r w:rsidR="00E43B0C">
              <w:rPr>
                <w:noProof/>
                <w:webHidden/>
              </w:rPr>
              <w:fldChar w:fldCharType="separate"/>
            </w:r>
            <w:r w:rsidR="00E43B0C">
              <w:rPr>
                <w:noProof/>
                <w:webHidden/>
              </w:rPr>
              <w:t>69</w:t>
            </w:r>
            <w:r w:rsidR="00E43B0C">
              <w:rPr>
                <w:noProof/>
                <w:webHidden/>
              </w:rPr>
              <w:fldChar w:fldCharType="end"/>
            </w:r>
          </w:hyperlink>
        </w:p>
        <w:p w:rsidR="00E43B0C" w:rsidRDefault="000A6FDD" w14:paraId="47264BEF" w14:textId="6A1F89E5">
          <w:pPr>
            <w:pStyle w:val="TOC3"/>
            <w:tabs>
              <w:tab w:val="left" w:pos="1320"/>
              <w:tab w:val="right" w:leader="dot" w:pos="9350"/>
            </w:tabs>
            <w:rPr>
              <w:rFonts w:asciiTheme="minorHAnsi" w:hAnsiTheme="minorHAnsi"/>
              <w:noProof/>
              <w:kern w:val="2"/>
              <w:lang w:eastAsia="en-PH"/>
              <w14:ligatures w14:val="standardContextual"/>
            </w:rPr>
          </w:pPr>
          <w:hyperlink w:history="1" w:anchor="_Toc150947808">
            <w:r w:rsidRPr="00412333" w:rsidR="00E43B0C">
              <w:rPr>
                <w:rStyle w:val="Hyperlink"/>
                <w:noProof/>
              </w:rPr>
              <w:t>4.3.8</w:t>
            </w:r>
            <w:r w:rsidR="00E43B0C">
              <w:rPr>
                <w:rFonts w:asciiTheme="minorHAnsi" w:hAnsiTheme="minorHAnsi"/>
                <w:noProof/>
                <w:kern w:val="2"/>
                <w:lang w:eastAsia="en-PH"/>
                <w14:ligatures w14:val="standardContextual"/>
              </w:rPr>
              <w:tab/>
            </w:r>
            <w:r w:rsidRPr="00412333" w:rsidR="00E43B0C">
              <w:rPr>
                <w:rStyle w:val="Hyperlink"/>
                <w:noProof/>
              </w:rPr>
              <w:t>State Diagram</w:t>
            </w:r>
            <w:r w:rsidR="00E43B0C">
              <w:rPr>
                <w:noProof/>
                <w:webHidden/>
              </w:rPr>
              <w:tab/>
            </w:r>
            <w:r w:rsidR="00E43B0C">
              <w:rPr>
                <w:noProof/>
                <w:webHidden/>
              </w:rPr>
              <w:fldChar w:fldCharType="begin"/>
            </w:r>
            <w:r w:rsidR="00E43B0C">
              <w:rPr>
                <w:noProof/>
                <w:webHidden/>
              </w:rPr>
              <w:instrText xml:space="preserve"> PAGEREF _Toc150947808 \h </w:instrText>
            </w:r>
            <w:r w:rsidR="00E43B0C">
              <w:rPr>
                <w:noProof/>
                <w:webHidden/>
              </w:rPr>
            </w:r>
            <w:r w:rsidR="00E43B0C">
              <w:rPr>
                <w:noProof/>
                <w:webHidden/>
              </w:rPr>
              <w:fldChar w:fldCharType="separate"/>
            </w:r>
            <w:r w:rsidR="00E43B0C">
              <w:rPr>
                <w:noProof/>
                <w:webHidden/>
              </w:rPr>
              <w:t>73</w:t>
            </w:r>
            <w:r w:rsidR="00E43B0C">
              <w:rPr>
                <w:noProof/>
                <w:webHidden/>
              </w:rPr>
              <w:fldChar w:fldCharType="end"/>
            </w:r>
          </w:hyperlink>
        </w:p>
        <w:p w:rsidR="00E43B0C" w:rsidRDefault="000A6FDD" w14:paraId="233BED90" w14:textId="6FD67F43">
          <w:pPr>
            <w:pStyle w:val="TOC3"/>
            <w:tabs>
              <w:tab w:val="left" w:pos="1320"/>
              <w:tab w:val="right" w:leader="dot" w:pos="9350"/>
            </w:tabs>
            <w:rPr>
              <w:rFonts w:asciiTheme="minorHAnsi" w:hAnsiTheme="minorHAnsi"/>
              <w:noProof/>
              <w:kern w:val="2"/>
              <w:lang w:eastAsia="en-PH"/>
              <w14:ligatures w14:val="standardContextual"/>
            </w:rPr>
          </w:pPr>
          <w:hyperlink w:history="1" w:anchor="_Toc150947809">
            <w:r w:rsidRPr="00412333" w:rsidR="00E43B0C">
              <w:rPr>
                <w:rStyle w:val="Hyperlink"/>
                <w:noProof/>
              </w:rPr>
              <w:t>4.3.9</w:t>
            </w:r>
            <w:r w:rsidR="00E43B0C">
              <w:rPr>
                <w:rFonts w:asciiTheme="minorHAnsi" w:hAnsiTheme="minorHAnsi"/>
                <w:noProof/>
                <w:kern w:val="2"/>
                <w:lang w:eastAsia="en-PH"/>
                <w14:ligatures w14:val="standardContextual"/>
              </w:rPr>
              <w:tab/>
            </w:r>
            <w:r w:rsidRPr="00412333" w:rsidR="00E43B0C">
              <w:rPr>
                <w:rStyle w:val="Hyperlink"/>
                <w:noProof/>
              </w:rPr>
              <w:t>Use Case Package Diagram</w:t>
            </w:r>
            <w:r w:rsidR="00E43B0C">
              <w:rPr>
                <w:noProof/>
                <w:webHidden/>
              </w:rPr>
              <w:tab/>
            </w:r>
            <w:r w:rsidR="00E43B0C">
              <w:rPr>
                <w:noProof/>
                <w:webHidden/>
              </w:rPr>
              <w:fldChar w:fldCharType="begin"/>
            </w:r>
            <w:r w:rsidR="00E43B0C">
              <w:rPr>
                <w:noProof/>
                <w:webHidden/>
              </w:rPr>
              <w:instrText xml:space="preserve"> PAGEREF _Toc150947809 \h </w:instrText>
            </w:r>
            <w:r w:rsidR="00E43B0C">
              <w:rPr>
                <w:noProof/>
                <w:webHidden/>
              </w:rPr>
            </w:r>
            <w:r w:rsidR="00E43B0C">
              <w:rPr>
                <w:noProof/>
                <w:webHidden/>
              </w:rPr>
              <w:fldChar w:fldCharType="separate"/>
            </w:r>
            <w:r w:rsidR="00E43B0C">
              <w:rPr>
                <w:noProof/>
                <w:webHidden/>
              </w:rPr>
              <w:t>77</w:t>
            </w:r>
            <w:r w:rsidR="00E43B0C">
              <w:rPr>
                <w:noProof/>
                <w:webHidden/>
              </w:rPr>
              <w:fldChar w:fldCharType="end"/>
            </w:r>
          </w:hyperlink>
        </w:p>
        <w:p w:rsidR="00E43B0C" w:rsidRDefault="000A6FDD" w14:paraId="4D1569B4" w14:textId="1C7A9924">
          <w:pPr>
            <w:pStyle w:val="TOC3"/>
            <w:tabs>
              <w:tab w:val="left" w:pos="1320"/>
              <w:tab w:val="right" w:leader="dot" w:pos="9350"/>
            </w:tabs>
            <w:rPr>
              <w:rFonts w:asciiTheme="minorHAnsi" w:hAnsiTheme="minorHAnsi"/>
              <w:noProof/>
              <w:kern w:val="2"/>
              <w:lang w:eastAsia="en-PH"/>
              <w14:ligatures w14:val="standardContextual"/>
            </w:rPr>
          </w:pPr>
          <w:hyperlink w:history="1" w:anchor="_Toc150947810">
            <w:r w:rsidRPr="00412333" w:rsidR="00E43B0C">
              <w:rPr>
                <w:rStyle w:val="Hyperlink"/>
                <w:noProof/>
              </w:rPr>
              <w:t>4.3.10</w:t>
            </w:r>
            <w:r w:rsidR="00E43B0C">
              <w:rPr>
                <w:rFonts w:asciiTheme="minorHAnsi" w:hAnsiTheme="minorHAnsi"/>
                <w:noProof/>
                <w:kern w:val="2"/>
                <w:lang w:eastAsia="en-PH"/>
                <w14:ligatures w14:val="standardContextual"/>
              </w:rPr>
              <w:tab/>
            </w:r>
            <w:r w:rsidRPr="00412333" w:rsidR="00E43B0C">
              <w:rPr>
                <w:rStyle w:val="Hyperlink"/>
                <w:noProof/>
              </w:rPr>
              <w:t>Component Diagram</w:t>
            </w:r>
            <w:r w:rsidR="00E43B0C">
              <w:rPr>
                <w:noProof/>
                <w:webHidden/>
              </w:rPr>
              <w:tab/>
            </w:r>
            <w:r w:rsidR="00E43B0C">
              <w:rPr>
                <w:noProof/>
                <w:webHidden/>
              </w:rPr>
              <w:fldChar w:fldCharType="begin"/>
            </w:r>
            <w:r w:rsidR="00E43B0C">
              <w:rPr>
                <w:noProof/>
                <w:webHidden/>
              </w:rPr>
              <w:instrText xml:space="preserve"> PAGEREF _Toc150947810 \h </w:instrText>
            </w:r>
            <w:r w:rsidR="00E43B0C">
              <w:rPr>
                <w:noProof/>
                <w:webHidden/>
              </w:rPr>
            </w:r>
            <w:r w:rsidR="00E43B0C">
              <w:rPr>
                <w:noProof/>
                <w:webHidden/>
              </w:rPr>
              <w:fldChar w:fldCharType="separate"/>
            </w:r>
            <w:r w:rsidR="00E43B0C">
              <w:rPr>
                <w:noProof/>
                <w:webHidden/>
              </w:rPr>
              <w:t>78</w:t>
            </w:r>
            <w:r w:rsidR="00E43B0C">
              <w:rPr>
                <w:noProof/>
                <w:webHidden/>
              </w:rPr>
              <w:fldChar w:fldCharType="end"/>
            </w:r>
          </w:hyperlink>
        </w:p>
        <w:p w:rsidR="00E43B0C" w:rsidRDefault="000A6FDD" w14:paraId="498507AA" w14:textId="50020209">
          <w:pPr>
            <w:pStyle w:val="TOC3"/>
            <w:tabs>
              <w:tab w:val="left" w:pos="1320"/>
              <w:tab w:val="right" w:leader="dot" w:pos="9350"/>
            </w:tabs>
            <w:rPr>
              <w:rFonts w:asciiTheme="minorHAnsi" w:hAnsiTheme="minorHAnsi"/>
              <w:noProof/>
              <w:kern w:val="2"/>
              <w:lang w:eastAsia="en-PH"/>
              <w14:ligatures w14:val="standardContextual"/>
            </w:rPr>
          </w:pPr>
          <w:hyperlink w:history="1" w:anchor="_Toc150947811">
            <w:r w:rsidRPr="00412333" w:rsidR="00E43B0C">
              <w:rPr>
                <w:rStyle w:val="Hyperlink"/>
                <w:noProof/>
              </w:rPr>
              <w:t>4.3.11</w:t>
            </w:r>
            <w:r w:rsidR="00E43B0C">
              <w:rPr>
                <w:rFonts w:asciiTheme="minorHAnsi" w:hAnsiTheme="minorHAnsi"/>
                <w:noProof/>
                <w:kern w:val="2"/>
                <w:lang w:eastAsia="en-PH"/>
                <w14:ligatures w14:val="standardContextual"/>
              </w:rPr>
              <w:tab/>
            </w:r>
            <w:r w:rsidRPr="00412333" w:rsidR="00E43B0C">
              <w:rPr>
                <w:rStyle w:val="Hyperlink"/>
                <w:noProof/>
              </w:rPr>
              <w:t>Deployment Diagram</w:t>
            </w:r>
            <w:r w:rsidR="00E43B0C">
              <w:rPr>
                <w:noProof/>
                <w:webHidden/>
              </w:rPr>
              <w:tab/>
            </w:r>
            <w:r w:rsidR="00E43B0C">
              <w:rPr>
                <w:noProof/>
                <w:webHidden/>
              </w:rPr>
              <w:fldChar w:fldCharType="begin"/>
            </w:r>
            <w:r w:rsidR="00E43B0C">
              <w:rPr>
                <w:noProof/>
                <w:webHidden/>
              </w:rPr>
              <w:instrText xml:space="preserve"> PAGEREF _Toc150947811 \h </w:instrText>
            </w:r>
            <w:r w:rsidR="00E43B0C">
              <w:rPr>
                <w:noProof/>
                <w:webHidden/>
              </w:rPr>
            </w:r>
            <w:r w:rsidR="00E43B0C">
              <w:rPr>
                <w:noProof/>
                <w:webHidden/>
              </w:rPr>
              <w:fldChar w:fldCharType="separate"/>
            </w:r>
            <w:r w:rsidR="00E43B0C">
              <w:rPr>
                <w:noProof/>
                <w:webHidden/>
              </w:rPr>
              <w:t>79</w:t>
            </w:r>
            <w:r w:rsidR="00E43B0C">
              <w:rPr>
                <w:noProof/>
                <w:webHidden/>
              </w:rPr>
              <w:fldChar w:fldCharType="end"/>
            </w:r>
          </w:hyperlink>
        </w:p>
        <w:p w:rsidR="00E43B0C" w:rsidRDefault="000A6FDD" w14:paraId="0F83E678" w14:textId="3DF0B42D">
          <w:pPr>
            <w:pStyle w:val="TOC1"/>
            <w:rPr>
              <w:rFonts w:asciiTheme="minorHAnsi" w:hAnsiTheme="minorHAnsi"/>
              <w:noProof/>
              <w:kern w:val="2"/>
              <w:lang w:eastAsia="en-PH"/>
              <w14:ligatures w14:val="standardContextual"/>
            </w:rPr>
          </w:pPr>
          <w:hyperlink w:history="1" w:anchor="_Toc150947812">
            <w:r w:rsidRPr="00412333" w:rsidR="00E43B0C">
              <w:rPr>
                <w:rStyle w:val="Hyperlink"/>
                <w:noProof/>
              </w:rPr>
              <w:t>5</w:t>
            </w:r>
            <w:r w:rsidR="00E43B0C">
              <w:rPr>
                <w:rFonts w:asciiTheme="minorHAnsi" w:hAnsiTheme="minorHAnsi"/>
                <w:noProof/>
                <w:kern w:val="2"/>
                <w:lang w:eastAsia="en-PH"/>
                <w14:ligatures w14:val="standardContextual"/>
              </w:rPr>
              <w:tab/>
            </w:r>
            <w:r w:rsidRPr="00412333" w:rsidR="00E43B0C">
              <w:rPr>
                <w:rStyle w:val="Hyperlink"/>
                <w:noProof/>
              </w:rPr>
              <w:t>Results and Discussion</w:t>
            </w:r>
            <w:r w:rsidR="00E43B0C">
              <w:rPr>
                <w:noProof/>
                <w:webHidden/>
              </w:rPr>
              <w:tab/>
            </w:r>
            <w:r w:rsidR="00E43B0C">
              <w:rPr>
                <w:noProof/>
                <w:webHidden/>
              </w:rPr>
              <w:fldChar w:fldCharType="begin"/>
            </w:r>
            <w:r w:rsidR="00E43B0C">
              <w:rPr>
                <w:noProof/>
                <w:webHidden/>
              </w:rPr>
              <w:instrText xml:space="preserve"> PAGEREF _Toc150947812 \h </w:instrText>
            </w:r>
            <w:r w:rsidR="00E43B0C">
              <w:rPr>
                <w:noProof/>
                <w:webHidden/>
              </w:rPr>
            </w:r>
            <w:r w:rsidR="00E43B0C">
              <w:rPr>
                <w:noProof/>
                <w:webHidden/>
              </w:rPr>
              <w:fldChar w:fldCharType="separate"/>
            </w:r>
            <w:r w:rsidR="00E43B0C">
              <w:rPr>
                <w:noProof/>
                <w:webHidden/>
              </w:rPr>
              <w:t>80</w:t>
            </w:r>
            <w:r w:rsidR="00E43B0C">
              <w:rPr>
                <w:noProof/>
                <w:webHidden/>
              </w:rPr>
              <w:fldChar w:fldCharType="end"/>
            </w:r>
          </w:hyperlink>
        </w:p>
        <w:p w:rsidR="00E43B0C" w:rsidRDefault="000A6FDD" w14:paraId="522D37AD" w14:textId="76AE5A82">
          <w:pPr>
            <w:pStyle w:val="TOC2"/>
            <w:tabs>
              <w:tab w:val="left" w:pos="880"/>
              <w:tab w:val="right" w:leader="dot" w:pos="9350"/>
            </w:tabs>
            <w:rPr>
              <w:rFonts w:asciiTheme="minorHAnsi" w:hAnsiTheme="minorHAnsi"/>
              <w:noProof/>
              <w:kern w:val="2"/>
              <w:lang w:eastAsia="en-PH"/>
              <w14:ligatures w14:val="standardContextual"/>
            </w:rPr>
          </w:pPr>
          <w:hyperlink w:history="1" w:anchor="_Toc150947813">
            <w:r w:rsidRPr="00412333" w:rsidR="00E43B0C">
              <w:rPr>
                <w:rStyle w:val="Hyperlink"/>
                <w:noProof/>
              </w:rPr>
              <w:t>5.1</w:t>
            </w:r>
            <w:r w:rsidR="00E43B0C">
              <w:rPr>
                <w:rFonts w:asciiTheme="minorHAnsi" w:hAnsiTheme="minorHAnsi"/>
                <w:noProof/>
                <w:kern w:val="2"/>
                <w:lang w:eastAsia="en-PH"/>
                <w14:ligatures w14:val="standardContextual"/>
              </w:rPr>
              <w:tab/>
            </w:r>
            <w:r w:rsidRPr="00412333" w:rsidR="00E43B0C">
              <w:rPr>
                <w:rStyle w:val="Hyperlink"/>
                <w:noProof/>
              </w:rPr>
              <w:t>Release Plan</w:t>
            </w:r>
            <w:r w:rsidR="00E43B0C">
              <w:rPr>
                <w:noProof/>
                <w:webHidden/>
              </w:rPr>
              <w:tab/>
            </w:r>
            <w:r w:rsidR="00E43B0C">
              <w:rPr>
                <w:noProof/>
                <w:webHidden/>
              </w:rPr>
              <w:fldChar w:fldCharType="begin"/>
            </w:r>
            <w:r w:rsidR="00E43B0C">
              <w:rPr>
                <w:noProof/>
                <w:webHidden/>
              </w:rPr>
              <w:instrText xml:space="preserve"> PAGEREF _Toc150947813 \h </w:instrText>
            </w:r>
            <w:r w:rsidR="00E43B0C">
              <w:rPr>
                <w:noProof/>
                <w:webHidden/>
              </w:rPr>
            </w:r>
            <w:r w:rsidR="00E43B0C">
              <w:rPr>
                <w:noProof/>
                <w:webHidden/>
              </w:rPr>
              <w:fldChar w:fldCharType="separate"/>
            </w:r>
            <w:r w:rsidR="00E43B0C">
              <w:rPr>
                <w:noProof/>
                <w:webHidden/>
              </w:rPr>
              <w:t>80</w:t>
            </w:r>
            <w:r w:rsidR="00E43B0C">
              <w:rPr>
                <w:noProof/>
                <w:webHidden/>
              </w:rPr>
              <w:fldChar w:fldCharType="end"/>
            </w:r>
          </w:hyperlink>
        </w:p>
        <w:p w:rsidR="00E43B0C" w:rsidRDefault="000A6FDD" w14:paraId="2BBDB686" w14:textId="35DA989C">
          <w:pPr>
            <w:pStyle w:val="TOC2"/>
            <w:tabs>
              <w:tab w:val="left" w:pos="880"/>
              <w:tab w:val="right" w:leader="dot" w:pos="9350"/>
            </w:tabs>
            <w:rPr>
              <w:rFonts w:asciiTheme="minorHAnsi" w:hAnsiTheme="minorHAnsi"/>
              <w:noProof/>
              <w:kern w:val="2"/>
              <w:lang w:eastAsia="en-PH"/>
              <w14:ligatures w14:val="standardContextual"/>
            </w:rPr>
          </w:pPr>
          <w:hyperlink w:history="1" w:anchor="_Toc150947814">
            <w:r w:rsidRPr="00412333" w:rsidR="00E43B0C">
              <w:rPr>
                <w:rStyle w:val="Hyperlink"/>
                <w:noProof/>
              </w:rPr>
              <w:t>5.2</w:t>
            </w:r>
            <w:r w:rsidR="00E43B0C">
              <w:rPr>
                <w:rFonts w:asciiTheme="minorHAnsi" w:hAnsiTheme="minorHAnsi"/>
                <w:noProof/>
                <w:kern w:val="2"/>
                <w:lang w:eastAsia="en-PH"/>
                <w14:ligatures w14:val="standardContextual"/>
              </w:rPr>
              <w:tab/>
            </w:r>
            <w:r w:rsidRPr="00412333" w:rsidR="00E43B0C">
              <w:rPr>
                <w:rStyle w:val="Hyperlink"/>
                <w:noProof/>
              </w:rPr>
              <w:t>Prototype</w:t>
            </w:r>
            <w:r w:rsidR="00E43B0C">
              <w:rPr>
                <w:noProof/>
                <w:webHidden/>
              </w:rPr>
              <w:tab/>
            </w:r>
            <w:r w:rsidR="00E43B0C">
              <w:rPr>
                <w:noProof/>
                <w:webHidden/>
              </w:rPr>
              <w:fldChar w:fldCharType="begin"/>
            </w:r>
            <w:r w:rsidR="00E43B0C">
              <w:rPr>
                <w:noProof/>
                <w:webHidden/>
              </w:rPr>
              <w:instrText xml:space="preserve"> PAGEREF _Toc150947814 \h </w:instrText>
            </w:r>
            <w:r w:rsidR="00E43B0C">
              <w:rPr>
                <w:noProof/>
                <w:webHidden/>
              </w:rPr>
            </w:r>
            <w:r w:rsidR="00E43B0C">
              <w:rPr>
                <w:noProof/>
                <w:webHidden/>
              </w:rPr>
              <w:fldChar w:fldCharType="separate"/>
            </w:r>
            <w:r w:rsidR="00E43B0C">
              <w:rPr>
                <w:noProof/>
                <w:webHidden/>
              </w:rPr>
              <w:t>82</w:t>
            </w:r>
            <w:r w:rsidR="00E43B0C">
              <w:rPr>
                <w:noProof/>
                <w:webHidden/>
              </w:rPr>
              <w:fldChar w:fldCharType="end"/>
            </w:r>
          </w:hyperlink>
        </w:p>
        <w:p w:rsidR="00E43B0C" w:rsidRDefault="000A6FDD" w14:paraId="281001E1" w14:textId="0A458C32">
          <w:pPr>
            <w:pStyle w:val="TOC2"/>
            <w:tabs>
              <w:tab w:val="left" w:pos="880"/>
              <w:tab w:val="right" w:leader="dot" w:pos="9350"/>
            </w:tabs>
            <w:rPr>
              <w:rFonts w:asciiTheme="minorHAnsi" w:hAnsiTheme="minorHAnsi"/>
              <w:noProof/>
              <w:kern w:val="2"/>
              <w:lang w:eastAsia="en-PH"/>
              <w14:ligatures w14:val="standardContextual"/>
            </w:rPr>
          </w:pPr>
          <w:hyperlink w:history="1" w:anchor="_Toc150947815">
            <w:r w:rsidRPr="00412333" w:rsidR="00E43B0C">
              <w:rPr>
                <w:rStyle w:val="Hyperlink"/>
                <w:noProof/>
              </w:rPr>
              <w:t>5.3</w:t>
            </w:r>
            <w:r w:rsidR="00E43B0C">
              <w:rPr>
                <w:rFonts w:asciiTheme="minorHAnsi" w:hAnsiTheme="minorHAnsi"/>
                <w:noProof/>
                <w:kern w:val="2"/>
                <w:lang w:eastAsia="en-PH"/>
                <w14:ligatures w14:val="standardContextual"/>
              </w:rPr>
              <w:tab/>
            </w:r>
            <w:r w:rsidRPr="00412333" w:rsidR="00E43B0C">
              <w:rPr>
                <w:rStyle w:val="Hyperlink"/>
                <w:noProof/>
              </w:rPr>
              <w:t>Use Classes and Characteristics</w:t>
            </w:r>
            <w:r w:rsidR="00E43B0C">
              <w:rPr>
                <w:noProof/>
                <w:webHidden/>
              </w:rPr>
              <w:tab/>
            </w:r>
            <w:r w:rsidR="00E43B0C">
              <w:rPr>
                <w:noProof/>
                <w:webHidden/>
              </w:rPr>
              <w:fldChar w:fldCharType="begin"/>
            </w:r>
            <w:r w:rsidR="00E43B0C">
              <w:rPr>
                <w:noProof/>
                <w:webHidden/>
              </w:rPr>
              <w:instrText xml:space="preserve"> PAGEREF _Toc150947815 \h </w:instrText>
            </w:r>
            <w:r w:rsidR="00E43B0C">
              <w:rPr>
                <w:noProof/>
                <w:webHidden/>
              </w:rPr>
            </w:r>
            <w:r w:rsidR="00E43B0C">
              <w:rPr>
                <w:noProof/>
                <w:webHidden/>
              </w:rPr>
              <w:fldChar w:fldCharType="separate"/>
            </w:r>
            <w:r w:rsidR="00E43B0C">
              <w:rPr>
                <w:noProof/>
                <w:webHidden/>
              </w:rPr>
              <w:t>96</w:t>
            </w:r>
            <w:r w:rsidR="00E43B0C">
              <w:rPr>
                <w:noProof/>
                <w:webHidden/>
              </w:rPr>
              <w:fldChar w:fldCharType="end"/>
            </w:r>
          </w:hyperlink>
        </w:p>
        <w:p w:rsidR="00E43B0C" w:rsidRDefault="000A6FDD" w14:paraId="0924EE5B" w14:textId="1FA6A6F0">
          <w:pPr>
            <w:pStyle w:val="TOC1"/>
            <w:rPr>
              <w:rFonts w:asciiTheme="minorHAnsi" w:hAnsiTheme="minorHAnsi"/>
              <w:noProof/>
              <w:kern w:val="2"/>
              <w:lang w:eastAsia="en-PH"/>
              <w14:ligatures w14:val="standardContextual"/>
            </w:rPr>
          </w:pPr>
          <w:hyperlink w:history="1" w:anchor="_Toc150947816">
            <w:r w:rsidRPr="00412333" w:rsidR="00E43B0C">
              <w:rPr>
                <w:rStyle w:val="Hyperlink"/>
                <w:noProof/>
              </w:rPr>
              <w:t>6</w:t>
            </w:r>
            <w:r w:rsidR="00E43B0C">
              <w:rPr>
                <w:rFonts w:asciiTheme="minorHAnsi" w:hAnsiTheme="minorHAnsi"/>
                <w:noProof/>
                <w:kern w:val="2"/>
                <w:lang w:eastAsia="en-PH"/>
                <w14:ligatures w14:val="standardContextual"/>
              </w:rPr>
              <w:tab/>
            </w:r>
            <w:r w:rsidRPr="00412333" w:rsidR="00E43B0C">
              <w:rPr>
                <w:rStyle w:val="Hyperlink"/>
                <w:noProof/>
              </w:rPr>
              <w:t>Conclusion</w:t>
            </w:r>
            <w:r w:rsidR="00E43B0C">
              <w:rPr>
                <w:noProof/>
                <w:webHidden/>
              </w:rPr>
              <w:tab/>
            </w:r>
            <w:r w:rsidR="00E43B0C">
              <w:rPr>
                <w:noProof/>
                <w:webHidden/>
              </w:rPr>
              <w:fldChar w:fldCharType="begin"/>
            </w:r>
            <w:r w:rsidR="00E43B0C">
              <w:rPr>
                <w:noProof/>
                <w:webHidden/>
              </w:rPr>
              <w:instrText xml:space="preserve"> PAGEREF _Toc150947816 \h </w:instrText>
            </w:r>
            <w:r w:rsidR="00E43B0C">
              <w:rPr>
                <w:noProof/>
                <w:webHidden/>
              </w:rPr>
            </w:r>
            <w:r w:rsidR="00E43B0C">
              <w:rPr>
                <w:noProof/>
                <w:webHidden/>
              </w:rPr>
              <w:fldChar w:fldCharType="separate"/>
            </w:r>
            <w:r w:rsidR="00E43B0C">
              <w:rPr>
                <w:noProof/>
                <w:webHidden/>
              </w:rPr>
              <w:t>98</w:t>
            </w:r>
            <w:r w:rsidR="00E43B0C">
              <w:rPr>
                <w:noProof/>
                <w:webHidden/>
              </w:rPr>
              <w:fldChar w:fldCharType="end"/>
            </w:r>
          </w:hyperlink>
        </w:p>
        <w:p w:rsidR="00E43B0C" w:rsidRDefault="000A6FDD" w14:paraId="68D8D5D3" w14:textId="732188CB">
          <w:pPr>
            <w:pStyle w:val="TOC1"/>
            <w:rPr>
              <w:rFonts w:asciiTheme="minorHAnsi" w:hAnsiTheme="minorHAnsi"/>
              <w:noProof/>
              <w:kern w:val="2"/>
              <w:lang w:eastAsia="en-PH"/>
              <w14:ligatures w14:val="standardContextual"/>
            </w:rPr>
          </w:pPr>
          <w:hyperlink w:history="1" w:anchor="_Toc150947817">
            <w:r w:rsidRPr="00412333" w:rsidR="00E43B0C">
              <w:rPr>
                <w:rStyle w:val="Hyperlink"/>
                <w:noProof/>
              </w:rPr>
              <w:t>7</w:t>
            </w:r>
            <w:r w:rsidR="00E43B0C">
              <w:rPr>
                <w:rFonts w:asciiTheme="minorHAnsi" w:hAnsiTheme="minorHAnsi"/>
                <w:noProof/>
                <w:kern w:val="2"/>
                <w:lang w:eastAsia="en-PH"/>
                <w14:ligatures w14:val="standardContextual"/>
              </w:rPr>
              <w:tab/>
            </w:r>
            <w:r w:rsidRPr="00412333" w:rsidR="00E43B0C">
              <w:rPr>
                <w:rStyle w:val="Hyperlink"/>
                <w:noProof/>
              </w:rPr>
              <w:t>References</w:t>
            </w:r>
            <w:r w:rsidR="00E43B0C">
              <w:rPr>
                <w:noProof/>
                <w:webHidden/>
              </w:rPr>
              <w:tab/>
            </w:r>
            <w:r w:rsidR="00E43B0C">
              <w:rPr>
                <w:noProof/>
                <w:webHidden/>
              </w:rPr>
              <w:fldChar w:fldCharType="begin"/>
            </w:r>
            <w:r w:rsidR="00E43B0C">
              <w:rPr>
                <w:noProof/>
                <w:webHidden/>
              </w:rPr>
              <w:instrText xml:space="preserve"> PAGEREF _Toc150947817 \h </w:instrText>
            </w:r>
            <w:r w:rsidR="00E43B0C">
              <w:rPr>
                <w:noProof/>
                <w:webHidden/>
              </w:rPr>
            </w:r>
            <w:r w:rsidR="00E43B0C">
              <w:rPr>
                <w:noProof/>
                <w:webHidden/>
              </w:rPr>
              <w:fldChar w:fldCharType="separate"/>
            </w:r>
            <w:r w:rsidR="00E43B0C">
              <w:rPr>
                <w:noProof/>
                <w:webHidden/>
              </w:rPr>
              <w:t>101</w:t>
            </w:r>
            <w:r w:rsidR="00E43B0C">
              <w:rPr>
                <w:noProof/>
                <w:webHidden/>
              </w:rPr>
              <w:fldChar w:fldCharType="end"/>
            </w:r>
          </w:hyperlink>
        </w:p>
        <w:p w:rsidR="00E43B0C" w:rsidRDefault="000A6FDD" w14:paraId="618FE567" w14:textId="5F642892">
          <w:pPr>
            <w:pStyle w:val="TOC1"/>
            <w:rPr>
              <w:rFonts w:asciiTheme="minorHAnsi" w:hAnsiTheme="minorHAnsi"/>
              <w:noProof/>
              <w:kern w:val="2"/>
              <w:lang w:eastAsia="en-PH"/>
              <w14:ligatures w14:val="standardContextual"/>
            </w:rPr>
          </w:pPr>
          <w:hyperlink w:history="1" w:anchor="_Toc150947818">
            <w:r w:rsidRPr="00412333" w:rsidR="00E43B0C">
              <w:rPr>
                <w:rStyle w:val="Hyperlink"/>
                <w:noProof/>
              </w:rPr>
              <w:t>8</w:t>
            </w:r>
            <w:r w:rsidR="00E43B0C">
              <w:rPr>
                <w:rFonts w:asciiTheme="minorHAnsi" w:hAnsiTheme="minorHAnsi"/>
                <w:noProof/>
                <w:kern w:val="2"/>
                <w:lang w:eastAsia="en-PH"/>
                <w14:ligatures w14:val="standardContextual"/>
              </w:rPr>
              <w:tab/>
            </w:r>
            <w:r w:rsidRPr="00412333" w:rsidR="00E43B0C">
              <w:rPr>
                <w:rStyle w:val="Hyperlink"/>
                <w:noProof/>
              </w:rPr>
              <w:t>Appendices</w:t>
            </w:r>
            <w:r w:rsidR="00E43B0C">
              <w:rPr>
                <w:noProof/>
                <w:webHidden/>
              </w:rPr>
              <w:tab/>
            </w:r>
            <w:r w:rsidR="00E43B0C">
              <w:rPr>
                <w:noProof/>
                <w:webHidden/>
              </w:rPr>
              <w:fldChar w:fldCharType="begin"/>
            </w:r>
            <w:r w:rsidR="00E43B0C">
              <w:rPr>
                <w:noProof/>
                <w:webHidden/>
              </w:rPr>
              <w:instrText xml:space="preserve"> PAGEREF _Toc150947818 \h </w:instrText>
            </w:r>
            <w:r w:rsidR="00E43B0C">
              <w:rPr>
                <w:noProof/>
                <w:webHidden/>
              </w:rPr>
            </w:r>
            <w:r w:rsidR="00E43B0C">
              <w:rPr>
                <w:noProof/>
                <w:webHidden/>
              </w:rPr>
              <w:fldChar w:fldCharType="separate"/>
            </w:r>
            <w:r w:rsidR="00E43B0C">
              <w:rPr>
                <w:noProof/>
                <w:webHidden/>
              </w:rPr>
              <w:t>104</w:t>
            </w:r>
            <w:r w:rsidR="00E43B0C">
              <w:rPr>
                <w:noProof/>
                <w:webHidden/>
              </w:rPr>
              <w:fldChar w:fldCharType="end"/>
            </w:r>
          </w:hyperlink>
        </w:p>
        <w:p w:rsidR="00E43B0C" w:rsidRDefault="000A6FDD" w14:paraId="686093E1" w14:textId="5627E6AA">
          <w:pPr>
            <w:pStyle w:val="TOC2"/>
            <w:tabs>
              <w:tab w:val="right" w:leader="dot" w:pos="9350"/>
            </w:tabs>
            <w:rPr>
              <w:rFonts w:asciiTheme="minorHAnsi" w:hAnsiTheme="minorHAnsi"/>
              <w:noProof/>
              <w:kern w:val="2"/>
              <w:lang w:eastAsia="en-PH"/>
              <w14:ligatures w14:val="standardContextual"/>
            </w:rPr>
          </w:pPr>
          <w:hyperlink w:history="1" w:anchor="_Toc150947819">
            <w:r w:rsidRPr="00412333" w:rsidR="00E43B0C">
              <w:rPr>
                <w:rStyle w:val="Hyperlink"/>
                <w:noProof/>
              </w:rPr>
              <w:t>Appendix A: Project Vision</w:t>
            </w:r>
            <w:r w:rsidR="00E43B0C">
              <w:rPr>
                <w:noProof/>
                <w:webHidden/>
              </w:rPr>
              <w:tab/>
            </w:r>
            <w:r w:rsidR="00E43B0C">
              <w:rPr>
                <w:noProof/>
                <w:webHidden/>
              </w:rPr>
              <w:fldChar w:fldCharType="begin"/>
            </w:r>
            <w:r w:rsidR="00E43B0C">
              <w:rPr>
                <w:noProof/>
                <w:webHidden/>
              </w:rPr>
              <w:instrText xml:space="preserve"> PAGEREF _Toc150947819 \h </w:instrText>
            </w:r>
            <w:r w:rsidR="00E43B0C">
              <w:rPr>
                <w:noProof/>
                <w:webHidden/>
              </w:rPr>
            </w:r>
            <w:r w:rsidR="00E43B0C">
              <w:rPr>
                <w:noProof/>
                <w:webHidden/>
              </w:rPr>
              <w:fldChar w:fldCharType="separate"/>
            </w:r>
            <w:r w:rsidR="00E43B0C">
              <w:rPr>
                <w:noProof/>
                <w:webHidden/>
              </w:rPr>
              <w:t>104</w:t>
            </w:r>
            <w:r w:rsidR="00E43B0C">
              <w:rPr>
                <w:noProof/>
                <w:webHidden/>
              </w:rPr>
              <w:fldChar w:fldCharType="end"/>
            </w:r>
          </w:hyperlink>
        </w:p>
        <w:p w:rsidR="00E43B0C" w:rsidRDefault="000A6FDD" w14:paraId="5C161B6B" w14:textId="2CDA6098">
          <w:pPr>
            <w:pStyle w:val="TOC2"/>
            <w:tabs>
              <w:tab w:val="right" w:leader="dot" w:pos="9350"/>
            </w:tabs>
            <w:rPr>
              <w:rFonts w:asciiTheme="minorHAnsi" w:hAnsiTheme="minorHAnsi"/>
              <w:noProof/>
              <w:kern w:val="2"/>
              <w:lang w:eastAsia="en-PH"/>
              <w14:ligatures w14:val="standardContextual"/>
            </w:rPr>
          </w:pPr>
          <w:hyperlink w:history="1" w:anchor="_Toc150947820">
            <w:r w:rsidRPr="00412333" w:rsidR="00E43B0C">
              <w:rPr>
                <w:rStyle w:val="Hyperlink"/>
                <w:noProof/>
              </w:rPr>
              <w:t>Appendix B: Schedule</w:t>
            </w:r>
            <w:r w:rsidR="00E43B0C">
              <w:rPr>
                <w:noProof/>
                <w:webHidden/>
              </w:rPr>
              <w:tab/>
            </w:r>
            <w:r w:rsidR="00E43B0C">
              <w:rPr>
                <w:noProof/>
                <w:webHidden/>
              </w:rPr>
              <w:fldChar w:fldCharType="begin"/>
            </w:r>
            <w:r w:rsidR="00E43B0C">
              <w:rPr>
                <w:noProof/>
                <w:webHidden/>
              </w:rPr>
              <w:instrText xml:space="preserve"> PAGEREF _Toc150947820 \h </w:instrText>
            </w:r>
            <w:r w:rsidR="00E43B0C">
              <w:rPr>
                <w:noProof/>
                <w:webHidden/>
              </w:rPr>
            </w:r>
            <w:r w:rsidR="00E43B0C">
              <w:rPr>
                <w:noProof/>
                <w:webHidden/>
              </w:rPr>
              <w:fldChar w:fldCharType="separate"/>
            </w:r>
            <w:r w:rsidR="00E43B0C">
              <w:rPr>
                <w:noProof/>
                <w:webHidden/>
              </w:rPr>
              <w:t>105</w:t>
            </w:r>
            <w:r w:rsidR="00E43B0C">
              <w:rPr>
                <w:noProof/>
                <w:webHidden/>
              </w:rPr>
              <w:fldChar w:fldCharType="end"/>
            </w:r>
          </w:hyperlink>
        </w:p>
        <w:p w:rsidR="00E43B0C" w:rsidRDefault="000A6FDD" w14:paraId="5726BB4D" w14:textId="5004337E">
          <w:pPr>
            <w:pStyle w:val="TOC2"/>
            <w:tabs>
              <w:tab w:val="right" w:leader="dot" w:pos="9350"/>
            </w:tabs>
            <w:rPr>
              <w:rFonts w:asciiTheme="minorHAnsi" w:hAnsiTheme="minorHAnsi"/>
              <w:noProof/>
              <w:kern w:val="2"/>
              <w:lang w:eastAsia="en-PH"/>
              <w14:ligatures w14:val="standardContextual"/>
            </w:rPr>
          </w:pPr>
          <w:hyperlink w:history="1" w:anchor="_Toc150947821">
            <w:r w:rsidRPr="00412333" w:rsidR="00E43B0C">
              <w:rPr>
                <w:rStyle w:val="Hyperlink"/>
                <w:noProof/>
              </w:rPr>
              <w:t>Appendix C: Product Roadmap</w:t>
            </w:r>
            <w:r w:rsidR="00E43B0C">
              <w:rPr>
                <w:noProof/>
                <w:webHidden/>
              </w:rPr>
              <w:tab/>
            </w:r>
            <w:r w:rsidR="00E43B0C">
              <w:rPr>
                <w:noProof/>
                <w:webHidden/>
              </w:rPr>
              <w:fldChar w:fldCharType="begin"/>
            </w:r>
            <w:r w:rsidR="00E43B0C">
              <w:rPr>
                <w:noProof/>
                <w:webHidden/>
              </w:rPr>
              <w:instrText xml:space="preserve"> PAGEREF _Toc150947821 \h </w:instrText>
            </w:r>
            <w:r w:rsidR="00E43B0C">
              <w:rPr>
                <w:noProof/>
                <w:webHidden/>
              </w:rPr>
            </w:r>
            <w:r w:rsidR="00E43B0C">
              <w:rPr>
                <w:noProof/>
                <w:webHidden/>
              </w:rPr>
              <w:fldChar w:fldCharType="separate"/>
            </w:r>
            <w:r w:rsidR="00E43B0C">
              <w:rPr>
                <w:noProof/>
                <w:webHidden/>
              </w:rPr>
              <w:t>110</w:t>
            </w:r>
            <w:r w:rsidR="00E43B0C">
              <w:rPr>
                <w:noProof/>
                <w:webHidden/>
              </w:rPr>
              <w:fldChar w:fldCharType="end"/>
            </w:r>
          </w:hyperlink>
        </w:p>
        <w:p w:rsidR="00E43B0C" w:rsidRDefault="000A6FDD" w14:paraId="03EC543D" w14:textId="43C1A853">
          <w:pPr>
            <w:pStyle w:val="TOC2"/>
            <w:tabs>
              <w:tab w:val="right" w:leader="dot" w:pos="9350"/>
            </w:tabs>
            <w:rPr>
              <w:rFonts w:asciiTheme="minorHAnsi" w:hAnsiTheme="minorHAnsi"/>
              <w:noProof/>
              <w:kern w:val="2"/>
              <w:lang w:eastAsia="en-PH"/>
              <w14:ligatures w14:val="standardContextual"/>
            </w:rPr>
          </w:pPr>
          <w:hyperlink w:history="1" w:anchor="_Toc150947822">
            <w:r w:rsidRPr="00412333" w:rsidR="00E43B0C">
              <w:rPr>
                <w:rStyle w:val="Hyperlink"/>
                <w:noProof/>
              </w:rPr>
              <w:t>Appendix D: Users’ Manual</w:t>
            </w:r>
            <w:r w:rsidR="00E43B0C">
              <w:rPr>
                <w:noProof/>
                <w:webHidden/>
              </w:rPr>
              <w:tab/>
            </w:r>
            <w:r w:rsidR="00E43B0C">
              <w:rPr>
                <w:noProof/>
                <w:webHidden/>
              </w:rPr>
              <w:fldChar w:fldCharType="begin"/>
            </w:r>
            <w:r w:rsidR="00E43B0C">
              <w:rPr>
                <w:noProof/>
                <w:webHidden/>
              </w:rPr>
              <w:instrText xml:space="preserve"> PAGEREF _Toc150947822 \h </w:instrText>
            </w:r>
            <w:r w:rsidR="00E43B0C">
              <w:rPr>
                <w:noProof/>
                <w:webHidden/>
              </w:rPr>
            </w:r>
            <w:r w:rsidR="00E43B0C">
              <w:rPr>
                <w:noProof/>
                <w:webHidden/>
              </w:rPr>
              <w:fldChar w:fldCharType="separate"/>
            </w:r>
            <w:r w:rsidR="00E43B0C">
              <w:rPr>
                <w:noProof/>
                <w:webHidden/>
              </w:rPr>
              <w:t>111</w:t>
            </w:r>
            <w:r w:rsidR="00E43B0C">
              <w:rPr>
                <w:noProof/>
                <w:webHidden/>
              </w:rPr>
              <w:fldChar w:fldCharType="end"/>
            </w:r>
          </w:hyperlink>
        </w:p>
        <w:p w:rsidR="00E43B0C" w:rsidRDefault="000A6FDD" w14:paraId="1C6864C8" w14:textId="14C04044">
          <w:pPr>
            <w:pStyle w:val="TOC2"/>
            <w:tabs>
              <w:tab w:val="right" w:leader="dot" w:pos="9350"/>
            </w:tabs>
            <w:rPr>
              <w:rFonts w:asciiTheme="minorHAnsi" w:hAnsiTheme="minorHAnsi"/>
              <w:noProof/>
              <w:kern w:val="2"/>
              <w:lang w:eastAsia="en-PH"/>
              <w14:ligatures w14:val="standardContextual"/>
            </w:rPr>
          </w:pPr>
          <w:hyperlink w:history="1" w:anchor="_Toc150947823">
            <w:r w:rsidRPr="00412333" w:rsidR="00E43B0C">
              <w:rPr>
                <w:rStyle w:val="Hyperlink"/>
                <w:noProof/>
              </w:rPr>
              <w:t>Appendix E: Team Meetings</w:t>
            </w:r>
            <w:r w:rsidR="00E43B0C">
              <w:rPr>
                <w:noProof/>
                <w:webHidden/>
              </w:rPr>
              <w:tab/>
            </w:r>
            <w:r w:rsidR="00E43B0C">
              <w:rPr>
                <w:noProof/>
                <w:webHidden/>
              </w:rPr>
              <w:fldChar w:fldCharType="begin"/>
            </w:r>
            <w:r w:rsidR="00E43B0C">
              <w:rPr>
                <w:noProof/>
                <w:webHidden/>
              </w:rPr>
              <w:instrText xml:space="preserve"> PAGEREF _Toc150947823 \h </w:instrText>
            </w:r>
            <w:r w:rsidR="00E43B0C">
              <w:rPr>
                <w:noProof/>
                <w:webHidden/>
              </w:rPr>
            </w:r>
            <w:r w:rsidR="00E43B0C">
              <w:rPr>
                <w:noProof/>
                <w:webHidden/>
              </w:rPr>
              <w:fldChar w:fldCharType="separate"/>
            </w:r>
            <w:r w:rsidR="00E43B0C">
              <w:rPr>
                <w:noProof/>
                <w:webHidden/>
              </w:rPr>
              <w:t>112</w:t>
            </w:r>
            <w:r w:rsidR="00E43B0C">
              <w:rPr>
                <w:noProof/>
                <w:webHidden/>
              </w:rPr>
              <w:fldChar w:fldCharType="end"/>
            </w:r>
          </w:hyperlink>
        </w:p>
        <w:p w:rsidR="00E43B0C" w:rsidRDefault="000A6FDD" w14:paraId="6BEEFE1B" w14:textId="222E85AD">
          <w:pPr>
            <w:pStyle w:val="TOC2"/>
            <w:tabs>
              <w:tab w:val="right" w:leader="dot" w:pos="9350"/>
            </w:tabs>
            <w:rPr>
              <w:rFonts w:asciiTheme="minorHAnsi" w:hAnsiTheme="minorHAnsi"/>
              <w:noProof/>
              <w:kern w:val="2"/>
              <w:lang w:eastAsia="en-PH"/>
              <w14:ligatures w14:val="standardContextual"/>
            </w:rPr>
          </w:pPr>
          <w:hyperlink w:history="1" w:anchor="_Toc150947824">
            <w:r w:rsidRPr="00412333" w:rsidR="00E43B0C">
              <w:rPr>
                <w:rStyle w:val="Hyperlink"/>
                <w:noProof/>
              </w:rPr>
              <w:t>Appendix F: Test Plan and Test Cases</w:t>
            </w:r>
            <w:r w:rsidR="00E43B0C">
              <w:rPr>
                <w:noProof/>
                <w:webHidden/>
              </w:rPr>
              <w:tab/>
            </w:r>
            <w:r w:rsidR="00E43B0C">
              <w:rPr>
                <w:noProof/>
                <w:webHidden/>
              </w:rPr>
              <w:fldChar w:fldCharType="begin"/>
            </w:r>
            <w:r w:rsidR="00E43B0C">
              <w:rPr>
                <w:noProof/>
                <w:webHidden/>
              </w:rPr>
              <w:instrText xml:space="preserve"> PAGEREF _Toc150947824 \h </w:instrText>
            </w:r>
            <w:r w:rsidR="00E43B0C">
              <w:rPr>
                <w:noProof/>
                <w:webHidden/>
              </w:rPr>
            </w:r>
            <w:r w:rsidR="00E43B0C">
              <w:rPr>
                <w:noProof/>
                <w:webHidden/>
              </w:rPr>
              <w:fldChar w:fldCharType="separate"/>
            </w:r>
            <w:r w:rsidR="00E43B0C">
              <w:rPr>
                <w:noProof/>
                <w:webHidden/>
              </w:rPr>
              <w:t>119</w:t>
            </w:r>
            <w:r w:rsidR="00E43B0C">
              <w:rPr>
                <w:noProof/>
                <w:webHidden/>
              </w:rPr>
              <w:fldChar w:fldCharType="end"/>
            </w:r>
          </w:hyperlink>
        </w:p>
        <w:p w:rsidR="00E43B0C" w:rsidRDefault="000A6FDD" w14:paraId="4A974D84" w14:textId="5A2FA685">
          <w:pPr>
            <w:pStyle w:val="TOC2"/>
            <w:tabs>
              <w:tab w:val="right" w:leader="dot" w:pos="9350"/>
            </w:tabs>
            <w:rPr>
              <w:rFonts w:asciiTheme="minorHAnsi" w:hAnsiTheme="minorHAnsi"/>
              <w:noProof/>
              <w:kern w:val="2"/>
              <w:lang w:eastAsia="en-PH"/>
              <w14:ligatures w14:val="standardContextual"/>
            </w:rPr>
          </w:pPr>
          <w:hyperlink w:history="1" w:anchor="_Toc150947825">
            <w:r w:rsidRPr="00412333" w:rsidR="00E43B0C">
              <w:rPr>
                <w:rStyle w:val="Hyperlink"/>
                <w:noProof/>
              </w:rPr>
              <w:t>Appendix G: Source Code</w:t>
            </w:r>
            <w:r w:rsidR="00E43B0C">
              <w:rPr>
                <w:noProof/>
                <w:webHidden/>
              </w:rPr>
              <w:tab/>
            </w:r>
            <w:r w:rsidR="00E43B0C">
              <w:rPr>
                <w:noProof/>
                <w:webHidden/>
              </w:rPr>
              <w:fldChar w:fldCharType="begin"/>
            </w:r>
            <w:r w:rsidR="00E43B0C">
              <w:rPr>
                <w:noProof/>
                <w:webHidden/>
              </w:rPr>
              <w:instrText xml:space="preserve"> PAGEREF _Toc150947825 \h </w:instrText>
            </w:r>
            <w:r w:rsidR="00E43B0C">
              <w:rPr>
                <w:noProof/>
                <w:webHidden/>
              </w:rPr>
            </w:r>
            <w:r w:rsidR="00E43B0C">
              <w:rPr>
                <w:noProof/>
                <w:webHidden/>
              </w:rPr>
              <w:fldChar w:fldCharType="separate"/>
            </w:r>
            <w:r w:rsidR="00E43B0C">
              <w:rPr>
                <w:noProof/>
                <w:webHidden/>
              </w:rPr>
              <w:t>120</w:t>
            </w:r>
            <w:r w:rsidR="00E43B0C">
              <w:rPr>
                <w:noProof/>
                <w:webHidden/>
              </w:rPr>
              <w:fldChar w:fldCharType="end"/>
            </w:r>
          </w:hyperlink>
        </w:p>
        <w:p w:rsidR="00E43B0C" w:rsidRDefault="000A6FDD" w14:paraId="29859699" w14:textId="79A2E688">
          <w:pPr>
            <w:pStyle w:val="TOC2"/>
            <w:tabs>
              <w:tab w:val="right" w:leader="dot" w:pos="9350"/>
            </w:tabs>
            <w:rPr>
              <w:rFonts w:asciiTheme="minorHAnsi" w:hAnsiTheme="minorHAnsi"/>
              <w:noProof/>
              <w:kern w:val="2"/>
              <w:lang w:eastAsia="en-PH"/>
              <w14:ligatures w14:val="standardContextual"/>
            </w:rPr>
          </w:pPr>
          <w:hyperlink w:history="1" w:anchor="_Toc150947826">
            <w:r w:rsidRPr="00412333" w:rsidR="00E43B0C">
              <w:rPr>
                <w:rStyle w:val="Hyperlink"/>
                <w:noProof/>
              </w:rPr>
              <w:t>Appendix H: Project Sway</w:t>
            </w:r>
            <w:r w:rsidR="00E43B0C">
              <w:rPr>
                <w:noProof/>
                <w:webHidden/>
              </w:rPr>
              <w:tab/>
            </w:r>
            <w:r w:rsidR="00E43B0C">
              <w:rPr>
                <w:noProof/>
                <w:webHidden/>
              </w:rPr>
              <w:fldChar w:fldCharType="begin"/>
            </w:r>
            <w:r w:rsidR="00E43B0C">
              <w:rPr>
                <w:noProof/>
                <w:webHidden/>
              </w:rPr>
              <w:instrText xml:space="preserve"> PAGEREF _Toc150947826 \h </w:instrText>
            </w:r>
            <w:r w:rsidR="00E43B0C">
              <w:rPr>
                <w:noProof/>
                <w:webHidden/>
              </w:rPr>
            </w:r>
            <w:r w:rsidR="00E43B0C">
              <w:rPr>
                <w:noProof/>
                <w:webHidden/>
              </w:rPr>
              <w:fldChar w:fldCharType="separate"/>
            </w:r>
            <w:r w:rsidR="00E43B0C">
              <w:rPr>
                <w:noProof/>
                <w:webHidden/>
              </w:rPr>
              <w:t>121</w:t>
            </w:r>
            <w:r w:rsidR="00E43B0C">
              <w:rPr>
                <w:noProof/>
                <w:webHidden/>
              </w:rPr>
              <w:fldChar w:fldCharType="end"/>
            </w:r>
          </w:hyperlink>
        </w:p>
        <w:p w:rsidR="00E43B0C" w:rsidRDefault="000A6FDD" w14:paraId="04EF36AA" w14:textId="20D2C211">
          <w:pPr>
            <w:pStyle w:val="TOC2"/>
            <w:tabs>
              <w:tab w:val="right" w:leader="dot" w:pos="9350"/>
            </w:tabs>
            <w:rPr>
              <w:rFonts w:asciiTheme="minorHAnsi" w:hAnsiTheme="minorHAnsi"/>
              <w:noProof/>
              <w:kern w:val="2"/>
              <w:lang w:eastAsia="en-PH"/>
              <w14:ligatures w14:val="standardContextual"/>
            </w:rPr>
          </w:pPr>
          <w:hyperlink w:history="1" w:anchor="_Toc150947827">
            <w:r w:rsidRPr="00412333" w:rsidR="00E43B0C">
              <w:rPr>
                <w:rStyle w:val="Hyperlink"/>
                <w:noProof/>
              </w:rPr>
              <w:t>Appendix I: Data Dictionary</w:t>
            </w:r>
            <w:r w:rsidR="00E43B0C">
              <w:rPr>
                <w:noProof/>
                <w:webHidden/>
              </w:rPr>
              <w:tab/>
            </w:r>
            <w:r w:rsidR="00E43B0C">
              <w:rPr>
                <w:noProof/>
                <w:webHidden/>
              </w:rPr>
              <w:fldChar w:fldCharType="begin"/>
            </w:r>
            <w:r w:rsidR="00E43B0C">
              <w:rPr>
                <w:noProof/>
                <w:webHidden/>
              </w:rPr>
              <w:instrText xml:space="preserve"> PAGEREF _Toc150947827 \h </w:instrText>
            </w:r>
            <w:r w:rsidR="00E43B0C">
              <w:rPr>
                <w:noProof/>
                <w:webHidden/>
              </w:rPr>
            </w:r>
            <w:r w:rsidR="00E43B0C">
              <w:rPr>
                <w:noProof/>
                <w:webHidden/>
              </w:rPr>
              <w:fldChar w:fldCharType="separate"/>
            </w:r>
            <w:r w:rsidR="00E43B0C">
              <w:rPr>
                <w:noProof/>
                <w:webHidden/>
              </w:rPr>
              <w:t>122</w:t>
            </w:r>
            <w:r w:rsidR="00E43B0C">
              <w:rPr>
                <w:noProof/>
                <w:webHidden/>
              </w:rPr>
              <w:fldChar w:fldCharType="end"/>
            </w:r>
          </w:hyperlink>
        </w:p>
        <w:p w:rsidR="00E43B0C" w:rsidRDefault="000A6FDD" w14:paraId="6810CB62" w14:textId="0BCDD4FD">
          <w:pPr>
            <w:pStyle w:val="TOC2"/>
            <w:tabs>
              <w:tab w:val="right" w:leader="dot" w:pos="9350"/>
            </w:tabs>
            <w:rPr>
              <w:rFonts w:asciiTheme="minorHAnsi" w:hAnsiTheme="minorHAnsi"/>
              <w:noProof/>
              <w:kern w:val="2"/>
              <w:lang w:eastAsia="en-PH"/>
              <w14:ligatures w14:val="standardContextual"/>
            </w:rPr>
          </w:pPr>
          <w:hyperlink w:history="1" w:anchor="_Toc150947828">
            <w:r w:rsidRPr="00412333" w:rsidR="00E43B0C">
              <w:rPr>
                <w:rStyle w:val="Hyperlink"/>
                <w:noProof/>
              </w:rPr>
              <w:t>Appendix J: Contingency Plan</w:t>
            </w:r>
            <w:r w:rsidR="00E43B0C">
              <w:rPr>
                <w:noProof/>
                <w:webHidden/>
              </w:rPr>
              <w:tab/>
            </w:r>
            <w:r w:rsidR="00E43B0C">
              <w:rPr>
                <w:noProof/>
                <w:webHidden/>
              </w:rPr>
              <w:fldChar w:fldCharType="begin"/>
            </w:r>
            <w:r w:rsidR="00E43B0C">
              <w:rPr>
                <w:noProof/>
                <w:webHidden/>
              </w:rPr>
              <w:instrText xml:space="preserve"> PAGEREF _Toc150947828 \h </w:instrText>
            </w:r>
            <w:r w:rsidR="00E43B0C">
              <w:rPr>
                <w:noProof/>
                <w:webHidden/>
              </w:rPr>
            </w:r>
            <w:r w:rsidR="00E43B0C">
              <w:rPr>
                <w:noProof/>
                <w:webHidden/>
              </w:rPr>
              <w:fldChar w:fldCharType="separate"/>
            </w:r>
            <w:r w:rsidR="00E43B0C">
              <w:rPr>
                <w:noProof/>
                <w:webHidden/>
              </w:rPr>
              <w:t>128</w:t>
            </w:r>
            <w:r w:rsidR="00E43B0C">
              <w:rPr>
                <w:noProof/>
                <w:webHidden/>
              </w:rPr>
              <w:fldChar w:fldCharType="end"/>
            </w:r>
          </w:hyperlink>
        </w:p>
        <w:p w:rsidR="00E43B0C" w:rsidRDefault="000A6FDD" w14:paraId="67574E35" w14:textId="2B7892A1">
          <w:pPr>
            <w:pStyle w:val="TOC2"/>
            <w:tabs>
              <w:tab w:val="right" w:leader="dot" w:pos="9350"/>
            </w:tabs>
            <w:rPr>
              <w:rFonts w:asciiTheme="minorHAnsi" w:hAnsiTheme="minorHAnsi"/>
              <w:noProof/>
              <w:kern w:val="2"/>
              <w:lang w:eastAsia="en-PH"/>
              <w14:ligatures w14:val="standardContextual"/>
            </w:rPr>
          </w:pPr>
          <w:hyperlink w:history="1" w:anchor="_Toc150947829">
            <w:r w:rsidRPr="00412333" w:rsidR="00E43B0C">
              <w:rPr>
                <w:rStyle w:val="Hyperlink"/>
                <w:noProof/>
              </w:rPr>
              <w:t>Appendix K: Curriculum Vitae</w:t>
            </w:r>
            <w:r w:rsidR="00E43B0C">
              <w:rPr>
                <w:noProof/>
                <w:webHidden/>
              </w:rPr>
              <w:tab/>
            </w:r>
            <w:r w:rsidR="00E43B0C">
              <w:rPr>
                <w:noProof/>
                <w:webHidden/>
              </w:rPr>
              <w:fldChar w:fldCharType="begin"/>
            </w:r>
            <w:r w:rsidR="00E43B0C">
              <w:rPr>
                <w:noProof/>
                <w:webHidden/>
              </w:rPr>
              <w:instrText xml:space="preserve"> PAGEREF _Toc150947829 \h </w:instrText>
            </w:r>
            <w:r w:rsidR="00E43B0C">
              <w:rPr>
                <w:noProof/>
                <w:webHidden/>
              </w:rPr>
            </w:r>
            <w:r w:rsidR="00E43B0C">
              <w:rPr>
                <w:noProof/>
                <w:webHidden/>
              </w:rPr>
              <w:fldChar w:fldCharType="separate"/>
            </w:r>
            <w:r w:rsidR="00E43B0C">
              <w:rPr>
                <w:noProof/>
                <w:webHidden/>
              </w:rPr>
              <w:t>129</w:t>
            </w:r>
            <w:r w:rsidR="00E43B0C">
              <w:rPr>
                <w:noProof/>
                <w:webHidden/>
              </w:rPr>
              <w:fldChar w:fldCharType="end"/>
            </w:r>
          </w:hyperlink>
        </w:p>
        <w:p w:rsidR="00E43B0C" w:rsidRDefault="000A6FDD" w14:paraId="1B603EC4" w14:textId="0445E0CE">
          <w:pPr>
            <w:pStyle w:val="TOC2"/>
            <w:tabs>
              <w:tab w:val="right" w:leader="dot" w:pos="9350"/>
            </w:tabs>
            <w:rPr>
              <w:rFonts w:asciiTheme="minorHAnsi" w:hAnsiTheme="minorHAnsi"/>
              <w:noProof/>
              <w:kern w:val="2"/>
              <w:lang w:eastAsia="en-PH"/>
              <w14:ligatures w14:val="standardContextual"/>
            </w:rPr>
          </w:pPr>
          <w:hyperlink w:history="1" w:anchor="_Toc150947830">
            <w:r w:rsidRPr="00412333" w:rsidR="00E43B0C">
              <w:rPr>
                <w:rStyle w:val="Hyperlink"/>
                <w:noProof/>
              </w:rPr>
              <w:t>Appendix L: Project Hosting</w:t>
            </w:r>
            <w:r w:rsidR="00E43B0C">
              <w:rPr>
                <w:noProof/>
                <w:webHidden/>
              </w:rPr>
              <w:tab/>
            </w:r>
            <w:r w:rsidR="00E43B0C">
              <w:rPr>
                <w:noProof/>
                <w:webHidden/>
              </w:rPr>
              <w:fldChar w:fldCharType="begin"/>
            </w:r>
            <w:r w:rsidR="00E43B0C">
              <w:rPr>
                <w:noProof/>
                <w:webHidden/>
              </w:rPr>
              <w:instrText xml:space="preserve"> PAGEREF _Toc150947830 \h </w:instrText>
            </w:r>
            <w:r w:rsidR="00E43B0C">
              <w:rPr>
                <w:noProof/>
                <w:webHidden/>
              </w:rPr>
            </w:r>
            <w:r w:rsidR="00E43B0C">
              <w:rPr>
                <w:noProof/>
                <w:webHidden/>
              </w:rPr>
              <w:fldChar w:fldCharType="separate"/>
            </w:r>
            <w:r w:rsidR="00E43B0C">
              <w:rPr>
                <w:noProof/>
                <w:webHidden/>
              </w:rPr>
              <w:t>133</w:t>
            </w:r>
            <w:r w:rsidR="00E43B0C">
              <w:rPr>
                <w:noProof/>
                <w:webHidden/>
              </w:rPr>
              <w:fldChar w:fldCharType="end"/>
            </w:r>
          </w:hyperlink>
        </w:p>
        <w:p w:rsidR="001879B6" w:rsidP="000F3FCA" w:rsidRDefault="001879B6" w14:paraId="6180FDF4" w14:textId="5654B42D">
          <w:r>
            <w:rPr>
              <w:b/>
              <w:bCs/>
              <w:noProof/>
            </w:rPr>
            <w:fldChar w:fldCharType="end"/>
          </w:r>
        </w:p>
      </w:sdtContent>
    </w:sdt>
    <w:p w:rsidR="001879B6" w:rsidP="000F3FCA" w:rsidRDefault="001879B6" w14:paraId="2C9B6DB5" w14:textId="77777777">
      <w:pPr>
        <w:pStyle w:val="Heading1"/>
        <w:numPr>
          <w:ilvl w:val="0"/>
          <w:numId w:val="0"/>
        </w:numPr>
        <w:sectPr w:rsidR="001879B6">
          <w:footerReference w:type="default" r:id="rId13"/>
          <w:pgSz w:w="12240" w:h="15840" w:orient="portrait"/>
          <w:pgMar w:top="1440" w:right="1440" w:bottom="1440" w:left="1440" w:header="708" w:footer="708" w:gutter="0"/>
          <w:cols w:space="708"/>
          <w:docGrid w:linePitch="360"/>
        </w:sectPr>
      </w:pPr>
    </w:p>
    <w:p w:rsidR="001879B6" w:rsidP="000F3FCA" w:rsidRDefault="001879B6" w14:paraId="61CC7A17" w14:textId="77777777">
      <w:pPr>
        <w:pStyle w:val="Heading1"/>
        <w:numPr>
          <w:ilvl w:val="0"/>
          <w:numId w:val="0"/>
        </w:numPr>
      </w:pPr>
      <w:bookmarkStart w:name="_Toc150947777" w:id="1"/>
      <w:r>
        <w:t>Executive Summary</w:t>
      </w:r>
      <w:bookmarkEnd w:id="1"/>
    </w:p>
    <w:p w:rsidRPr="00B44645" w:rsidR="001879B6" w:rsidP="000F3FCA" w:rsidRDefault="001879B6" w14:paraId="7C74AD2D" w14:textId="77777777"/>
    <w:p w:rsidRPr="00016DFF" w:rsidR="001879B6" w:rsidP="000F3FCA" w:rsidRDefault="001879B6" w14:paraId="23249BF9" w14:textId="77777777">
      <w:pPr>
        <w:spacing w:line="360" w:lineRule="auto"/>
        <w:rPr>
          <w:b/>
          <w:bCs/>
        </w:rPr>
      </w:pPr>
      <w:r w:rsidRPr="00016DFF">
        <w:rPr>
          <w:b/>
          <w:bCs/>
        </w:rPr>
        <w:t>Product or Service:</w:t>
      </w:r>
    </w:p>
    <w:p w:rsidRPr="00016DFF" w:rsidR="001879B6" w:rsidP="000F3FCA" w:rsidRDefault="001879B6" w14:paraId="4E80666A" w14:textId="77777777">
      <w:pPr>
        <w:spacing w:line="360" w:lineRule="auto"/>
      </w:pPr>
      <w:r w:rsidRPr="00016DFF">
        <w:t>The Barangay South Signal Village Web Application is an innovative online platform designed to streamline document requests and community inquiries within the Barangay. This comprehensive web application will serve as a centralized hub of information, featuring crucial details about the barangay's organizational structure, historical background, demographics, mission, vision, and a hazard map for reference.</w:t>
      </w:r>
    </w:p>
    <w:p w:rsidRPr="00016DFF" w:rsidR="001879B6" w:rsidP="000F3FCA" w:rsidRDefault="001879B6" w14:paraId="2EE5CADF" w14:textId="77777777">
      <w:pPr>
        <w:spacing w:line="360" w:lineRule="auto"/>
        <w:rPr>
          <w:b/>
          <w:bCs/>
        </w:rPr>
      </w:pPr>
      <w:r w:rsidRPr="00016DFF">
        <w:rPr>
          <w:b/>
          <w:bCs/>
        </w:rPr>
        <w:t>Target Customers:</w:t>
      </w:r>
    </w:p>
    <w:p w:rsidRPr="00016DFF" w:rsidR="001879B6" w:rsidP="000F3FCA" w:rsidRDefault="001879B6" w14:paraId="40A4A919" w14:textId="77777777">
      <w:pPr>
        <w:spacing w:line="360" w:lineRule="auto"/>
      </w:pPr>
      <w:r w:rsidRPr="00016DFF">
        <w:t>Exclusively catering to the residents of Barangay South Signal Village, the web application will provide a tailored, accessible, and user-friendly experience for the local community.</w:t>
      </w:r>
    </w:p>
    <w:p w:rsidRPr="00016DFF" w:rsidR="001879B6" w:rsidP="000F3FCA" w:rsidRDefault="001879B6" w14:paraId="07F806FE" w14:textId="77777777">
      <w:pPr>
        <w:spacing w:line="360" w:lineRule="auto"/>
        <w:rPr>
          <w:b/>
          <w:bCs/>
        </w:rPr>
      </w:pPr>
      <w:r w:rsidRPr="00016DFF">
        <w:rPr>
          <w:b/>
          <w:bCs/>
        </w:rPr>
        <w:t>Problem Statement:</w:t>
      </w:r>
    </w:p>
    <w:p w:rsidRPr="00016DFF" w:rsidR="001879B6" w:rsidP="000F3FCA" w:rsidRDefault="001879B6" w14:paraId="5130E8C2" w14:textId="77777777">
      <w:pPr>
        <w:spacing w:line="360" w:lineRule="auto"/>
      </w:pPr>
      <w:r w:rsidRPr="00016DFF">
        <w:t>Barangay South Signal Village currently grapples with a reliance on traditional paper-based systems, leading to inefficiencies in document retrieval and storage. This reliance on physical filing cabinets not only causes delays in client services but also poses a security risk for sensitive data.</w:t>
      </w:r>
    </w:p>
    <w:p w:rsidRPr="00016DFF" w:rsidR="001879B6" w:rsidP="000F3FCA" w:rsidRDefault="001879B6" w14:paraId="5C5E33F1" w14:textId="77777777">
      <w:pPr>
        <w:spacing w:line="360" w:lineRule="auto"/>
        <w:rPr>
          <w:b/>
          <w:bCs/>
        </w:rPr>
      </w:pPr>
      <w:r w:rsidRPr="00016DFF">
        <w:rPr>
          <w:b/>
          <w:bCs/>
        </w:rPr>
        <w:t>Proposed Solution:</w:t>
      </w:r>
    </w:p>
    <w:p w:rsidRPr="00016DFF" w:rsidR="001879B6" w:rsidP="000F3FCA" w:rsidRDefault="001879B6" w14:paraId="24FB79BF" w14:textId="77777777">
      <w:pPr>
        <w:spacing w:line="360" w:lineRule="auto"/>
      </w:pPr>
      <w:r w:rsidRPr="00016DFF">
        <w:t>Our solution involves a seamless transition from the traditional paper-based system to a cutting-edge web application. By leveraging digital technology, we aim to offer the Barangay South Signal Village community a more efficient, effective, and secure means of accessing information and services.</w:t>
      </w:r>
    </w:p>
    <w:p w:rsidRPr="00016DFF" w:rsidR="001879B6" w:rsidP="000F3FCA" w:rsidRDefault="001879B6" w14:paraId="5E7A5C04" w14:textId="77777777">
      <w:pPr>
        <w:spacing w:line="360" w:lineRule="auto"/>
        <w:rPr>
          <w:b/>
          <w:bCs/>
        </w:rPr>
      </w:pPr>
      <w:r w:rsidRPr="00016DFF">
        <w:rPr>
          <w:b/>
          <w:bCs/>
        </w:rPr>
        <w:t>The Team:</w:t>
      </w:r>
    </w:p>
    <w:p w:rsidRPr="00016DFF" w:rsidR="001879B6" w:rsidP="000F3FCA" w:rsidRDefault="001879B6" w14:paraId="1728F82C" w14:textId="77777777">
      <w:pPr>
        <w:spacing w:line="360" w:lineRule="auto"/>
      </w:pPr>
      <w:r w:rsidRPr="00016DFF">
        <w:t>Our team comprises six (6) dedicated members, all pursuing Bachelor of Science degrees in Information Technology at Asia Pacific College. With a shared passion for technology and a solid educational background, we are poised to deliver a high-quality, and innovative solution.</w:t>
      </w:r>
    </w:p>
    <w:p w:rsidRPr="00016DFF" w:rsidR="001879B6" w:rsidP="000F3FCA" w:rsidRDefault="001879B6" w14:paraId="19C566FC" w14:textId="77777777">
      <w:pPr>
        <w:spacing w:line="360" w:lineRule="auto"/>
        <w:rPr>
          <w:rFonts w:eastAsiaTheme="majorEastAsia" w:cstheme="majorBidi"/>
          <w:sz w:val="28"/>
          <w:szCs w:val="32"/>
        </w:rPr>
      </w:pPr>
      <w:r w:rsidRPr="00016DFF">
        <w:br w:type="page"/>
      </w:r>
    </w:p>
    <w:p w:rsidR="001879B6" w:rsidP="000F3FCA" w:rsidRDefault="001879B6" w14:paraId="450C9176" w14:textId="77777777">
      <w:pPr>
        <w:pStyle w:val="Heading1"/>
        <w:numPr>
          <w:ilvl w:val="0"/>
          <w:numId w:val="0"/>
        </w:numPr>
      </w:pPr>
      <w:bookmarkStart w:name="_Toc150947778" w:id="2"/>
      <w:r>
        <w:t>List of Figures</w:t>
      </w:r>
      <w:bookmarkEnd w:id="2"/>
    </w:p>
    <w:p w:rsidRPr="00FD52C0" w:rsidR="001879B6" w:rsidP="000F3FCA" w:rsidRDefault="001879B6" w14:paraId="3C062215" w14:textId="77777777"/>
    <w:p w:rsidR="00BB082B" w:rsidRDefault="004315BD" w14:paraId="55E07817" w14:textId="71A91175">
      <w:pPr>
        <w:pStyle w:val="TableofFigures"/>
        <w:tabs>
          <w:tab w:val="right" w:leader="dot" w:pos="9350"/>
        </w:tabs>
        <w:rPr>
          <w:rFonts w:asciiTheme="minorHAnsi" w:hAnsiTheme="minorHAnsi"/>
          <w:noProof/>
          <w:kern w:val="2"/>
          <w:lang w:eastAsia="en-PH"/>
          <w14:ligatures w14:val="standardContextual"/>
        </w:rPr>
      </w:pPr>
      <w:r>
        <w:fldChar w:fldCharType="begin"/>
      </w:r>
      <w:r>
        <w:instrText xml:space="preserve"> TOC \h \z \c "Fig. " </w:instrText>
      </w:r>
      <w:r>
        <w:fldChar w:fldCharType="separate"/>
      </w:r>
      <w:hyperlink w:history="1" w:anchor="_Toc150946718">
        <w:r w:rsidRPr="00151691" w:rsidR="00BB082B">
          <w:rPr>
            <w:rStyle w:val="Hyperlink"/>
            <w:noProof/>
          </w:rPr>
          <w:t>Fig.  1 SDLC (Agile Methodology)</w:t>
        </w:r>
        <w:r w:rsidR="00BB082B">
          <w:rPr>
            <w:noProof/>
            <w:webHidden/>
          </w:rPr>
          <w:tab/>
        </w:r>
        <w:r w:rsidR="00BB082B">
          <w:rPr>
            <w:noProof/>
            <w:webHidden/>
          </w:rPr>
          <w:fldChar w:fldCharType="begin"/>
        </w:r>
        <w:r w:rsidR="00BB082B">
          <w:rPr>
            <w:noProof/>
            <w:webHidden/>
          </w:rPr>
          <w:instrText xml:space="preserve"> PAGEREF _Toc150946718 \h </w:instrText>
        </w:r>
        <w:r w:rsidR="00BB082B">
          <w:rPr>
            <w:noProof/>
            <w:webHidden/>
          </w:rPr>
        </w:r>
        <w:r w:rsidR="00BB082B">
          <w:rPr>
            <w:noProof/>
            <w:webHidden/>
          </w:rPr>
          <w:fldChar w:fldCharType="separate"/>
        </w:r>
        <w:r w:rsidR="00BB082B">
          <w:rPr>
            <w:noProof/>
            <w:webHidden/>
          </w:rPr>
          <w:t>20</w:t>
        </w:r>
        <w:r w:rsidR="00BB082B">
          <w:rPr>
            <w:noProof/>
            <w:webHidden/>
          </w:rPr>
          <w:fldChar w:fldCharType="end"/>
        </w:r>
      </w:hyperlink>
    </w:p>
    <w:p w:rsidR="00BB082B" w:rsidRDefault="000A6FDD" w14:paraId="1F6BF19C" w14:textId="709F21A6">
      <w:pPr>
        <w:pStyle w:val="TableofFigures"/>
        <w:tabs>
          <w:tab w:val="right" w:leader="dot" w:pos="9350"/>
        </w:tabs>
        <w:rPr>
          <w:rFonts w:asciiTheme="minorHAnsi" w:hAnsiTheme="minorHAnsi"/>
          <w:noProof/>
          <w:kern w:val="2"/>
          <w:lang w:eastAsia="en-PH"/>
          <w14:ligatures w14:val="standardContextual"/>
        </w:rPr>
      </w:pPr>
      <w:hyperlink w:history="1" w:anchor="_Toc150946719">
        <w:r w:rsidRPr="00151691" w:rsidR="00BB082B">
          <w:rPr>
            <w:rStyle w:val="Hyperlink"/>
            <w:noProof/>
          </w:rPr>
          <w:t xml:space="preserve">Fig. 2  MVC </w:t>
        </w:r>
        <w:r w:rsidRPr="00151691" w:rsidR="00BB082B">
          <w:rPr>
            <w:rStyle w:val="Hyperlink"/>
            <w:noProof/>
            <w:lang w:val="en-US"/>
          </w:rPr>
          <w:t>[23]</w:t>
        </w:r>
        <w:r w:rsidR="00BB082B">
          <w:rPr>
            <w:noProof/>
            <w:webHidden/>
          </w:rPr>
          <w:tab/>
        </w:r>
        <w:r w:rsidR="00BB082B">
          <w:rPr>
            <w:noProof/>
            <w:webHidden/>
          </w:rPr>
          <w:fldChar w:fldCharType="begin"/>
        </w:r>
        <w:r w:rsidR="00BB082B">
          <w:rPr>
            <w:noProof/>
            <w:webHidden/>
          </w:rPr>
          <w:instrText xml:space="preserve"> PAGEREF _Toc150946719 \h </w:instrText>
        </w:r>
        <w:r w:rsidR="00BB082B">
          <w:rPr>
            <w:noProof/>
            <w:webHidden/>
          </w:rPr>
        </w:r>
        <w:r w:rsidR="00BB082B">
          <w:rPr>
            <w:noProof/>
            <w:webHidden/>
          </w:rPr>
          <w:fldChar w:fldCharType="separate"/>
        </w:r>
        <w:r w:rsidR="00BB082B">
          <w:rPr>
            <w:noProof/>
            <w:webHidden/>
          </w:rPr>
          <w:t>22</w:t>
        </w:r>
        <w:r w:rsidR="00BB082B">
          <w:rPr>
            <w:noProof/>
            <w:webHidden/>
          </w:rPr>
          <w:fldChar w:fldCharType="end"/>
        </w:r>
      </w:hyperlink>
    </w:p>
    <w:p w:rsidR="00BB082B" w:rsidRDefault="000A6FDD" w14:paraId="0B20ACB1" w14:textId="17471857">
      <w:pPr>
        <w:pStyle w:val="TableofFigures"/>
        <w:tabs>
          <w:tab w:val="right" w:leader="dot" w:pos="9350"/>
        </w:tabs>
        <w:rPr>
          <w:rFonts w:asciiTheme="minorHAnsi" w:hAnsiTheme="minorHAnsi"/>
          <w:noProof/>
          <w:kern w:val="2"/>
          <w:lang w:eastAsia="en-PH"/>
          <w14:ligatures w14:val="standardContextual"/>
        </w:rPr>
      </w:pPr>
      <w:hyperlink w:history="1" w:anchor="_Toc150946720">
        <w:r w:rsidRPr="00151691" w:rsidR="00BB082B">
          <w:rPr>
            <w:rStyle w:val="Hyperlink"/>
            <w:noProof/>
          </w:rPr>
          <w:t>Fig.  3 Use Case Diagram</w:t>
        </w:r>
        <w:r w:rsidR="00BB082B">
          <w:rPr>
            <w:noProof/>
            <w:webHidden/>
          </w:rPr>
          <w:tab/>
        </w:r>
        <w:r w:rsidR="00BB082B">
          <w:rPr>
            <w:noProof/>
            <w:webHidden/>
          </w:rPr>
          <w:fldChar w:fldCharType="begin"/>
        </w:r>
        <w:r w:rsidR="00BB082B">
          <w:rPr>
            <w:noProof/>
            <w:webHidden/>
          </w:rPr>
          <w:instrText xml:space="preserve"> PAGEREF _Toc150946720 \h </w:instrText>
        </w:r>
        <w:r w:rsidR="00BB082B">
          <w:rPr>
            <w:noProof/>
            <w:webHidden/>
          </w:rPr>
        </w:r>
        <w:r w:rsidR="00BB082B">
          <w:rPr>
            <w:noProof/>
            <w:webHidden/>
          </w:rPr>
          <w:fldChar w:fldCharType="separate"/>
        </w:r>
        <w:r w:rsidR="00BB082B">
          <w:rPr>
            <w:noProof/>
            <w:webHidden/>
          </w:rPr>
          <w:t>29</w:t>
        </w:r>
        <w:r w:rsidR="00BB082B">
          <w:rPr>
            <w:noProof/>
            <w:webHidden/>
          </w:rPr>
          <w:fldChar w:fldCharType="end"/>
        </w:r>
      </w:hyperlink>
    </w:p>
    <w:p w:rsidR="00BB082B" w:rsidRDefault="000A6FDD" w14:paraId="7F8DAC8F" w14:textId="2F311E45">
      <w:pPr>
        <w:pStyle w:val="TableofFigures"/>
        <w:tabs>
          <w:tab w:val="right" w:leader="dot" w:pos="9350"/>
        </w:tabs>
        <w:rPr>
          <w:rFonts w:asciiTheme="minorHAnsi" w:hAnsiTheme="minorHAnsi"/>
          <w:noProof/>
          <w:kern w:val="2"/>
          <w:lang w:eastAsia="en-PH"/>
          <w14:ligatures w14:val="standardContextual"/>
        </w:rPr>
      </w:pPr>
      <w:hyperlink w:history="1" w:anchor="_Toc150946721">
        <w:r w:rsidRPr="00151691" w:rsidR="00BB082B">
          <w:rPr>
            <w:rStyle w:val="Hyperlink"/>
            <w:noProof/>
          </w:rPr>
          <w:t>Fig.  4 Context Flow Diagram</w:t>
        </w:r>
        <w:r w:rsidR="00BB082B">
          <w:rPr>
            <w:noProof/>
            <w:webHidden/>
          </w:rPr>
          <w:tab/>
        </w:r>
        <w:r w:rsidR="00BB082B">
          <w:rPr>
            <w:noProof/>
            <w:webHidden/>
          </w:rPr>
          <w:fldChar w:fldCharType="begin"/>
        </w:r>
        <w:r w:rsidR="00BB082B">
          <w:rPr>
            <w:noProof/>
            <w:webHidden/>
          </w:rPr>
          <w:instrText xml:space="preserve"> PAGEREF _Toc150946721 \h </w:instrText>
        </w:r>
        <w:r w:rsidR="00BB082B">
          <w:rPr>
            <w:noProof/>
            <w:webHidden/>
          </w:rPr>
        </w:r>
        <w:r w:rsidR="00BB082B">
          <w:rPr>
            <w:noProof/>
            <w:webHidden/>
          </w:rPr>
          <w:fldChar w:fldCharType="separate"/>
        </w:r>
        <w:r w:rsidR="00BB082B">
          <w:rPr>
            <w:noProof/>
            <w:webHidden/>
          </w:rPr>
          <w:t>64</w:t>
        </w:r>
        <w:r w:rsidR="00BB082B">
          <w:rPr>
            <w:noProof/>
            <w:webHidden/>
          </w:rPr>
          <w:fldChar w:fldCharType="end"/>
        </w:r>
      </w:hyperlink>
    </w:p>
    <w:p w:rsidR="00BB082B" w:rsidRDefault="000A6FDD" w14:paraId="7921D4DE" w14:textId="7807CC66">
      <w:pPr>
        <w:pStyle w:val="TableofFigures"/>
        <w:tabs>
          <w:tab w:val="right" w:leader="dot" w:pos="9350"/>
        </w:tabs>
        <w:rPr>
          <w:rFonts w:asciiTheme="minorHAnsi" w:hAnsiTheme="minorHAnsi"/>
          <w:noProof/>
          <w:kern w:val="2"/>
          <w:lang w:eastAsia="en-PH"/>
          <w14:ligatures w14:val="standardContextual"/>
        </w:rPr>
      </w:pPr>
      <w:hyperlink w:history="1" w:anchor="_Toc150946722">
        <w:r w:rsidRPr="00151691" w:rsidR="00BB082B">
          <w:rPr>
            <w:rStyle w:val="Hyperlink"/>
            <w:noProof/>
          </w:rPr>
          <w:t>Fig.  5 Data Flow Diagrams Level 0</w:t>
        </w:r>
        <w:r w:rsidR="00BB082B">
          <w:rPr>
            <w:noProof/>
            <w:webHidden/>
          </w:rPr>
          <w:tab/>
        </w:r>
        <w:r w:rsidR="00BB082B">
          <w:rPr>
            <w:noProof/>
            <w:webHidden/>
          </w:rPr>
          <w:fldChar w:fldCharType="begin"/>
        </w:r>
        <w:r w:rsidR="00BB082B">
          <w:rPr>
            <w:noProof/>
            <w:webHidden/>
          </w:rPr>
          <w:instrText xml:space="preserve"> PAGEREF _Toc150946722 \h </w:instrText>
        </w:r>
        <w:r w:rsidR="00BB082B">
          <w:rPr>
            <w:noProof/>
            <w:webHidden/>
          </w:rPr>
        </w:r>
        <w:r w:rsidR="00BB082B">
          <w:rPr>
            <w:noProof/>
            <w:webHidden/>
          </w:rPr>
          <w:fldChar w:fldCharType="separate"/>
        </w:r>
        <w:r w:rsidR="00BB082B">
          <w:rPr>
            <w:noProof/>
            <w:webHidden/>
          </w:rPr>
          <w:t>65</w:t>
        </w:r>
        <w:r w:rsidR="00BB082B">
          <w:rPr>
            <w:noProof/>
            <w:webHidden/>
          </w:rPr>
          <w:fldChar w:fldCharType="end"/>
        </w:r>
      </w:hyperlink>
    </w:p>
    <w:p w:rsidR="00BB082B" w:rsidRDefault="000A6FDD" w14:paraId="21F050A5" w14:textId="500F5B84">
      <w:pPr>
        <w:pStyle w:val="TableofFigures"/>
        <w:tabs>
          <w:tab w:val="right" w:leader="dot" w:pos="9350"/>
        </w:tabs>
        <w:rPr>
          <w:rFonts w:asciiTheme="minorHAnsi" w:hAnsiTheme="minorHAnsi"/>
          <w:noProof/>
          <w:kern w:val="2"/>
          <w:lang w:eastAsia="en-PH"/>
          <w14:ligatures w14:val="standardContextual"/>
        </w:rPr>
      </w:pPr>
      <w:hyperlink w:history="1" w:anchor="_Toc150946723">
        <w:r w:rsidRPr="00151691" w:rsidR="00BB082B">
          <w:rPr>
            <w:rStyle w:val="Hyperlink"/>
            <w:noProof/>
          </w:rPr>
          <w:t>Fig.  6 DFD Manage Account level 1</w:t>
        </w:r>
        <w:r w:rsidR="00BB082B">
          <w:rPr>
            <w:noProof/>
            <w:webHidden/>
          </w:rPr>
          <w:tab/>
        </w:r>
        <w:r w:rsidR="00BB082B">
          <w:rPr>
            <w:noProof/>
            <w:webHidden/>
          </w:rPr>
          <w:fldChar w:fldCharType="begin"/>
        </w:r>
        <w:r w:rsidR="00BB082B">
          <w:rPr>
            <w:noProof/>
            <w:webHidden/>
          </w:rPr>
          <w:instrText xml:space="preserve"> PAGEREF _Toc150946723 \h </w:instrText>
        </w:r>
        <w:r w:rsidR="00BB082B">
          <w:rPr>
            <w:noProof/>
            <w:webHidden/>
          </w:rPr>
        </w:r>
        <w:r w:rsidR="00BB082B">
          <w:rPr>
            <w:noProof/>
            <w:webHidden/>
          </w:rPr>
          <w:fldChar w:fldCharType="separate"/>
        </w:r>
        <w:r w:rsidR="00BB082B">
          <w:rPr>
            <w:noProof/>
            <w:webHidden/>
          </w:rPr>
          <w:t>65</w:t>
        </w:r>
        <w:r w:rsidR="00BB082B">
          <w:rPr>
            <w:noProof/>
            <w:webHidden/>
          </w:rPr>
          <w:fldChar w:fldCharType="end"/>
        </w:r>
      </w:hyperlink>
    </w:p>
    <w:p w:rsidR="00BB082B" w:rsidRDefault="000A6FDD" w14:paraId="1B52977F" w14:textId="3A9A915B">
      <w:pPr>
        <w:pStyle w:val="TableofFigures"/>
        <w:tabs>
          <w:tab w:val="right" w:leader="dot" w:pos="9350"/>
        </w:tabs>
        <w:rPr>
          <w:rFonts w:asciiTheme="minorHAnsi" w:hAnsiTheme="minorHAnsi"/>
          <w:noProof/>
          <w:kern w:val="2"/>
          <w:lang w:eastAsia="en-PH"/>
          <w14:ligatures w14:val="standardContextual"/>
        </w:rPr>
      </w:pPr>
      <w:hyperlink w:history="1" w:anchor="_Toc150946724">
        <w:r w:rsidRPr="00151691" w:rsidR="00BB082B">
          <w:rPr>
            <w:rStyle w:val="Hyperlink"/>
            <w:noProof/>
          </w:rPr>
          <w:t>Fig.  7 DFD Manage Request level 1</w:t>
        </w:r>
        <w:r w:rsidR="00BB082B">
          <w:rPr>
            <w:noProof/>
            <w:webHidden/>
          </w:rPr>
          <w:tab/>
        </w:r>
        <w:r w:rsidR="00BB082B">
          <w:rPr>
            <w:noProof/>
            <w:webHidden/>
          </w:rPr>
          <w:fldChar w:fldCharType="begin"/>
        </w:r>
        <w:r w:rsidR="00BB082B">
          <w:rPr>
            <w:noProof/>
            <w:webHidden/>
          </w:rPr>
          <w:instrText xml:space="preserve"> PAGEREF _Toc150946724 \h </w:instrText>
        </w:r>
        <w:r w:rsidR="00BB082B">
          <w:rPr>
            <w:noProof/>
            <w:webHidden/>
          </w:rPr>
        </w:r>
        <w:r w:rsidR="00BB082B">
          <w:rPr>
            <w:noProof/>
            <w:webHidden/>
          </w:rPr>
          <w:fldChar w:fldCharType="separate"/>
        </w:r>
        <w:r w:rsidR="00BB082B">
          <w:rPr>
            <w:noProof/>
            <w:webHidden/>
          </w:rPr>
          <w:t>66</w:t>
        </w:r>
        <w:r w:rsidR="00BB082B">
          <w:rPr>
            <w:noProof/>
            <w:webHidden/>
          </w:rPr>
          <w:fldChar w:fldCharType="end"/>
        </w:r>
      </w:hyperlink>
    </w:p>
    <w:p w:rsidR="00BB082B" w:rsidRDefault="000A6FDD" w14:paraId="4A8A968A" w14:textId="4C5ED1E3">
      <w:pPr>
        <w:pStyle w:val="TableofFigures"/>
        <w:tabs>
          <w:tab w:val="right" w:leader="dot" w:pos="9350"/>
        </w:tabs>
        <w:rPr>
          <w:rFonts w:asciiTheme="minorHAnsi" w:hAnsiTheme="minorHAnsi"/>
          <w:noProof/>
          <w:kern w:val="2"/>
          <w:lang w:eastAsia="en-PH"/>
          <w14:ligatures w14:val="standardContextual"/>
        </w:rPr>
      </w:pPr>
      <w:hyperlink w:history="1" w:anchor="_Toc150946725">
        <w:r w:rsidRPr="00151691" w:rsidR="00BB082B">
          <w:rPr>
            <w:rStyle w:val="Hyperlink"/>
            <w:noProof/>
          </w:rPr>
          <w:t>Fig.  8 DFD Manage Concern level 1</w:t>
        </w:r>
        <w:r w:rsidR="00BB082B">
          <w:rPr>
            <w:noProof/>
            <w:webHidden/>
          </w:rPr>
          <w:tab/>
        </w:r>
        <w:r w:rsidR="00BB082B">
          <w:rPr>
            <w:noProof/>
            <w:webHidden/>
          </w:rPr>
          <w:fldChar w:fldCharType="begin"/>
        </w:r>
        <w:r w:rsidR="00BB082B">
          <w:rPr>
            <w:noProof/>
            <w:webHidden/>
          </w:rPr>
          <w:instrText xml:space="preserve"> PAGEREF _Toc150946725 \h </w:instrText>
        </w:r>
        <w:r w:rsidR="00BB082B">
          <w:rPr>
            <w:noProof/>
            <w:webHidden/>
          </w:rPr>
        </w:r>
        <w:r w:rsidR="00BB082B">
          <w:rPr>
            <w:noProof/>
            <w:webHidden/>
          </w:rPr>
          <w:fldChar w:fldCharType="separate"/>
        </w:r>
        <w:r w:rsidR="00BB082B">
          <w:rPr>
            <w:noProof/>
            <w:webHidden/>
          </w:rPr>
          <w:t>66</w:t>
        </w:r>
        <w:r w:rsidR="00BB082B">
          <w:rPr>
            <w:noProof/>
            <w:webHidden/>
          </w:rPr>
          <w:fldChar w:fldCharType="end"/>
        </w:r>
      </w:hyperlink>
    </w:p>
    <w:p w:rsidR="00BB082B" w:rsidRDefault="000A6FDD" w14:paraId="41BDF6D6" w14:textId="5CC6B553">
      <w:pPr>
        <w:pStyle w:val="TableofFigures"/>
        <w:tabs>
          <w:tab w:val="right" w:leader="dot" w:pos="9350"/>
        </w:tabs>
        <w:rPr>
          <w:rFonts w:asciiTheme="minorHAnsi" w:hAnsiTheme="minorHAnsi"/>
          <w:noProof/>
          <w:kern w:val="2"/>
          <w:lang w:eastAsia="en-PH"/>
          <w14:ligatures w14:val="standardContextual"/>
        </w:rPr>
      </w:pPr>
      <w:hyperlink w:history="1" w:anchor="_Toc150946726">
        <w:r w:rsidRPr="00151691" w:rsidR="00BB082B">
          <w:rPr>
            <w:rStyle w:val="Hyperlink"/>
            <w:noProof/>
          </w:rPr>
          <w:t>Fig.  9 DFD Process Request level 1</w:t>
        </w:r>
        <w:r w:rsidR="00BB082B">
          <w:rPr>
            <w:noProof/>
            <w:webHidden/>
          </w:rPr>
          <w:tab/>
        </w:r>
        <w:r w:rsidR="00BB082B">
          <w:rPr>
            <w:noProof/>
            <w:webHidden/>
          </w:rPr>
          <w:fldChar w:fldCharType="begin"/>
        </w:r>
        <w:r w:rsidR="00BB082B">
          <w:rPr>
            <w:noProof/>
            <w:webHidden/>
          </w:rPr>
          <w:instrText xml:space="preserve"> PAGEREF _Toc150946726 \h </w:instrText>
        </w:r>
        <w:r w:rsidR="00BB082B">
          <w:rPr>
            <w:noProof/>
            <w:webHidden/>
          </w:rPr>
        </w:r>
        <w:r w:rsidR="00BB082B">
          <w:rPr>
            <w:noProof/>
            <w:webHidden/>
          </w:rPr>
          <w:fldChar w:fldCharType="separate"/>
        </w:r>
        <w:r w:rsidR="00BB082B">
          <w:rPr>
            <w:noProof/>
            <w:webHidden/>
          </w:rPr>
          <w:t>66</w:t>
        </w:r>
        <w:r w:rsidR="00BB082B">
          <w:rPr>
            <w:noProof/>
            <w:webHidden/>
          </w:rPr>
          <w:fldChar w:fldCharType="end"/>
        </w:r>
      </w:hyperlink>
    </w:p>
    <w:p w:rsidR="00BB082B" w:rsidRDefault="000A6FDD" w14:paraId="2FB34D41" w14:textId="6FF0093A">
      <w:pPr>
        <w:pStyle w:val="TableofFigures"/>
        <w:tabs>
          <w:tab w:val="right" w:leader="dot" w:pos="9350"/>
        </w:tabs>
        <w:rPr>
          <w:rFonts w:asciiTheme="minorHAnsi" w:hAnsiTheme="minorHAnsi"/>
          <w:noProof/>
          <w:kern w:val="2"/>
          <w:lang w:eastAsia="en-PH"/>
          <w14:ligatures w14:val="standardContextual"/>
        </w:rPr>
      </w:pPr>
      <w:hyperlink w:history="1" w:anchor="_Toc150946727">
        <w:r w:rsidRPr="00151691" w:rsidR="00BB082B">
          <w:rPr>
            <w:rStyle w:val="Hyperlink"/>
            <w:noProof/>
          </w:rPr>
          <w:t>Fig.  10 DFD Manage Concern level 1.</w:t>
        </w:r>
        <w:r w:rsidR="00BB082B">
          <w:rPr>
            <w:noProof/>
            <w:webHidden/>
          </w:rPr>
          <w:tab/>
        </w:r>
        <w:r w:rsidR="00BB082B">
          <w:rPr>
            <w:noProof/>
            <w:webHidden/>
          </w:rPr>
          <w:fldChar w:fldCharType="begin"/>
        </w:r>
        <w:r w:rsidR="00BB082B">
          <w:rPr>
            <w:noProof/>
            <w:webHidden/>
          </w:rPr>
          <w:instrText xml:space="preserve"> PAGEREF _Toc150946727 \h </w:instrText>
        </w:r>
        <w:r w:rsidR="00BB082B">
          <w:rPr>
            <w:noProof/>
            <w:webHidden/>
          </w:rPr>
        </w:r>
        <w:r w:rsidR="00BB082B">
          <w:rPr>
            <w:noProof/>
            <w:webHidden/>
          </w:rPr>
          <w:fldChar w:fldCharType="separate"/>
        </w:r>
        <w:r w:rsidR="00BB082B">
          <w:rPr>
            <w:noProof/>
            <w:webHidden/>
          </w:rPr>
          <w:t>67</w:t>
        </w:r>
        <w:r w:rsidR="00BB082B">
          <w:rPr>
            <w:noProof/>
            <w:webHidden/>
          </w:rPr>
          <w:fldChar w:fldCharType="end"/>
        </w:r>
      </w:hyperlink>
    </w:p>
    <w:p w:rsidR="00BB082B" w:rsidRDefault="000A6FDD" w14:paraId="0CA78478" w14:textId="53623B42">
      <w:pPr>
        <w:pStyle w:val="TableofFigures"/>
        <w:tabs>
          <w:tab w:val="right" w:leader="dot" w:pos="9350"/>
        </w:tabs>
        <w:rPr>
          <w:rFonts w:asciiTheme="minorHAnsi" w:hAnsiTheme="minorHAnsi"/>
          <w:noProof/>
          <w:kern w:val="2"/>
          <w:lang w:eastAsia="en-PH"/>
          <w14:ligatures w14:val="standardContextual"/>
        </w:rPr>
      </w:pPr>
      <w:hyperlink w:history="1" w:anchor="_Toc150946728">
        <w:r w:rsidRPr="00151691" w:rsidR="00BB082B">
          <w:rPr>
            <w:rStyle w:val="Hyperlink"/>
            <w:noProof/>
          </w:rPr>
          <w:t>Fig.  11 DFD Payment level 1</w:t>
        </w:r>
        <w:r w:rsidR="00BB082B">
          <w:rPr>
            <w:noProof/>
            <w:webHidden/>
          </w:rPr>
          <w:tab/>
        </w:r>
        <w:r w:rsidR="00BB082B">
          <w:rPr>
            <w:noProof/>
            <w:webHidden/>
          </w:rPr>
          <w:fldChar w:fldCharType="begin"/>
        </w:r>
        <w:r w:rsidR="00BB082B">
          <w:rPr>
            <w:noProof/>
            <w:webHidden/>
          </w:rPr>
          <w:instrText xml:space="preserve"> PAGEREF _Toc150946728 \h </w:instrText>
        </w:r>
        <w:r w:rsidR="00BB082B">
          <w:rPr>
            <w:noProof/>
            <w:webHidden/>
          </w:rPr>
        </w:r>
        <w:r w:rsidR="00BB082B">
          <w:rPr>
            <w:noProof/>
            <w:webHidden/>
          </w:rPr>
          <w:fldChar w:fldCharType="separate"/>
        </w:r>
        <w:r w:rsidR="00BB082B">
          <w:rPr>
            <w:noProof/>
            <w:webHidden/>
          </w:rPr>
          <w:t>67</w:t>
        </w:r>
        <w:r w:rsidR="00BB082B">
          <w:rPr>
            <w:noProof/>
            <w:webHidden/>
          </w:rPr>
          <w:fldChar w:fldCharType="end"/>
        </w:r>
      </w:hyperlink>
    </w:p>
    <w:p w:rsidR="00BB082B" w:rsidRDefault="000A6FDD" w14:paraId="11919882" w14:textId="63792AAF">
      <w:pPr>
        <w:pStyle w:val="TableofFigures"/>
        <w:tabs>
          <w:tab w:val="right" w:leader="dot" w:pos="9350"/>
        </w:tabs>
        <w:rPr>
          <w:rFonts w:asciiTheme="minorHAnsi" w:hAnsiTheme="minorHAnsi"/>
          <w:noProof/>
          <w:kern w:val="2"/>
          <w:lang w:eastAsia="en-PH"/>
          <w14:ligatures w14:val="standardContextual"/>
        </w:rPr>
      </w:pPr>
      <w:hyperlink w:history="1" w:anchor="_Toc150946729">
        <w:r w:rsidRPr="00151691" w:rsidR="00BB082B">
          <w:rPr>
            <w:rStyle w:val="Hyperlink"/>
            <w:noProof/>
          </w:rPr>
          <w:t>Fig.  12 DFD Manage Barangay Secretary Account</w:t>
        </w:r>
        <w:r w:rsidR="00BB082B">
          <w:rPr>
            <w:noProof/>
            <w:webHidden/>
          </w:rPr>
          <w:tab/>
        </w:r>
        <w:r w:rsidR="00BB082B">
          <w:rPr>
            <w:noProof/>
            <w:webHidden/>
          </w:rPr>
          <w:fldChar w:fldCharType="begin"/>
        </w:r>
        <w:r w:rsidR="00BB082B">
          <w:rPr>
            <w:noProof/>
            <w:webHidden/>
          </w:rPr>
          <w:instrText xml:space="preserve"> PAGEREF _Toc150946729 \h </w:instrText>
        </w:r>
        <w:r w:rsidR="00BB082B">
          <w:rPr>
            <w:noProof/>
            <w:webHidden/>
          </w:rPr>
        </w:r>
        <w:r w:rsidR="00BB082B">
          <w:rPr>
            <w:noProof/>
            <w:webHidden/>
          </w:rPr>
          <w:fldChar w:fldCharType="separate"/>
        </w:r>
        <w:r w:rsidR="00BB082B">
          <w:rPr>
            <w:noProof/>
            <w:webHidden/>
          </w:rPr>
          <w:t>68</w:t>
        </w:r>
        <w:r w:rsidR="00BB082B">
          <w:rPr>
            <w:noProof/>
            <w:webHidden/>
          </w:rPr>
          <w:fldChar w:fldCharType="end"/>
        </w:r>
      </w:hyperlink>
    </w:p>
    <w:p w:rsidR="00BB082B" w:rsidRDefault="000A6FDD" w14:paraId="19946D73" w14:textId="1727548A">
      <w:pPr>
        <w:pStyle w:val="TableofFigures"/>
        <w:tabs>
          <w:tab w:val="right" w:leader="dot" w:pos="9350"/>
        </w:tabs>
        <w:rPr>
          <w:rFonts w:asciiTheme="minorHAnsi" w:hAnsiTheme="minorHAnsi"/>
          <w:noProof/>
          <w:kern w:val="2"/>
          <w:lang w:eastAsia="en-PH"/>
          <w14:ligatures w14:val="standardContextual"/>
        </w:rPr>
      </w:pPr>
      <w:hyperlink w:history="1" w:anchor="_Toc150946730">
        <w:r w:rsidRPr="00151691" w:rsidR="00BB082B">
          <w:rPr>
            <w:rStyle w:val="Hyperlink"/>
            <w:noProof/>
          </w:rPr>
          <w:t>Fig.  13 DFD Manage Employee Account</w:t>
        </w:r>
        <w:r w:rsidR="00BB082B">
          <w:rPr>
            <w:noProof/>
            <w:webHidden/>
          </w:rPr>
          <w:tab/>
        </w:r>
        <w:r w:rsidR="00BB082B">
          <w:rPr>
            <w:noProof/>
            <w:webHidden/>
          </w:rPr>
          <w:fldChar w:fldCharType="begin"/>
        </w:r>
        <w:r w:rsidR="00BB082B">
          <w:rPr>
            <w:noProof/>
            <w:webHidden/>
          </w:rPr>
          <w:instrText xml:space="preserve"> PAGEREF _Toc150946730 \h </w:instrText>
        </w:r>
        <w:r w:rsidR="00BB082B">
          <w:rPr>
            <w:noProof/>
            <w:webHidden/>
          </w:rPr>
        </w:r>
        <w:r w:rsidR="00BB082B">
          <w:rPr>
            <w:noProof/>
            <w:webHidden/>
          </w:rPr>
          <w:fldChar w:fldCharType="separate"/>
        </w:r>
        <w:r w:rsidR="00BB082B">
          <w:rPr>
            <w:noProof/>
            <w:webHidden/>
          </w:rPr>
          <w:t>68</w:t>
        </w:r>
        <w:r w:rsidR="00BB082B">
          <w:rPr>
            <w:noProof/>
            <w:webHidden/>
          </w:rPr>
          <w:fldChar w:fldCharType="end"/>
        </w:r>
      </w:hyperlink>
    </w:p>
    <w:p w:rsidR="00BB082B" w:rsidRDefault="000A6FDD" w14:paraId="6E378D6C" w14:textId="35FED66E">
      <w:pPr>
        <w:pStyle w:val="TableofFigures"/>
        <w:tabs>
          <w:tab w:val="right" w:leader="dot" w:pos="9350"/>
        </w:tabs>
        <w:rPr>
          <w:rFonts w:asciiTheme="minorHAnsi" w:hAnsiTheme="minorHAnsi"/>
          <w:noProof/>
          <w:kern w:val="2"/>
          <w:lang w:eastAsia="en-PH"/>
          <w14:ligatures w14:val="standardContextual"/>
        </w:rPr>
      </w:pPr>
      <w:hyperlink w:history="1" w:anchor="_Toc150946731">
        <w:r w:rsidRPr="00151691" w:rsidR="00BB082B">
          <w:rPr>
            <w:rStyle w:val="Hyperlink"/>
            <w:noProof/>
          </w:rPr>
          <w:t>Fig.  14 Entity-Relationship Diagrams</w:t>
        </w:r>
        <w:r w:rsidR="00BB082B">
          <w:rPr>
            <w:noProof/>
            <w:webHidden/>
          </w:rPr>
          <w:tab/>
        </w:r>
        <w:r w:rsidR="00BB082B">
          <w:rPr>
            <w:noProof/>
            <w:webHidden/>
          </w:rPr>
          <w:fldChar w:fldCharType="begin"/>
        </w:r>
        <w:r w:rsidR="00BB082B">
          <w:rPr>
            <w:noProof/>
            <w:webHidden/>
          </w:rPr>
          <w:instrText xml:space="preserve"> PAGEREF _Toc150946731 \h </w:instrText>
        </w:r>
        <w:r w:rsidR="00BB082B">
          <w:rPr>
            <w:noProof/>
            <w:webHidden/>
          </w:rPr>
        </w:r>
        <w:r w:rsidR="00BB082B">
          <w:rPr>
            <w:noProof/>
            <w:webHidden/>
          </w:rPr>
          <w:fldChar w:fldCharType="separate"/>
        </w:r>
        <w:r w:rsidR="00BB082B">
          <w:rPr>
            <w:noProof/>
            <w:webHidden/>
          </w:rPr>
          <w:t>69</w:t>
        </w:r>
        <w:r w:rsidR="00BB082B">
          <w:rPr>
            <w:noProof/>
            <w:webHidden/>
          </w:rPr>
          <w:fldChar w:fldCharType="end"/>
        </w:r>
      </w:hyperlink>
    </w:p>
    <w:p w:rsidR="00BB082B" w:rsidRDefault="000A6FDD" w14:paraId="64394E5C" w14:textId="2F93F316">
      <w:pPr>
        <w:pStyle w:val="TableofFigures"/>
        <w:tabs>
          <w:tab w:val="right" w:leader="dot" w:pos="9350"/>
        </w:tabs>
        <w:rPr>
          <w:rFonts w:asciiTheme="minorHAnsi" w:hAnsiTheme="minorHAnsi"/>
          <w:noProof/>
          <w:kern w:val="2"/>
          <w:lang w:eastAsia="en-PH"/>
          <w14:ligatures w14:val="standardContextual"/>
        </w:rPr>
      </w:pPr>
      <w:hyperlink w:history="1" w:anchor="_Toc150946732">
        <w:r w:rsidRPr="00151691" w:rsidR="00BB082B">
          <w:rPr>
            <w:rStyle w:val="Hyperlink"/>
            <w:noProof/>
          </w:rPr>
          <w:t>Fig.  15 Activity Diagram</w:t>
        </w:r>
        <w:r w:rsidR="00BB082B">
          <w:rPr>
            <w:noProof/>
            <w:webHidden/>
          </w:rPr>
          <w:tab/>
        </w:r>
        <w:r w:rsidR="00BB082B">
          <w:rPr>
            <w:noProof/>
            <w:webHidden/>
          </w:rPr>
          <w:fldChar w:fldCharType="begin"/>
        </w:r>
        <w:r w:rsidR="00BB082B">
          <w:rPr>
            <w:noProof/>
            <w:webHidden/>
          </w:rPr>
          <w:instrText xml:space="preserve"> PAGEREF _Toc150946732 \h </w:instrText>
        </w:r>
        <w:r w:rsidR="00BB082B">
          <w:rPr>
            <w:noProof/>
            <w:webHidden/>
          </w:rPr>
        </w:r>
        <w:r w:rsidR="00BB082B">
          <w:rPr>
            <w:noProof/>
            <w:webHidden/>
          </w:rPr>
          <w:fldChar w:fldCharType="separate"/>
        </w:r>
        <w:r w:rsidR="00BB082B">
          <w:rPr>
            <w:noProof/>
            <w:webHidden/>
          </w:rPr>
          <w:t>71</w:t>
        </w:r>
        <w:r w:rsidR="00BB082B">
          <w:rPr>
            <w:noProof/>
            <w:webHidden/>
          </w:rPr>
          <w:fldChar w:fldCharType="end"/>
        </w:r>
      </w:hyperlink>
    </w:p>
    <w:p w:rsidR="00BB082B" w:rsidRDefault="000A6FDD" w14:paraId="05800F72" w14:textId="37C4D629">
      <w:pPr>
        <w:pStyle w:val="TableofFigures"/>
        <w:tabs>
          <w:tab w:val="right" w:leader="dot" w:pos="9350"/>
        </w:tabs>
        <w:rPr>
          <w:rFonts w:asciiTheme="minorHAnsi" w:hAnsiTheme="minorHAnsi"/>
          <w:noProof/>
          <w:kern w:val="2"/>
          <w:lang w:eastAsia="en-PH"/>
          <w14:ligatures w14:val="standardContextual"/>
        </w:rPr>
      </w:pPr>
      <w:hyperlink w:history="1" w:anchor="_Toc150946733">
        <w:r w:rsidRPr="00151691" w:rsidR="00BB082B">
          <w:rPr>
            <w:rStyle w:val="Hyperlink"/>
            <w:noProof/>
          </w:rPr>
          <w:t>Fig.  16 Object Diagram</w:t>
        </w:r>
        <w:r w:rsidR="00BB082B">
          <w:rPr>
            <w:noProof/>
            <w:webHidden/>
          </w:rPr>
          <w:tab/>
        </w:r>
        <w:r w:rsidR="00BB082B">
          <w:rPr>
            <w:noProof/>
            <w:webHidden/>
          </w:rPr>
          <w:fldChar w:fldCharType="begin"/>
        </w:r>
        <w:r w:rsidR="00BB082B">
          <w:rPr>
            <w:noProof/>
            <w:webHidden/>
          </w:rPr>
          <w:instrText xml:space="preserve"> PAGEREF _Toc150946733 \h </w:instrText>
        </w:r>
        <w:r w:rsidR="00BB082B">
          <w:rPr>
            <w:noProof/>
            <w:webHidden/>
          </w:rPr>
        </w:r>
        <w:r w:rsidR="00BB082B">
          <w:rPr>
            <w:noProof/>
            <w:webHidden/>
          </w:rPr>
          <w:fldChar w:fldCharType="separate"/>
        </w:r>
        <w:r w:rsidR="00BB082B">
          <w:rPr>
            <w:noProof/>
            <w:webHidden/>
          </w:rPr>
          <w:t>72</w:t>
        </w:r>
        <w:r w:rsidR="00BB082B">
          <w:rPr>
            <w:noProof/>
            <w:webHidden/>
          </w:rPr>
          <w:fldChar w:fldCharType="end"/>
        </w:r>
      </w:hyperlink>
    </w:p>
    <w:p w:rsidR="00BB082B" w:rsidRDefault="000A6FDD" w14:paraId="1CDD2ABC" w14:textId="282C74BF">
      <w:pPr>
        <w:pStyle w:val="TableofFigures"/>
        <w:tabs>
          <w:tab w:val="right" w:leader="dot" w:pos="9350"/>
        </w:tabs>
        <w:rPr>
          <w:rFonts w:asciiTheme="minorHAnsi" w:hAnsiTheme="minorHAnsi"/>
          <w:noProof/>
          <w:kern w:val="2"/>
          <w:lang w:eastAsia="en-PH"/>
          <w14:ligatures w14:val="standardContextual"/>
        </w:rPr>
      </w:pPr>
      <w:hyperlink w:history="1" w:anchor="_Toc150946734">
        <w:r w:rsidRPr="00151691" w:rsidR="00BB082B">
          <w:rPr>
            <w:rStyle w:val="Hyperlink"/>
            <w:noProof/>
          </w:rPr>
          <w:t>Fig.  17 Class Diagram</w:t>
        </w:r>
        <w:r w:rsidR="00BB082B">
          <w:rPr>
            <w:noProof/>
            <w:webHidden/>
          </w:rPr>
          <w:tab/>
        </w:r>
        <w:r w:rsidR="00BB082B">
          <w:rPr>
            <w:noProof/>
            <w:webHidden/>
          </w:rPr>
          <w:fldChar w:fldCharType="begin"/>
        </w:r>
        <w:r w:rsidR="00BB082B">
          <w:rPr>
            <w:noProof/>
            <w:webHidden/>
          </w:rPr>
          <w:instrText xml:space="preserve"> PAGEREF _Toc150946734 \h </w:instrText>
        </w:r>
        <w:r w:rsidR="00BB082B">
          <w:rPr>
            <w:noProof/>
            <w:webHidden/>
          </w:rPr>
        </w:r>
        <w:r w:rsidR="00BB082B">
          <w:rPr>
            <w:noProof/>
            <w:webHidden/>
          </w:rPr>
          <w:fldChar w:fldCharType="separate"/>
        </w:r>
        <w:r w:rsidR="00BB082B">
          <w:rPr>
            <w:noProof/>
            <w:webHidden/>
          </w:rPr>
          <w:t>73</w:t>
        </w:r>
        <w:r w:rsidR="00BB082B">
          <w:rPr>
            <w:noProof/>
            <w:webHidden/>
          </w:rPr>
          <w:fldChar w:fldCharType="end"/>
        </w:r>
      </w:hyperlink>
    </w:p>
    <w:p w:rsidR="00BB082B" w:rsidRDefault="000A6FDD" w14:paraId="6BBD291D" w14:textId="142F19AE">
      <w:pPr>
        <w:pStyle w:val="TableofFigures"/>
        <w:tabs>
          <w:tab w:val="right" w:leader="dot" w:pos="9350"/>
        </w:tabs>
        <w:rPr>
          <w:rFonts w:asciiTheme="minorHAnsi" w:hAnsiTheme="minorHAnsi"/>
          <w:noProof/>
          <w:kern w:val="2"/>
          <w:lang w:eastAsia="en-PH"/>
          <w14:ligatures w14:val="standardContextual"/>
        </w:rPr>
      </w:pPr>
      <w:hyperlink w:history="1" w:anchor="_Toc150946735">
        <w:r w:rsidRPr="00151691" w:rsidR="00BB082B">
          <w:rPr>
            <w:rStyle w:val="Hyperlink"/>
            <w:noProof/>
          </w:rPr>
          <w:t>Fig.  18 Sequence Diagram: Manage Resident Account</w:t>
        </w:r>
        <w:r w:rsidR="00BB082B">
          <w:rPr>
            <w:noProof/>
            <w:webHidden/>
          </w:rPr>
          <w:tab/>
        </w:r>
        <w:r w:rsidR="00BB082B">
          <w:rPr>
            <w:noProof/>
            <w:webHidden/>
          </w:rPr>
          <w:fldChar w:fldCharType="begin"/>
        </w:r>
        <w:r w:rsidR="00BB082B">
          <w:rPr>
            <w:noProof/>
            <w:webHidden/>
          </w:rPr>
          <w:instrText xml:space="preserve"> PAGEREF _Toc150946735 \h </w:instrText>
        </w:r>
        <w:r w:rsidR="00BB082B">
          <w:rPr>
            <w:noProof/>
            <w:webHidden/>
          </w:rPr>
        </w:r>
        <w:r w:rsidR="00BB082B">
          <w:rPr>
            <w:noProof/>
            <w:webHidden/>
          </w:rPr>
          <w:fldChar w:fldCharType="separate"/>
        </w:r>
        <w:r w:rsidR="00BB082B">
          <w:rPr>
            <w:noProof/>
            <w:webHidden/>
          </w:rPr>
          <w:t>74</w:t>
        </w:r>
        <w:r w:rsidR="00BB082B">
          <w:rPr>
            <w:noProof/>
            <w:webHidden/>
          </w:rPr>
          <w:fldChar w:fldCharType="end"/>
        </w:r>
      </w:hyperlink>
    </w:p>
    <w:p w:rsidR="00BB082B" w:rsidRDefault="000A6FDD" w14:paraId="52DF2DED" w14:textId="36DA2E7F">
      <w:pPr>
        <w:pStyle w:val="TableofFigures"/>
        <w:tabs>
          <w:tab w:val="right" w:leader="dot" w:pos="9350"/>
        </w:tabs>
        <w:rPr>
          <w:rFonts w:asciiTheme="minorHAnsi" w:hAnsiTheme="minorHAnsi"/>
          <w:noProof/>
          <w:kern w:val="2"/>
          <w:lang w:eastAsia="en-PH"/>
          <w14:ligatures w14:val="standardContextual"/>
        </w:rPr>
      </w:pPr>
      <w:hyperlink w:history="1" w:anchor="_Toc150946736">
        <w:r w:rsidRPr="00151691" w:rsidR="00BB082B">
          <w:rPr>
            <w:rStyle w:val="Hyperlink"/>
            <w:noProof/>
          </w:rPr>
          <w:t>Fig.  19 Sequence Diagram: Manage Request</w:t>
        </w:r>
        <w:r w:rsidR="00BB082B">
          <w:rPr>
            <w:noProof/>
            <w:webHidden/>
          </w:rPr>
          <w:tab/>
        </w:r>
        <w:r w:rsidR="00BB082B">
          <w:rPr>
            <w:noProof/>
            <w:webHidden/>
          </w:rPr>
          <w:fldChar w:fldCharType="begin"/>
        </w:r>
        <w:r w:rsidR="00BB082B">
          <w:rPr>
            <w:noProof/>
            <w:webHidden/>
          </w:rPr>
          <w:instrText xml:space="preserve"> PAGEREF _Toc150946736 \h </w:instrText>
        </w:r>
        <w:r w:rsidR="00BB082B">
          <w:rPr>
            <w:noProof/>
            <w:webHidden/>
          </w:rPr>
        </w:r>
        <w:r w:rsidR="00BB082B">
          <w:rPr>
            <w:noProof/>
            <w:webHidden/>
          </w:rPr>
          <w:fldChar w:fldCharType="separate"/>
        </w:r>
        <w:r w:rsidR="00BB082B">
          <w:rPr>
            <w:noProof/>
            <w:webHidden/>
          </w:rPr>
          <w:t>74</w:t>
        </w:r>
        <w:r w:rsidR="00BB082B">
          <w:rPr>
            <w:noProof/>
            <w:webHidden/>
          </w:rPr>
          <w:fldChar w:fldCharType="end"/>
        </w:r>
      </w:hyperlink>
    </w:p>
    <w:p w:rsidR="00BB082B" w:rsidRDefault="000A6FDD" w14:paraId="56F1C89E" w14:textId="1F453CA2">
      <w:pPr>
        <w:pStyle w:val="TableofFigures"/>
        <w:tabs>
          <w:tab w:val="right" w:leader="dot" w:pos="9350"/>
        </w:tabs>
        <w:rPr>
          <w:rFonts w:asciiTheme="minorHAnsi" w:hAnsiTheme="minorHAnsi"/>
          <w:noProof/>
          <w:kern w:val="2"/>
          <w:lang w:eastAsia="en-PH"/>
          <w14:ligatures w14:val="standardContextual"/>
        </w:rPr>
      </w:pPr>
      <w:hyperlink w:history="1" w:anchor="_Toc150946737">
        <w:r w:rsidRPr="00151691" w:rsidR="00BB082B">
          <w:rPr>
            <w:rStyle w:val="Hyperlink"/>
            <w:noProof/>
          </w:rPr>
          <w:t>Fig.  20 Sequence Diagram: Manage Concern</w:t>
        </w:r>
        <w:r w:rsidR="00BB082B">
          <w:rPr>
            <w:noProof/>
            <w:webHidden/>
          </w:rPr>
          <w:tab/>
        </w:r>
        <w:r w:rsidR="00BB082B">
          <w:rPr>
            <w:noProof/>
            <w:webHidden/>
          </w:rPr>
          <w:fldChar w:fldCharType="begin"/>
        </w:r>
        <w:r w:rsidR="00BB082B">
          <w:rPr>
            <w:noProof/>
            <w:webHidden/>
          </w:rPr>
          <w:instrText xml:space="preserve"> PAGEREF _Toc150946737 \h </w:instrText>
        </w:r>
        <w:r w:rsidR="00BB082B">
          <w:rPr>
            <w:noProof/>
            <w:webHidden/>
          </w:rPr>
        </w:r>
        <w:r w:rsidR="00BB082B">
          <w:rPr>
            <w:noProof/>
            <w:webHidden/>
          </w:rPr>
          <w:fldChar w:fldCharType="separate"/>
        </w:r>
        <w:r w:rsidR="00BB082B">
          <w:rPr>
            <w:noProof/>
            <w:webHidden/>
          </w:rPr>
          <w:t>75</w:t>
        </w:r>
        <w:r w:rsidR="00BB082B">
          <w:rPr>
            <w:noProof/>
            <w:webHidden/>
          </w:rPr>
          <w:fldChar w:fldCharType="end"/>
        </w:r>
      </w:hyperlink>
    </w:p>
    <w:p w:rsidR="00BB082B" w:rsidRDefault="000A6FDD" w14:paraId="14AA4857" w14:textId="7205E823">
      <w:pPr>
        <w:pStyle w:val="TableofFigures"/>
        <w:tabs>
          <w:tab w:val="right" w:leader="dot" w:pos="9350"/>
        </w:tabs>
        <w:rPr>
          <w:rFonts w:asciiTheme="minorHAnsi" w:hAnsiTheme="minorHAnsi"/>
          <w:noProof/>
          <w:kern w:val="2"/>
          <w:lang w:eastAsia="en-PH"/>
          <w14:ligatures w14:val="standardContextual"/>
        </w:rPr>
      </w:pPr>
      <w:hyperlink w:history="1" w:anchor="_Toc150946738">
        <w:r w:rsidRPr="00151691" w:rsidR="00BB082B">
          <w:rPr>
            <w:rStyle w:val="Hyperlink"/>
            <w:noProof/>
          </w:rPr>
          <w:t>Fig.  21 Sequence Diagram: Manage Barangay Employee Accounts</w:t>
        </w:r>
        <w:r w:rsidR="00BB082B">
          <w:rPr>
            <w:noProof/>
            <w:webHidden/>
          </w:rPr>
          <w:tab/>
        </w:r>
        <w:r w:rsidR="00BB082B">
          <w:rPr>
            <w:noProof/>
            <w:webHidden/>
          </w:rPr>
          <w:fldChar w:fldCharType="begin"/>
        </w:r>
        <w:r w:rsidR="00BB082B">
          <w:rPr>
            <w:noProof/>
            <w:webHidden/>
          </w:rPr>
          <w:instrText xml:space="preserve"> PAGEREF _Toc150946738 \h </w:instrText>
        </w:r>
        <w:r w:rsidR="00BB082B">
          <w:rPr>
            <w:noProof/>
            <w:webHidden/>
          </w:rPr>
        </w:r>
        <w:r w:rsidR="00BB082B">
          <w:rPr>
            <w:noProof/>
            <w:webHidden/>
          </w:rPr>
          <w:fldChar w:fldCharType="separate"/>
        </w:r>
        <w:r w:rsidR="00BB082B">
          <w:rPr>
            <w:noProof/>
            <w:webHidden/>
          </w:rPr>
          <w:t>75</w:t>
        </w:r>
        <w:r w:rsidR="00BB082B">
          <w:rPr>
            <w:noProof/>
            <w:webHidden/>
          </w:rPr>
          <w:fldChar w:fldCharType="end"/>
        </w:r>
      </w:hyperlink>
    </w:p>
    <w:p w:rsidR="00BB082B" w:rsidRDefault="000A6FDD" w14:paraId="63A5FD82" w14:textId="5C9CB9B1">
      <w:pPr>
        <w:pStyle w:val="TableofFigures"/>
        <w:tabs>
          <w:tab w:val="right" w:leader="dot" w:pos="9350"/>
        </w:tabs>
        <w:rPr>
          <w:rFonts w:asciiTheme="minorHAnsi" w:hAnsiTheme="minorHAnsi"/>
          <w:noProof/>
          <w:kern w:val="2"/>
          <w:lang w:eastAsia="en-PH"/>
          <w14:ligatures w14:val="standardContextual"/>
        </w:rPr>
      </w:pPr>
      <w:hyperlink w:history="1" w:anchor="_Toc150946739">
        <w:r w:rsidRPr="00151691" w:rsidR="00BB082B">
          <w:rPr>
            <w:rStyle w:val="Hyperlink"/>
            <w:noProof/>
          </w:rPr>
          <w:t>Fig.  22 Sequence Diagram: Manage Barangay Secretary Account</w:t>
        </w:r>
        <w:r w:rsidR="00BB082B">
          <w:rPr>
            <w:noProof/>
            <w:webHidden/>
          </w:rPr>
          <w:tab/>
        </w:r>
        <w:r w:rsidR="00BB082B">
          <w:rPr>
            <w:noProof/>
            <w:webHidden/>
          </w:rPr>
          <w:fldChar w:fldCharType="begin"/>
        </w:r>
        <w:r w:rsidR="00BB082B">
          <w:rPr>
            <w:noProof/>
            <w:webHidden/>
          </w:rPr>
          <w:instrText xml:space="preserve"> PAGEREF _Toc150946739 \h </w:instrText>
        </w:r>
        <w:r w:rsidR="00BB082B">
          <w:rPr>
            <w:noProof/>
            <w:webHidden/>
          </w:rPr>
        </w:r>
        <w:r w:rsidR="00BB082B">
          <w:rPr>
            <w:noProof/>
            <w:webHidden/>
          </w:rPr>
          <w:fldChar w:fldCharType="separate"/>
        </w:r>
        <w:r w:rsidR="00BB082B">
          <w:rPr>
            <w:noProof/>
            <w:webHidden/>
          </w:rPr>
          <w:t>76</w:t>
        </w:r>
        <w:r w:rsidR="00BB082B">
          <w:rPr>
            <w:noProof/>
            <w:webHidden/>
          </w:rPr>
          <w:fldChar w:fldCharType="end"/>
        </w:r>
      </w:hyperlink>
    </w:p>
    <w:p w:rsidR="00BB082B" w:rsidRDefault="000A6FDD" w14:paraId="71FB3E23" w14:textId="04B9824C">
      <w:pPr>
        <w:pStyle w:val="TableofFigures"/>
        <w:tabs>
          <w:tab w:val="right" w:leader="dot" w:pos="9350"/>
        </w:tabs>
        <w:rPr>
          <w:rFonts w:asciiTheme="minorHAnsi" w:hAnsiTheme="minorHAnsi"/>
          <w:noProof/>
          <w:kern w:val="2"/>
          <w:lang w:eastAsia="en-PH"/>
          <w14:ligatures w14:val="standardContextual"/>
        </w:rPr>
      </w:pPr>
      <w:hyperlink w:history="1" w:anchor="_Toc150946740">
        <w:r w:rsidRPr="00151691" w:rsidR="00BB082B">
          <w:rPr>
            <w:rStyle w:val="Hyperlink"/>
            <w:noProof/>
          </w:rPr>
          <w:t>Fig.  23 Sequence Diagram: Process Request</w:t>
        </w:r>
        <w:r w:rsidR="00BB082B">
          <w:rPr>
            <w:noProof/>
            <w:webHidden/>
          </w:rPr>
          <w:tab/>
        </w:r>
        <w:r w:rsidR="00BB082B">
          <w:rPr>
            <w:noProof/>
            <w:webHidden/>
          </w:rPr>
          <w:fldChar w:fldCharType="begin"/>
        </w:r>
        <w:r w:rsidR="00BB082B">
          <w:rPr>
            <w:noProof/>
            <w:webHidden/>
          </w:rPr>
          <w:instrText xml:space="preserve"> PAGEREF _Toc150946740 \h </w:instrText>
        </w:r>
        <w:r w:rsidR="00BB082B">
          <w:rPr>
            <w:noProof/>
            <w:webHidden/>
          </w:rPr>
        </w:r>
        <w:r w:rsidR="00BB082B">
          <w:rPr>
            <w:noProof/>
            <w:webHidden/>
          </w:rPr>
          <w:fldChar w:fldCharType="separate"/>
        </w:r>
        <w:r w:rsidR="00BB082B">
          <w:rPr>
            <w:noProof/>
            <w:webHidden/>
          </w:rPr>
          <w:t>76</w:t>
        </w:r>
        <w:r w:rsidR="00BB082B">
          <w:rPr>
            <w:noProof/>
            <w:webHidden/>
          </w:rPr>
          <w:fldChar w:fldCharType="end"/>
        </w:r>
      </w:hyperlink>
    </w:p>
    <w:p w:rsidR="00BB082B" w:rsidRDefault="000A6FDD" w14:paraId="4E8BC3B8" w14:textId="275288E4">
      <w:pPr>
        <w:pStyle w:val="TableofFigures"/>
        <w:tabs>
          <w:tab w:val="right" w:leader="dot" w:pos="9350"/>
        </w:tabs>
        <w:rPr>
          <w:rFonts w:asciiTheme="minorHAnsi" w:hAnsiTheme="minorHAnsi"/>
          <w:noProof/>
          <w:kern w:val="2"/>
          <w:lang w:eastAsia="en-PH"/>
          <w14:ligatures w14:val="standardContextual"/>
        </w:rPr>
      </w:pPr>
      <w:hyperlink w:history="1" w:anchor="_Toc150946741">
        <w:r w:rsidRPr="00151691" w:rsidR="00BB082B">
          <w:rPr>
            <w:rStyle w:val="Hyperlink"/>
            <w:noProof/>
          </w:rPr>
          <w:t>Fig.  24 Sequence Diagram: Process Concern</w:t>
        </w:r>
        <w:r w:rsidR="00BB082B">
          <w:rPr>
            <w:noProof/>
            <w:webHidden/>
          </w:rPr>
          <w:tab/>
        </w:r>
        <w:r w:rsidR="00BB082B">
          <w:rPr>
            <w:noProof/>
            <w:webHidden/>
          </w:rPr>
          <w:fldChar w:fldCharType="begin"/>
        </w:r>
        <w:r w:rsidR="00BB082B">
          <w:rPr>
            <w:noProof/>
            <w:webHidden/>
          </w:rPr>
          <w:instrText xml:space="preserve"> PAGEREF _Toc150946741 \h </w:instrText>
        </w:r>
        <w:r w:rsidR="00BB082B">
          <w:rPr>
            <w:noProof/>
            <w:webHidden/>
          </w:rPr>
        </w:r>
        <w:r w:rsidR="00BB082B">
          <w:rPr>
            <w:noProof/>
            <w:webHidden/>
          </w:rPr>
          <w:fldChar w:fldCharType="separate"/>
        </w:r>
        <w:r w:rsidR="00BB082B">
          <w:rPr>
            <w:noProof/>
            <w:webHidden/>
          </w:rPr>
          <w:t>77</w:t>
        </w:r>
        <w:r w:rsidR="00BB082B">
          <w:rPr>
            <w:noProof/>
            <w:webHidden/>
          </w:rPr>
          <w:fldChar w:fldCharType="end"/>
        </w:r>
      </w:hyperlink>
    </w:p>
    <w:p w:rsidR="00BB082B" w:rsidRDefault="000A6FDD" w14:paraId="62E03F2F" w14:textId="5F04D3BF">
      <w:pPr>
        <w:pStyle w:val="TableofFigures"/>
        <w:tabs>
          <w:tab w:val="right" w:leader="dot" w:pos="9350"/>
        </w:tabs>
        <w:rPr>
          <w:rFonts w:asciiTheme="minorHAnsi" w:hAnsiTheme="minorHAnsi"/>
          <w:noProof/>
          <w:kern w:val="2"/>
          <w:lang w:eastAsia="en-PH"/>
          <w14:ligatures w14:val="standardContextual"/>
        </w:rPr>
      </w:pPr>
      <w:hyperlink w:history="1" w:anchor="_Toc150946742">
        <w:r w:rsidRPr="00151691" w:rsidR="00BB082B">
          <w:rPr>
            <w:rStyle w:val="Hyperlink"/>
            <w:noProof/>
          </w:rPr>
          <w:t>Fig.  25 Sequence Diagram: Online Payment</w:t>
        </w:r>
        <w:r w:rsidR="00BB082B">
          <w:rPr>
            <w:noProof/>
            <w:webHidden/>
          </w:rPr>
          <w:tab/>
        </w:r>
        <w:r w:rsidR="00BB082B">
          <w:rPr>
            <w:noProof/>
            <w:webHidden/>
          </w:rPr>
          <w:fldChar w:fldCharType="begin"/>
        </w:r>
        <w:r w:rsidR="00BB082B">
          <w:rPr>
            <w:noProof/>
            <w:webHidden/>
          </w:rPr>
          <w:instrText xml:space="preserve"> PAGEREF _Toc150946742 \h </w:instrText>
        </w:r>
        <w:r w:rsidR="00BB082B">
          <w:rPr>
            <w:noProof/>
            <w:webHidden/>
          </w:rPr>
        </w:r>
        <w:r w:rsidR="00BB082B">
          <w:rPr>
            <w:noProof/>
            <w:webHidden/>
          </w:rPr>
          <w:fldChar w:fldCharType="separate"/>
        </w:r>
        <w:r w:rsidR="00BB082B">
          <w:rPr>
            <w:noProof/>
            <w:webHidden/>
          </w:rPr>
          <w:t>77</w:t>
        </w:r>
        <w:r w:rsidR="00BB082B">
          <w:rPr>
            <w:noProof/>
            <w:webHidden/>
          </w:rPr>
          <w:fldChar w:fldCharType="end"/>
        </w:r>
      </w:hyperlink>
    </w:p>
    <w:p w:rsidR="00BB082B" w:rsidRDefault="000A6FDD" w14:paraId="4FE4EA01" w14:textId="6AB03B7F">
      <w:pPr>
        <w:pStyle w:val="TableofFigures"/>
        <w:tabs>
          <w:tab w:val="right" w:leader="dot" w:pos="9350"/>
        </w:tabs>
        <w:rPr>
          <w:rFonts w:asciiTheme="minorHAnsi" w:hAnsiTheme="minorHAnsi"/>
          <w:noProof/>
          <w:kern w:val="2"/>
          <w:lang w:eastAsia="en-PH"/>
          <w14:ligatures w14:val="standardContextual"/>
        </w:rPr>
      </w:pPr>
      <w:hyperlink w:history="1" w:anchor="_Toc150946743">
        <w:r w:rsidRPr="00151691" w:rsidR="00BB082B">
          <w:rPr>
            <w:rStyle w:val="Hyperlink"/>
            <w:noProof/>
          </w:rPr>
          <w:t>Fig.  26 State Machine Diagram: Manage Resident Account (Create)</w:t>
        </w:r>
        <w:r w:rsidR="00BB082B">
          <w:rPr>
            <w:noProof/>
            <w:webHidden/>
          </w:rPr>
          <w:tab/>
        </w:r>
        <w:r w:rsidR="00BB082B">
          <w:rPr>
            <w:noProof/>
            <w:webHidden/>
          </w:rPr>
          <w:fldChar w:fldCharType="begin"/>
        </w:r>
        <w:r w:rsidR="00BB082B">
          <w:rPr>
            <w:noProof/>
            <w:webHidden/>
          </w:rPr>
          <w:instrText xml:space="preserve"> PAGEREF _Toc150946743 \h </w:instrText>
        </w:r>
        <w:r w:rsidR="00BB082B">
          <w:rPr>
            <w:noProof/>
            <w:webHidden/>
          </w:rPr>
        </w:r>
        <w:r w:rsidR="00BB082B">
          <w:rPr>
            <w:noProof/>
            <w:webHidden/>
          </w:rPr>
          <w:fldChar w:fldCharType="separate"/>
        </w:r>
        <w:r w:rsidR="00BB082B">
          <w:rPr>
            <w:noProof/>
            <w:webHidden/>
          </w:rPr>
          <w:t>78</w:t>
        </w:r>
        <w:r w:rsidR="00BB082B">
          <w:rPr>
            <w:noProof/>
            <w:webHidden/>
          </w:rPr>
          <w:fldChar w:fldCharType="end"/>
        </w:r>
      </w:hyperlink>
    </w:p>
    <w:p w:rsidR="00BB082B" w:rsidRDefault="000A6FDD" w14:paraId="1BF212D7" w14:textId="56379983">
      <w:pPr>
        <w:pStyle w:val="TableofFigures"/>
        <w:tabs>
          <w:tab w:val="right" w:leader="dot" w:pos="9350"/>
        </w:tabs>
        <w:rPr>
          <w:rFonts w:asciiTheme="minorHAnsi" w:hAnsiTheme="minorHAnsi"/>
          <w:noProof/>
          <w:kern w:val="2"/>
          <w:lang w:eastAsia="en-PH"/>
          <w14:ligatures w14:val="standardContextual"/>
        </w:rPr>
      </w:pPr>
      <w:hyperlink w:history="1" w:anchor="_Toc150946744">
        <w:r w:rsidRPr="00151691" w:rsidR="00BB082B">
          <w:rPr>
            <w:rStyle w:val="Hyperlink"/>
            <w:noProof/>
          </w:rPr>
          <w:t>Fig.  27 State Machine Diagram: Manage Resident Account (Log-in)</w:t>
        </w:r>
        <w:r w:rsidR="00BB082B">
          <w:rPr>
            <w:noProof/>
            <w:webHidden/>
          </w:rPr>
          <w:tab/>
        </w:r>
        <w:r w:rsidR="00BB082B">
          <w:rPr>
            <w:noProof/>
            <w:webHidden/>
          </w:rPr>
          <w:fldChar w:fldCharType="begin"/>
        </w:r>
        <w:r w:rsidR="00BB082B">
          <w:rPr>
            <w:noProof/>
            <w:webHidden/>
          </w:rPr>
          <w:instrText xml:space="preserve"> PAGEREF _Toc150946744 \h </w:instrText>
        </w:r>
        <w:r w:rsidR="00BB082B">
          <w:rPr>
            <w:noProof/>
            <w:webHidden/>
          </w:rPr>
        </w:r>
        <w:r w:rsidR="00BB082B">
          <w:rPr>
            <w:noProof/>
            <w:webHidden/>
          </w:rPr>
          <w:fldChar w:fldCharType="separate"/>
        </w:r>
        <w:r w:rsidR="00BB082B">
          <w:rPr>
            <w:noProof/>
            <w:webHidden/>
          </w:rPr>
          <w:t>78</w:t>
        </w:r>
        <w:r w:rsidR="00BB082B">
          <w:rPr>
            <w:noProof/>
            <w:webHidden/>
          </w:rPr>
          <w:fldChar w:fldCharType="end"/>
        </w:r>
      </w:hyperlink>
    </w:p>
    <w:p w:rsidR="00BB082B" w:rsidRDefault="000A6FDD" w14:paraId="30C979DA" w14:textId="36FD43ED">
      <w:pPr>
        <w:pStyle w:val="TableofFigures"/>
        <w:tabs>
          <w:tab w:val="right" w:leader="dot" w:pos="9350"/>
        </w:tabs>
        <w:rPr>
          <w:rFonts w:asciiTheme="minorHAnsi" w:hAnsiTheme="minorHAnsi"/>
          <w:noProof/>
          <w:kern w:val="2"/>
          <w:lang w:eastAsia="en-PH"/>
          <w14:ligatures w14:val="standardContextual"/>
        </w:rPr>
      </w:pPr>
      <w:hyperlink w:history="1" w:anchor="_Toc150946745">
        <w:r w:rsidRPr="00151691" w:rsidR="00BB082B">
          <w:rPr>
            <w:rStyle w:val="Hyperlink"/>
            <w:noProof/>
          </w:rPr>
          <w:t>Fig.  28 State Machine Diagram: Manage Resident Account (Edit)</w:t>
        </w:r>
        <w:r w:rsidR="00BB082B">
          <w:rPr>
            <w:noProof/>
            <w:webHidden/>
          </w:rPr>
          <w:tab/>
        </w:r>
        <w:r w:rsidR="00BB082B">
          <w:rPr>
            <w:noProof/>
            <w:webHidden/>
          </w:rPr>
          <w:fldChar w:fldCharType="begin"/>
        </w:r>
        <w:r w:rsidR="00BB082B">
          <w:rPr>
            <w:noProof/>
            <w:webHidden/>
          </w:rPr>
          <w:instrText xml:space="preserve"> PAGEREF _Toc150946745 \h </w:instrText>
        </w:r>
        <w:r w:rsidR="00BB082B">
          <w:rPr>
            <w:noProof/>
            <w:webHidden/>
          </w:rPr>
        </w:r>
        <w:r w:rsidR="00BB082B">
          <w:rPr>
            <w:noProof/>
            <w:webHidden/>
          </w:rPr>
          <w:fldChar w:fldCharType="separate"/>
        </w:r>
        <w:r w:rsidR="00BB082B">
          <w:rPr>
            <w:noProof/>
            <w:webHidden/>
          </w:rPr>
          <w:t>78</w:t>
        </w:r>
        <w:r w:rsidR="00BB082B">
          <w:rPr>
            <w:noProof/>
            <w:webHidden/>
          </w:rPr>
          <w:fldChar w:fldCharType="end"/>
        </w:r>
      </w:hyperlink>
    </w:p>
    <w:p w:rsidR="00BB082B" w:rsidRDefault="000A6FDD" w14:paraId="3C547F6E" w14:textId="159B5DA0">
      <w:pPr>
        <w:pStyle w:val="TableofFigures"/>
        <w:tabs>
          <w:tab w:val="right" w:leader="dot" w:pos="9350"/>
        </w:tabs>
        <w:rPr>
          <w:rFonts w:asciiTheme="minorHAnsi" w:hAnsiTheme="minorHAnsi"/>
          <w:noProof/>
          <w:kern w:val="2"/>
          <w:lang w:eastAsia="en-PH"/>
          <w14:ligatures w14:val="standardContextual"/>
        </w:rPr>
      </w:pPr>
      <w:hyperlink w:history="1" w:anchor="_Toc150946746">
        <w:r w:rsidRPr="00151691" w:rsidR="00BB082B">
          <w:rPr>
            <w:rStyle w:val="Hyperlink"/>
            <w:noProof/>
          </w:rPr>
          <w:t>Fig.  29 State Machine Diagram: Manage Request</w:t>
        </w:r>
        <w:r w:rsidR="00BB082B">
          <w:rPr>
            <w:noProof/>
            <w:webHidden/>
          </w:rPr>
          <w:tab/>
        </w:r>
        <w:r w:rsidR="00BB082B">
          <w:rPr>
            <w:noProof/>
            <w:webHidden/>
          </w:rPr>
          <w:fldChar w:fldCharType="begin"/>
        </w:r>
        <w:r w:rsidR="00BB082B">
          <w:rPr>
            <w:noProof/>
            <w:webHidden/>
          </w:rPr>
          <w:instrText xml:space="preserve"> PAGEREF _Toc150946746 \h </w:instrText>
        </w:r>
        <w:r w:rsidR="00BB082B">
          <w:rPr>
            <w:noProof/>
            <w:webHidden/>
          </w:rPr>
        </w:r>
        <w:r w:rsidR="00BB082B">
          <w:rPr>
            <w:noProof/>
            <w:webHidden/>
          </w:rPr>
          <w:fldChar w:fldCharType="separate"/>
        </w:r>
        <w:r w:rsidR="00BB082B">
          <w:rPr>
            <w:noProof/>
            <w:webHidden/>
          </w:rPr>
          <w:t>79</w:t>
        </w:r>
        <w:r w:rsidR="00BB082B">
          <w:rPr>
            <w:noProof/>
            <w:webHidden/>
          </w:rPr>
          <w:fldChar w:fldCharType="end"/>
        </w:r>
      </w:hyperlink>
    </w:p>
    <w:p w:rsidR="00BB082B" w:rsidRDefault="000A6FDD" w14:paraId="10A973A2" w14:textId="4D0EDA4D">
      <w:pPr>
        <w:pStyle w:val="TableofFigures"/>
        <w:tabs>
          <w:tab w:val="right" w:leader="dot" w:pos="9350"/>
        </w:tabs>
        <w:rPr>
          <w:rFonts w:asciiTheme="minorHAnsi" w:hAnsiTheme="minorHAnsi"/>
          <w:noProof/>
          <w:kern w:val="2"/>
          <w:lang w:eastAsia="en-PH"/>
          <w14:ligatures w14:val="standardContextual"/>
        </w:rPr>
      </w:pPr>
      <w:hyperlink w:history="1" w:anchor="_Toc150946747">
        <w:r w:rsidRPr="00151691" w:rsidR="00BB082B">
          <w:rPr>
            <w:rStyle w:val="Hyperlink"/>
            <w:noProof/>
          </w:rPr>
          <w:t>Fig.  30 State Machine Diagram: Manage Concern</w:t>
        </w:r>
        <w:r w:rsidR="00BB082B">
          <w:rPr>
            <w:noProof/>
            <w:webHidden/>
          </w:rPr>
          <w:tab/>
        </w:r>
        <w:r w:rsidR="00BB082B">
          <w:rPr>
            <w:noProof/>
            <w:webHidden/>
          </w:rPr>
          <w:fldChar w:fldCharType="begin"/>
        </w:r>
        <w:r w:rsidR="00BB082B">
          <w:rPr>
            <w:noProof/>
            <w:webHidden/>
          </w:rPr>
          <w:instrText xml:space="preserve"> PAGEREF _Toc150946747 \h </w:instrText>
        </w:r>
        <w:r w:rsidR="00BB082B">
          <w:rPr>
            <w:noProof/>
            <w:webHidden/>
          </w:rPr>
        </w:r>
        <w:r w:rsidR="00BB082B">
          <w:rPr>
            <w:noProof/>
            <w:webHidden/>
          </w:rPr>
          <w:fldChar w:fldCharType="separate"/>
        </w:r>
        <w:r w:rsidR="00BB082B">
          <w:rPr>
            <w:noProof/>
            <w:webHidden/>
          </w:rPr>
          <w:t>79</w:t>
        </w:r>
        <w:r w:rsidR="00BB082B">
          <w:rPr>
            <w:noProof/>
            <w:webHidden/>
          </w:rPr>
          <w:fldChar w:fldCharType="end"/>
        </w:r>
      </w:hyperlink>
    </w:p>
    <w:p w:rsidR="00BB082B" w:rsidRDefault="000A6FDD" w14:paraId="4FC5CB11" w14:textId="0A92AA83">
      <w:pPr>
        <w:pStyle w:val="TableofFigures"/>
        <w:tabs>
          <w:tab w:val="right" w:leader="dot" w:pos="9350"/>
        </w:tabs>
        <w:rPr>
          <w:rFonts w:asciiTheme="minorHAnsi" w:hAnsiTheme="minorHAnsi"/>
          <w:noProof/>
          <w:kern w:val="2"/>
          <w:lang w:eastAsia="en-PH"/>
          <w14:ligatures w14:val="standardContextual"/>
        </w:rPr>
      </w:pPr>
      <w:hyperlink w:history="1" w:anchor="_Toc150946748">
        <w:r w:rsidRPr="00151691" w:rsidR="00BB082B">
          <w:rPr>
            <w:rStyle w:val="Hyperlink"/>
            <w:noProof/>
          </w:rPr>
          <w:t>Fig.  31 State Machine Diagram: Manage Employee Account</w:t>
        </w:r>
        <w:r w:rsidR="00BB082B">
          <w:rPr>
            <w:noProof/>
            <w:webHidden/>
          </w:rPr>
          <w:tab/>
        </w:r>
        <w:r w:rsidR="00BB082B">
          <w:rPr>
            <w:noProof/>
            <w:webHidden/>
          </w:rPr>
          <w:fldChar w:fldCharType="begin"/>
        </w:r>
        <w:r w:rsidR="00BB082B">
          <w:rPr>
            <w:noProof/>
            <w:webHidden/>
          </w:rPr>
          <w:instrText xml:space="preserve"> PAGEREF _Toc150946748 \h </w:instrText>
        </w:r>
        <w:r w:rsidR="00BB082B">
          <w:rPr>
            <w:noProof/>
            <w:webHidden/>
          </w:rPr>
        </w:r>
        <w:r w:rsidR="00BB082B">
          <w:rPr>
            <w:noProof/>
            <w:webHidden/>
          </w:rPr>
          <w:fldChar w:fldCharType="separate"/>
        </w:r>
        <w:r w:rsidR="00BB082B">
          <w:rPr>
            <w:noProof/>
            <w:webHidden/>
          </w:rPr>
          <w:t>79</w:t>
        </w:r>
        <w:r w:rsidR="00BB082B">
          <w:rPr>
            <w:noProof/>
            <w:webHidden/>
          </w:rPr>
          <w:fldChar w:fldCharType="end"/>
        </w:r>
      </w:hyperlink>
    </w:p>
    <w:p w:rsidR="00BB082B" w:rsidRDefault="000A6FDD" w14:paraId="720C345F" w14:textId="5EA82BBD">
      <w:pPr>
        <w:pStyle w:val="TableofFigures"/>
        <w:tabs>
          <w:tab w:val="right" w:leader="dot" w:pos="9350"/>
        </w:tabs>
        <w:rPr>
          <w:rFonts w:asciiTheme="minorHAnsi" w:hAnsiTheme="minorHAnsi"/>
          <w:noProof/>
          <w:kern w:val="2"/>
          <w:lang w:eastAsia="en-PH"/>
          <w14:ligatures w14:val="standardContextual"/>
        </w:rPr>
      </w:pPr>
      <w:hyperlink w:history="1" w:anchor="_Toc150946749">
        <w:r w:rsidRPr="00151691" w:rsidR="00BB082B">
          <w:rPr>
            <w:rStyle w:val="Hyperlink"/>
            <w:noProof/>
          </w:rPr>
          <w:t>Fig.  32 State Machine Diagram: Manage Barangay Secretary Account.</w:t>
        </w:r>
        <w:r w:rsidR="00BB082B">
          <w:rPr>
            <w:noProof/>
            <w:webHidden/>
          </w:rPr>
          <w:tab/>
        </w:r>
        <w:r w:rsidR="00BB082B">
          <w:rPr>
            <w:noProof/>
            <w:webHidden/>
          </w:rPr>
          <w:fldChar w:fldCharType="begin"/>
        </w:r>
        <w:r w:rsidR="00BB082B">
          <w:rPr>
            <w:noProof/>
            <w:webHidden/>
          </w:rPr>
          <w:instrText xml:space="preserve"> PAGEREF _Toc150946749 \h </w:instrText>
        </w:r>
        <w:r w:rsidR="00BB082B">
          <w:rPr>
            <w:noProof/>
            <w:webHidden/>
          </w:rPr>
        </w:r>
        <w:r w:rsidR="00BB082B">
          <w:rPr>
            <w:noProof/>
            <w:webHidden/>
          </w:rPr>
          <w:fldChar w:fldCharType="separate"/>
        </w:r>
        <w:r w:rsidR="00BB082B">
          <w:rPr>
            <w:noProof/>
            <w:webHidden/>
          </w:rPr>
          <w:t>80</w:t>
        </w:r>
        <w:r w:rsidR="00BB082B">
          <w:rPr>
            <w:noProof/>
            <w:webHidden/>
          </w:rPr>
          <w:fldChar w:fldCharType="end"/>
        </w:r>
      </w:hyperlink>
    </w:p>
    <w:p w:rsidR="00BB082B" w:rsidRDefault="000A6FDD" w14:paraId="5942219D" w14:textId="782482E7">
      <w:pPr>
        <w:pStyle w:val="TableofFigures"/>
        <w:tabs>
          <w:tab w:val="right" w:leader="dot" w:pos="9350"/>
        </w:tabs>
        <w:rPr>
          <w:rFonts w:asciiTheme="minorHAnsi" w:hAnsiTheme="minorHAnsi"/>
          <w:noProof/>
          <w:kern w:val="2"/>
          <w:lang w:eastAsia="en-PH"/>
          <w14:ligatures w14:val="standardContextual"/>
        </w:rPr>
      </w:pPr>
      <w:hyperlink w:history="1" w:anchor="_Toc150946750">
        <w:r w:rsidRPr="00151691" w:rsidR="00BB082B">
          <w:rPr>
            <w:rStyle w:val="Hyperlink"/>
            <w:noProof/>
          </w:rPr>
          <w:t>Fig.  33 State Machine Diagram: Manage Barangay Secretary Account Edit</w:t>
        </w:r>
        <w:r w:rsidR="00BB082B">
          <w:rPr>
            <w:noProof/>
            <w:webHidden/>
          </w:rPr>
          <w:tab/>
        </w:r>
        <w:r w:rsidR="00BB082B">
          <w:rPr>
            <w:noProof/>
            <w:webHidden/>
          </w:rPr>
          <w:fldChar w:fldCharType="begin"/>
        </w:r>
        <w:r w:rsidR="00BB082B">
          <w:rPr>
            <w:noProof/>
            <w:webHidden/>
          </w:rPr>
          <w:instrText xml:space="preserve"> PAGEREF _Toc150946750 \h </w:instrText>
        </w:r>
        <w:r w:rsidR="00BB082B">
          <w:rPr>
            <w:noProof/>
            <w:webHidden/>
          </w:rPr>
        </w:r>
        <w:r w:rsidR="00BB082B">
          <w:rPr>
            <w:noProof/>
            <w:webHidden/>
          </w:rPr>
          <w:fldChar w:fldCharType="separate"/>
        </w:r>
        <w:r w:rsidR="00BB082B">
          <w:rPr>
            <w:noProof/>
            <w:webHidden/>
          </w:rPr>
          <w:t>80</w:t>
        </w:r>
        <w:r w:rsidR="00BB082B">
          <w:rPr>
            <w:noProof/>
            <w:webHidden/>
          </w:rPr>
          <w:fldChar w:fldCharType="end"/>
        </w:r>
      </w:hyperlink>
    </w:p>
    <w:p w:rsidR="00BB082B" w:rsidRDefault="000A6FDD" w14:paraId="59105CAD" w14:textId="5A832B91">
      <w:pPr>
        <w:pStyle w:val="TableofFigures"/>
        <w:tabs>
          <w:tab w:val="right" w:leader="dot" w:pos="9350"/>
        </w:tabs>
        <w:rPr>
          <w:rFonts w:asciiTheme="minorHAnsi" w:hAnsiTheme="minorHAnsi"/>
          <w:noProof/>
          <w:kern w:val="2"/>
          <w:lang w:eastAsia="en-PH"/>
          <w14:ligatures w14:val="standardContextual"/>
        </w:rPr>
      </w:pPr>
      <w:hyperlink w:history="1" w:anchor="_Toc150946751">
        <w:r w:rsidRPr="00151691" w:rsidR="00BB082B">
          <w:rPr>
            <w:rStyle w:val="Hyperlink"/>
            <w:noProof/>
          </w:rPr>
          <w:t>Fig.  34 State Machine Diagram: Process Request</w:t>
        </w:r>
        <w:r w:rsidR="00BB082B">
          <w:rPr>
            <w:noProof/>
            <w:webHidden/>
          </w:rPr>
          <w:tab/>
        </w:r>
        <w:r w:rsidR="00BB082B">
          <w:rPr>
            <w:noProof/>
            <w:webHidden/>
          </w:rPr>
          <w:fldChar w:fldCharType="begin"/>
        </w:r>
        <w:r w:rsidR="00BB082B">
          <w:rPr>
            <w:noProof/>
            <w:webHidden/>
          </w:rPr>
          <w:instrText xml:space="preserve"> PAGEREF _Toc150946751 \h </w:instrText>
        </w:r>
        <w:r w:rsidR="00BB082B">
          <w:rPr>
            <w:noProof/>
            <w:webHidden/>
          </w:rPr>
        </w:r>
        <w:r w:rsidR="00BB082B">
          <w:rPr>
            <w:noProof/>
            <w:webHidden/>
          </w:rPr>
          <w:fldChar w:fldCharType="separate"/>
        </w:r>
        <w:r w:rsidR="00BB082B">
          <w:rPr>
            <w:noProof/>
            <w:webHidden/>
          </w:rPr>
          <w:t>80</w:t>
        </w:r>
        <w:r w:rsidR="00BB082B">
          <w:rPr>
            <w:noProof/>
            <w:webHidden/>
          </w:rPr>
          <w:fldChar w:fldCharType="end"/>
        </w:r>
      </w:hyperlink>
    </w:p>
    <w:p w:rsidR="00BB082B" w:rsidRDefault="000A6FDD" w14:paraId="63C02E1D" w14:textId="3307508E">
      <w:pPr>
        <w:pStyle w:val="TableofFigures"/>
        <w:tabs>
          <w:tab w:val="right" w:leader="dot" w:pos="9350"/>
        </w:tabs>
        <w:rPr>
          <w:rFonts w:asciiTheme="minorHAnsi" w:hAnsiTheme="minorHAnsi"/>
          <w:noProof/>
          <w:kern w:val="2"/>
          <w:lang w:eastAsia="en-PH"/>
          <w14:ligatures w14:val="standardContextual"/>
        </w:rPr>
      </w:pPr>
      <w:hyperlink w:history="1" w:anchor="_Toc150946752">
        <w:r w:rsidRPr="00151691" w:rsidR="00BB082B">
          <w:rPr>
            <w:rStyle w:val="Hyperlink"/>
            <w:noProof/>
          </w:rPr>
          <w:t>Fig.  35 State Machine Diagram: Process Concern</w:t>
        </w:r>
        <w:r w:rsidR="00BB082B">
          <w:rPr>
            <w:noProof/>
            <w:webHidden/>
          </w:rPr>
          <w:tab/>
        </w:r>
        <w:r w:rsidR="00BB082B">
          <w:rPr>
            <w:noProof/>
            <w:webHidden/>
          </w:rPr>
          <w:fldChar w:fldCharType="begin"/>
        </w:r>
        <w:r w:rsidR="00BB082B">
          <w:rPr>
            <w:noProof/>
            <w:webHidden/>
          </w:rPr>
          <w:instrText xml:space="preserve"> PAGEREF _Toc150946752 \h </w:instrText>
        </w:r>
        <w:r w:rsidR="00BB082B">
          <w:rPr>
            <w:noProof/>
            <w:webHidden/>
          </w:rPr>
        </w:r>
        <w:r w:rsidR="00BB082B">
          <w:rPr>
            <w:noProof/>
            <w:webHidden/>
          </w:rPr>
          <w:fldChar w:fldCharType="separate"/>
        </w:r>
        <w:r w:rsidR="00BB082B">
          <w:rPr>
            <w:noProof/>
            <w:webHidden/>
          </w:rPr>
          <w:t>81</w:t>
        </w:r>
        <w:r w:rsidR="00BB082B">
          <w:rPr>
            <w:noProof/>
            <w:webHidden/>
          </w:rPr>
          <w:fldChar w:fldCharType="end"/>
        </w:r>
      </w:hyperlink>
    </w:p>
    <w:p w:rsidR="00BB082B" w:rsidRDefault="000A6FDD" w14:paraId="5EB6037F" w14:textId="7BCA788F">
      <w:pPr>
        <w:pStyle w:val="TableofFigures"/>
        <w:tabs>
          <w:tab w:val="right" w:leader="dot" w:pos="9350"/>
        </w:tabs>
        <w:rPr>
          <w:rFonts w:asciiTheme="minorHAnsi" w:hAnsiTheme="minorHAnsi"/>
          <w:noProof/>
          <w:kern w:val="2"/>
          <w:lang w:eastAsia="en-PH"/>
          <w14:ligatures w14:val="standardContextual"/>
        </w:rPr>
      </w:pPr>
      <w:hyperlink w:history="1" w:anchor="_Toc150946753">
        <w:r w:rsidRPr="00151691" w:rsidR="00BB082B">
          <w:rPr>
            <w:rStyle w:val="Hyperlink"/>
            <w:noProof/>
          </w:rPr>
          <w:t>Fig.  36 State Machine Diagram: Manage Employee Account (Log-in)</w:t>
        </w:r>
        <w:r w:rsidR="00BB082B">
          <w:rPr>
            <w:noProof/>
            <w:webHidden/>
          </w:rPr>
          <w:tab/>
        </w:r>
        <w:r w:rsidR="00BB082B">
          <w:rPr>
            <w:noProof/>
            <w:webHidden/>
          </w:rPr>
          <w:fldChar w:fldCharType="begin"/>
        </w:r>
        <w:r w:rsidR="00BB082B">
          <w:rPr>
            <w:noProof/>
            <w:webHidden/>
          </w:rPr>
          <w:instrText xml:space="preserve"> PAGEREF _Toc150946753 \h </w:instrText>
        </w:r>
        <w:r w:rsidR="00BB082B">
          <w:rPr>
            <w:noProof/>
            <w:webHidden/>
          </w:rPr>
        </w:r>
        <w:r w:rsidR="00BB082B">
          <w:rPr>
            <w:noProof/>
            <w:webHidden/>
          </w:rPr>
          <w:fldChar w:fldCharType="separate"/>
        </w:r>
        <w:r w:rsidR="00BB082B">
          <w:rPr>
            <w:noProof/>
            <w:webHidden/>
          </w:rPr>
          <w:t>81</w:t>
        </w:r>
        <w:r w:rsidR="00BB082B">
          <w:rPr>
            <w:noProof/>
            <w:webHidden/>
          </w:rPr>
          <w:fldChar w:fldCharType="end"/>
        </w:r>
      </w:hyperlink>
    </w:p>
    <w:p w:rsidR="00BB082B" w:rsidRDefault="000A6FDD" w14:paraId="07B10DBC" w14:textId="72C8EBDA">
      <w:pPr>
        <w:pStyle w:val="TableofFigures"/>
        <w:tabs>
          <w:tab w:val="right" w:leader="dot" w:pos="9350"/>
        </w:tabs>
        <w:rPr>
          <w:rFonts w:asciiTheme="minorHAnsi" w:hAnsiTheme="minorHAnsi"/>
          <w:noProof/>
          <w:kern w:val="2"/>
          <w:lang w:eastAsia="en-PH"/>
          <w14:ligatures w14:val="standardContextual"/>
        </w:rPr>
      </w:pPr>
      <w:hyperlink w:history="1" w:anchor="_Toc150946754">
        <w:r w:rsidRPr="00151691" w:rsidR="00BB082B">
          <w:rPr>
            <w:rStyle w:val="Hyperlink"/>
            <w:noProof/>
          </w:rPr>
          <w:t>Fig.  37 State Machine Diagram: Manage Employee Account (Edit)</w:t>
        </w:r>
        <w:r w:rsidR="00BB082B">
          <w:rPr>
            <w:noProof/>
            <w:webHidden/>
          </w:rPr>
          <w:tab/>
        </w:r>
        <w:r w:rsidR="00BB082B">
          <w:rPr>
            <w:noProof/>
            <w:webHidden/>
          </w:rPr>
          <w:fldChar w:fldCharType="begin"/>
        </w:r>
        <w:r w:rsidR="00BB082B">
          <w:rPr>
            <w:noProof/>
            <w:webHidden/>
          </w:rPr>
          <w:instrText xml:space="preserve"> PAGEREF _Toc150946754 \h </w:instrText>
        </w:r>
        <w:r w:rsidR="00BB082B">
          <w:rPr>
            <w:noProof/>
            <w:webHidden/>
          </w:rPr>
        </w:r>
        <w:r w:rsidR="00BB082B">
          <w:rPr>
            <w:noProof/>
            <w:webHidden/>
          </w:rPr>
          <w:fldChar w:fldCharType="separate"/>
        </w:r>
        <w:r w:rsidR="00BB082B">
          <w:rPr>
            <w:noProof/>
            <w:webHidden/>
          </w:rPr>
          <w:t>81</w:t>
        </w:r>
        <w:r w:rsidR="00BB082B">
          <w:rPr>
            <w:noProof/>
            <w:webHidden/>
          </w:rPr>
          <w:fldChar w:fldCharType="end"/>
        </w:r>
      </w:hyperlink>
    </w:p>
    <w:p w:rsidR="00BB082B" w:rsidRDefault="000A6FDD" w14:paraId="2E689CAC" w14:textId="0E80BD4C">
      <w:pPr>
        <w:pStyle w:val="TableofFigures"/>
        <w:tabs>
          <w:tab w:val="right" w:leader="dot" w:pos="9350"/>
        </w:tabs>
        <w:rPr>
          <w:rFonts w:asciiTheme="minorHAnsi" w:hAnsiTheme="minorHAnsi"/>
          <w:noProof/>
          <w:kern w:val="2"/>
          <w:lang w:eastAsia="en-PH"/>
          <w14:ligatures w14:val="standardContextual"/>
        </w:rPr>
      </w:pPr>
      <w:hyperlink w:history="1" w:anchor="_Toc150946755">
        <w:r w:rsidRPr="00151691" w:rsidR="00BB082B">
          <w:rPr>
            <w:rStyle w:val="Hyperlink"/>
            <w:noProof/>
          </w:rPr>
          <w:t>Fig.  38 Online Payment</w:t>
        </w:r>
        <w:r w:rsidR="00BB082B">
          <w:rPr>
            <w:noProof/>
            <w:webHidden/>
          </w:rPr>
          <w:tab/>
        </w:r>
        <w:r w:rsidR="00BB082B">
          <w:rPr>
            <w:noProof/>
            <w:webHidden/>
          </w:rPr>
          <w:fldChar w:fldCharType="begin"/>
        </w:r>
        <w:r w:rsidR="00BB082B">
          <w:rPr>
            <w:noProof/>
            <w:webHidden/>
          </w:rPr>
          <w:instrText xml:space="preserve"> PAGEREF _Toc150946755 \h </w:instrText>
        </w:r>
        <w:r w:rsidR="00BB082B">
          <w:rPr>
            <w:noProof/>
            <w:webHidden/>
          </w:rPr>
        </w:r>
        <w:r w:rsidR="00BB082B">
          <w:rPr>
            <w:noProof/>
            <w:webHidden/>
          </w:rPr>
          <w:fldChar w:fldCharType="separate"/>
        </w:r>
        <w:r w:rsidR="00BB082B">
          <w:rPr>
            <w:noProof/>
            <w:webHidden/>
          </w:rPr>
          <w:t>81</w:t>
        </w:r>
        <w:r w:rsidR="00BB082B">
          <w:rPr>
            <w:noProof/>
            <w:webHidden/>
          </w:rPr>
          <w:fldChar w:fldCharType="end"/>
        </w:r>
      </w:hyperlink>
    </w:p>
    <w:p w:rsidR="00BB082B" w:rsidRDefault="000A6FDD" w14:paraId="7E4F2EE0" w14:textId="4A7C899E">
      <w:pPr>
        <w:pStyle w:val="TableofFigures"/>
        <w:tabs>
          <w:tab w:val="right" w:leader="dot" w:pos="9350"/>
        </w:tabs>
        <w:rPr>
          <w:rFonts w:asciiTheme="minorHAnsi" w:hAnsiTheme="minorHAnsi"/>
          <w:noProof/>
          <w:kern w:val="2"/>
          <w:lang w:eastAsia="en-PH"/>
          <w14:ligatures w14:val="standardContextual"/>
        </w:rPr>
      </w:pPr>
      <w:hyperlink w:history="1" w:anchor="_Toc150946756">
        <w:r w:rsidRPr="00151691" w:rsidR="00BB082B">
          <w:rPr>
            <w:rStyle w:val="Hyperlink"/>
            <w:noProof/>
          </w:rPr>
          <w:t>Fig.  39 Use Case Package Diagram</w:t>
        </w:r>
        <w:r w:rsidR="00BB082B">
          <w:rPr>
            <w:noProof/>
            <w:webHidden/>
          </w:rPr>
          <w:tab/>
        </w:r>
        <w:r w:rsidR="00BB082B">
          <w:rPr>
            <w:noProof/>
            <w:webHidden/>
          </w:rPr>
          <w:fldChar w:fldCharType="begin"/>
        </w:r>
        <w:r w:rsidR="00BB082B">
          <w:rPr>
            <w:noProof/>
            <w:webHidden/>
          </w:rPr>
          <w:instrText xml:space="preserve"> PAGEREF _Toc150946756 \h </w:instrText>
        </w:r>
        <w:r w:rsidR="00BB082B">
          <w:rPr>
            <w:noProof/>
            <w:webHidden/>
          </w:rPr>
        </w:r>
        <w:r w:rsidR="00BB082B">
          <w:rPr>
            <w:noProof/>
            <w:webHidden/>
          </w:rPr>
          <w:fldChar w:fldCharType="separate"/>
        </w:r>
        <w:r w:rsidR="00BB082B">
          <w:rPr>
            <w:noProof/>
            <w:webHidden/>
          </w:rPr>
          <w:t>82</w:t>
        </w:r>
        <w:r w:rsidR="00BB082B">
          <w:rPr>
            <w:noProof/>
            <w:webHidden/>
          </w:rPr>
          <w:fldChar w:fldCharType="end"/>
        </w:r>
      </w:hyperlink>
    </w:p>
    <w:p w:rsidR="00BB082B" w:rsidRDefault="000A6FDD" w14:paraId="3EC630A6" w14:textId="160AC0D8">
      <w:pPr>
        <w:pStyle w:val="TableofFigures"/>
        <w:tabs>
          <w:tab w:val="right" w:leader="dot" w:pos="9350"/>
        </w:tabs>
        <w:rPr>
          <w:rFonts w:asciiTheme="minorHAnsi" w:hAnsiTheme="minorHAnsi"/>
          <w:noProof/>
          <w:kern w:val="2"/>
          <w:lang w:eastAsia="en-PH"/>
          <w14:ligatures w14:val="standardContextual"/>
        </w:rPr>
      </w:pPr>
      <w:hyperlink w:history="1" w:anchor="_Toc150946757">
        <w:r w:rsidRPr="00151691" w:rsidR="00BB082B">
          <w:rPr>
            <w:rStyle w:val="Hyperlink"/>
            <w:noProof/>
          </w:rPr>
          <w:t>Fig.  40 Component Diagram</w:t>
        </w:r>
        <w:r w:rsidR="00BB082B">
          <w:rPr>
            <w:noProof/>
            <w:webHidden/>
          </w:rPr>
          <w:tab/>
        </w:r>
        <w:r w:rsidR="00BB082B">
          <w:rPr>
            <w:noProof/>
            <w:webHidden/>
          </w:rPr>
          <w:fldChar w:fldCharType="begin"/>
        </w:r>
        <w:r w:rsidR="00BB082B">
          <w:rPr>
            <w:noProof/>
            <w:webHidden/>
          </w:rPr>
          <w:instrText xml:space="preserve"> PAGEREF _Toc150946757 \h </w:instrText>
        </w:r>
        <w:r w:rsidR="00BB082B">
          <w:rPr>
            <w:noProof/>
            <w:webHidden/>
          </w:rPr>
        </w:r>
        <w:r w:rsidR="00BB082B">
          <w:rPr>
            <w:noProof/>
            <w:webHidden/>
          </w:rPr>
          <w:fldChar w:fldCharType="separate"/>
        </w:r>
        <w:r w:rsidR="00BB082B">
          <w:rPr>
            <w:noProof/>
            <w:webHidden/>
          </w:rPr>
          <w:t>83</w:t>
        </w:r>
        <w:r w:rsidR="00BB082B">
          <w:rPr>
            <w:noProof/>
            <w:webHidden/>
          </w:rPr>
          <w:fldChar w:fldCharType="end"/>
        </w:r>
      </w:hyperlink>
    </w:p>
    <w:p w:rsidR="00BB082B" w:rsidRDefault="000A6FDD" w14:paraId="54453216" w14:textId="5780EC25">
      <w:pPr>
        <w:pStyle w:val="TableofFigures"/>
        <w:tabs>
          <w:tab w:val="right" w:leader="dot" w:pos="9350"/>
        </w:tabs>
        <w:rPr>
          <w:rFonts w:asciiTheme="minorHAnsi" w:hAnsiTheme="minorHAnsi"/>
          <w:noProof/>
          <w:kern w:val="2"/>
          <w:lang w:eastAsia="en-PH"/>
          <w14:ligatures w14:val="standardContextual"/>
        </w:rPr>
      </w:pPr>
      <w:hyperlink w:history="1" w:anchor="_Toc150946758">
        <w:r w:rsidRPr="00151691" w:rsidR="00BB082B">
          <w:rPr>
            <w:rStyle w:val="Hyperlink"/>
            <w:noProof/>
          </w:rPr>
          <w:t>Fig.  41 Deployment Diagram</w:t>
        </w:r>
        <w:r w:rsidR="00BB082B">
          <w:rPr>
            <w:noProof/>
            <w:webHidden/>
          </w:rPr>
          <w:tab/>
        </w:r>
        <w:r w:rsidR="00BB082B">
          <w:rPr>
            <w:noProof/>
            <w:webHidden/>
          </w:rPr>
          <w:fldChar w:fldCharType="begin"/>
        </w:r>
        <w:r w:rsidR="00BB082B">
          <w:rPr>
            <w:noProof/>
            <w:webHidden/>
          </w:rPr>
          <w:instrText xml:space="preserve"> PAGEREF _Toc150946758 \h </w:instrText>
        </w:r>
        <w:r w:rsidR="00BB082B">
          <w:rPr>
            <w:noProof/>
            <w:webHidden/>
          </w:rPr>
        </w:r>
        <w:r w:rsidR="00BB082B">
          <w:rPr>
            <w:noProof/>
            <w:webHidden/>
          </w:rPr>
          <w:fldChar w:fldCharType="separate"/>
        </w:r>
        <w:r w:rsidR="00BB082B">
          <w:rPr>
            <w:noProof/>
            <w:webHidden/>
          </w:rPr>
          <w:t>84</w:t>
        </w:r>
        <w:r w:rsidR="00BB082B">
          <w:rPr>
            <w:noProof/>
            <w:webHidden/>
          </w:rPr>
          <w:fldChar w:fldCharType="end"/>
        </w:r>
      </w:hyperlink>
    </w:p>
    <w:p w:rsidR="00BB082B" w:rsidRDefault="000A6FDD" w14:paraId="7D9F5167" w14:textId="5F37D8B1">
      <w:pPr>
        <w:pStyle w:val="TableofFigures"/>
        <w:tabs>
          <w:tab w:val="right" w:leader="dot" w:pos="9350"/>
        </w:tabs>
        <w:rPr>
          <w:rFonts w:asciiTheme="minorHAnsi" w:hAnsiTheme="minorHAnsi"/>
          <w:noProof/>
          <w:kern w:val="2"/>
          <w:lang w:eastAsia="en-PH"/>
          <w14:ligatures w14:val="standardContextual"/>
        </w:rPr>
      </w:pPr>
      <w:hyperlink w:history="1" w:anchor="_Toc150946759">
        <w:r w:rsidRPr="00151691" w:rsidR="00BB082B">
          <w:rPr>
            <w:rStyle w:val="Hyperlink"/>
            <w:noProof/>
          </w:rPr>
          <w:t>Fig.  42 Home Page</w:t>
        </w:r>
        <w:r w:rsidR="00BB082B">
          <w:rPr>
            <w:noProof/>
            <w:webHidden/>
          </w:rPr>
          <w:tab/>
        </w:r>
        <w:r w:rsidR="00BB082B">
          <w:rPr>
            <w:noProof/>
            <w:webHidden/>
          </w:rPr>
          <w:fldChar w:fldCharType="begin"/>
        </w:r>
        <w:r w:rsidR="00BB082B">
          <w:rPr>
            <w:noProof/>
            <w:webHidden/>
          </w:rPr>
          <w:instrText xml:space="preserve"> PAGEREF _Toc150946759 \h </w:instrText>
        </w:r>
        <w:r w:rsidR="00BB082B">
          <w:rPr>
            <w:noProof/>
            <w:webHidden/>
          </w:rPr>
        </w:r>
        <w:r w:rsidR="00BB082B">
          <w:rPr>
            <w:noProof/>
            <w:webHidden/>
          </w:rPr>
          <w:fldChar w:fldCharType="separate"/>
        </w:r>
        <w:r w:rsidR="00BB082B">
          <w:rPr>
            <w:noProof/>
            <w:webHidden/>
          </w:rPr>
          <w:t>87</w:t>
        </w:r>
        <w:r w:rsidR="00BB082B">
          <w:rPr>
            <w:noProof/>
            <w:webHidden/>
          </w:rPr>
          <w:fldChar w:fldCharType="end"/>
        </w:r>
      </w:hyperlink>
    </w:p>
    <w:p w:rsidR="00BB082B" w:rsidRDefault="000A6FDD" w14:paraId="6402CD55" w14:textId="46C1FB94">
      <w:pPr>
        <w:pStyle w:val="TableofFigures"/>
        <w:tabs>
          <w:tab w:val="right" w:leader="dot" w:pos="9350"/>
        </w:tabs>
        <w:rPr>
          <w:rFonts w:asciiTheme="minorHAnsi" w:hAnsiTheme="minorHAnsi"/>
          <w:noProof/>
          <w:kern w:val="2"/>
          <w:lang w:eastAsia="en-PH"/>
          <w14:ligatures w14:val="standardContextual"/>
        </w:rPr>
      </w:pPr>
      <w:hyperlink w:history="1" w:anchor="_Toc150946760">
        <w:r w:rsidRPr="00151691" w:rsidR="00BB082B">
          <w:rPr>
            <w:rStyle w:val="Hyperlink"/>
            <w:noProof/>
          </w:rPr>
          <w:t>Fig.  43 Safety Section Page</w:t>
        </w:r>
        <w:r w:rsidR="00BB082B">
          <w:rPr>
            <w:noProof/>
            <w:webHidden/>
          </w:rPr>
          <w:tab/>
        </w:r>
        <w:r w:rsidR="00BB082B">
          <w:rPr>
            <w:noProof/>
            <w:webHidden/>
          </w:rPr>
          <w:fldChar w:fldCharType="begin"/>
        </w:r>
        <w:r w:rsidR="00BB082B">
          <w:rPr>
            <w:noProof/>
            <w:webHidden/>
          </w:rPr>
          <w:instrText xml:space="preserve"> PAGEREF _Toc150946760 \h </w:instrText>
        </w:r>
        <w:r w:rsidR="00BB082B">
          <w:rPr>
            <w:noProof/>
            <w:webHidden/>
          </w:rPr>
        </w:r>
        <w:r w:rsidR="00BB082B">
          <w:rPr>
            <w:noProof/>
            <w:webHidden/>
          </w:rPr>
          <w:fldChar w:fldCharType="separate"/>
        </w:r>
        <w:r w:rsidR="00BB082B">
          <w:rPr>
            <w:noProof/>
            <w:webHidden/>
          </w:rPr>
          <w:t>87</w:t>
        </w:r>
        <w:r w:rsidR="00BB082B">
          <w:rPr>
            <w:noProof/>
            <w:webHidden/>
          </w:rPr>
          <w:fldChar w:fldCharType="end"/>
        </w:r>
      </w:hyperlink>
    </w:p>
    <w:p w:rsidR="00BB082B" w:rsidRDefault="000A6FDD" w14:paraId="5A8C2BE4" w14:textId="2E88980C">
      <w:pPr>
        <w:pStyle w:val="TableofFigures"/>
        <w:tabs>
          <w:tab w:val="right" w:leader="dot" w:pos="9350"/>
        </w:tabs>
        <w:rPr>
          <w:rFonts w:asciiTheme="minorHAnsi" w:hAnsiTheme="minorHAnsi"/>
          <w:noProof/>
          <w:kern w:val="2"/>
          <w:lang w:eastAsia="en-PH"/>
          <w14:ligatures w14:val="standardContextual"/>
        </w:rPr>
      </w:pPr>
      <w:hyperlink w:history="1" w:anchor="_Toc150946761">
        <w:r w:rsidRPr="00151691" w:rsidR="00BB082B">
          <w:rPr>
            <w:rStyle w:val="Hyperlink"/>
            <w:noProof/>
          </w:rPr>
          <w:t>Fig.  44 Safety Protocol</w:t>
        </w:r>
        <w:r w:rsidR="00BB082B">
          <w:rPr>
            <w:noProof/>
            <w:webHidden/>
          </w:rPr>
          <w:tab/>
        </w:r>
        <w:r w:rsidR="00BB082B">
          <w:rPr>
            <w:noProof/>
            <w:webHidden/>
          </w:rPr>
          <w:fldChar w:fldCharType="begin"/>
        </w:r>
        <w:r w:rsidR="00BB082B">
          <w:rPr>
            <w:noProof/>
            <w:webHidden/>
          </w:rPr>
          <w:instrText xml:space="preserve"> PAGEREF _Toc150946761 \h </w:instrText>
        </w:r>
        <w:r w:rsidR="00BB082B">
          <w:rPr>
            <w:noProof/>
            <w:webHidden/>
          </w:rPr>
        </w:r>
        <w:r w:rsidR="00BB082B">
          <w:rPr>
            <w:noProof/>
            <w:webHidden/>
          </w:rPr>
          <w:fldChar w:fldCharType="separate"/>
        </w:r>
        <w:r w:rsidR="00BB082B">
          <w:rPr>
            <w:noProof/>
            <w:webHidden/>
          </w:rPr>
          <w:t>88</w:t>
        </w:r>
        <w:r w:rsidR="00BB082B">
          <w:rPr>
            <w:noProof/>
            <w:webHidden/>
          </w:rPr>
          <w:fldChar w:fldCharType="end"/>
        </w:r>
      </w:hyperlink>
    </w:p>
    <w:p w:rsidR="00BB082B" w:rsidRDefault="000A6FDD" w14:paraId="4E7CA6E3" w14:textId="51547337">
      <w:pPr>
        <w:pStyle w:val="TableofFigures"/>
        <w:tabs>
          <w:tab w:val="right" w:leader="dot" w:pos="9350"/>
        </w:tabs>
        <w:rPr>
          <w:rFonts w:asciiTheme="minorHAnsi" w:hAnsiTheme="minorHAnsi"/>
          <w:noProof/>
          <w:kern w:val="2"/>
          <w:lang w:eastAsia="en-PH"/>
          <w14:ligatures w14:val="standardContextual"/>
        </w:rPr>
      </w:pPr>
      <w:hyperlink w:history="1" w:anchor="_Toc150946762">
        <w:r w:rsidRPr="00151691" w:rsidR="00BB082B">
          <w:rPr>
            <w:rStyle w:val="Hyperlink"/>
            <w:noProof/>
          </w:rPr>
          <w:t>Fig.  45 About Us Page</w:t>
        </w:r>
        <w:r w:rsidR="00BB082B">
          <w:rPr>
            <w:noProof/>
            <w:webHidden/>
          </w:rPr>
          <w:tab/>
        </w:r>
        <w:r w:rsidR="00BB082B">
          <w:rPr>
            <w:noProof/>
            <w:webHidden/>
          </w:rPr>
          <w:fldChar w:fldCharType="begin"/>
        </w:r>
        <w:r w:rsidR="00BB082B">
          <w:rPr>
            <w:noProof/>
            <w:webHidden/>
          </w:rPr>
          <w:instrText xml:space="preserve"> PAGEREF _Toc150946762 \h </w:instrText>
        </w:r>
        <w:r w:rsidR="00BB082B">
          <w:rPr>
            <w:noProof/>
            <w:webHidden/>
          </w:rPr>
        </w:r>
        <w:r w:rsidR="00BB082B">
          <w:rPr>
            <w:noProof/>
            <w:webHidden/>
          </w:rPr>
          <w:fldChar w:fldCharType="separate"/>
        </w:r>
        <w:r w:rsidR="00BB082B">
          <w:rPr>
            <w:noProof/>
            <w:webHidden/>
          </w:rPr>
          <w:t>89</w:t>
        </w:r>
        <w:r w:rsidR="00BB082B">
          <w:rPr>
            <w:noProof/>
            <w:webHidden/>
          </w:rPr>
          <w:fldChar w:fldCharType="end"/>
        </w:r>
      </w:hyperlink>
    </w:p>
    <w:p w:rsidR="00BB082B" w:rsidRDefault="000A6FDD" w14:paraId="1F1B433C" w14:textId="3DA75B32">
      <w:pPr>
        <w:pStyle w:val="TableofFigures"/>
        <w:tabs>
          <w:tab w:val="right" w:leader="dot" w:pos="9350"/>
        </w:tabs>
        <w:rPr>
          <w:rFonts w:asciiTheme="minorHAnsi" w:hAnsiTheme="minorHAnsi"/>
          <w:noProof/>
          <w:kern w:val="2"/>
          <w:lang w:eastAsia="en-PH"/>
          <w14:ligatures w14:val="standardContextual"/>
        </w:rPr>
      </w:pPr>
      <w:hyperlink w:history="1" w:anchor="_Toc150946763">
        <w:r w:rsidRPr="00151691" w:rsidR="00BB082B">
          <w:rPr>
            <w:rStyle w:val="Hyperlink"/>
            <w:noProof/>
          </w:rPr>
          <w:t>Fig.  46 Contact Page</w:t>
        </w:r>
        <w:r w:rsidR="00BB082B">
          <w:rPr>
            <w:noProof/>
            <w:webHidden/>
          </w:rPr>
          <w:tab/>
        </w:r>
        <w:r w:rsidR="00BB082B">
          <w:rPr>
            <w:noProof/>
            <w:webHidden/>
          </w:rPr>
          <w:fldChar w:fldCharType="begin"/>
        </w:r>
        <w:r w:rsidR="00BB082B">
          <w:rPr>
            <w:noProof/>
            <w:webHidden/>
          </w:rPr>
          <w:instrText xml:space="preserve"> PAGEREF _Toc150946763 \h </w:instrText>
        </w:r>
        <w:r w:rsidR="00BB082B">
          <w:rPr>
            <w:noProof/>
            <w:webHidden/>
          </w:rPr>
        </w:r>
        <w:r w:rsidR="00BB082B">
          <w:rPr>
            <w:noProof/>
            <w:webHidden/>
          </w:rPr>
          <w:fldChar w:fldCharType="separate"/>
        </w:r>
        <w:r w:rsidR="00BB082B">
          <w:rPr>
            <w:noProof/>
            <w:webHidden/>
          </w:rPr>
          <w:t>90</w:t>
        </w:r>
        <w:r w:rsidR="00BB082B">
          <w:rPr>
            <w:noProof/>
            <w:webHidden/>
          </w:rPr>
          <w:fldChar w:fldCharType="end"/>
        </w:r>
      </w:hyperlink>
    </w:p>
    <w:p w:rsidR="00BB082B" w:rsidRDefault="000A6FDD" w14:paraId="73EF166E" w14:textId="35C423CE">
      <w:pPr>
        <w:pStyle w:val="TableofFigures"/>
        <w:tabs>
          <w:tab w:val="right" w:leader="dot" w:pos="9350"/>
        </w:tabs>
        <w:rPr>
          <w:rFonts w:asciiTheme="minorHAnsi" w:hAnsiTheme="minorHAnsi"/>
          <w:noProof/>
          <w:kern w:val="2"/>
          <w:lang w:eastAsia="en-PH"/>
          <w14:ligatures w14:val="standardContextual"/>
        </w:rPr>
      </w:pPr>
      <w:hyperlink w:history="1" w:anchor="_Toc150946764">
        <w:r w:rsidRPr="00151691" w:rsidR="00BB082B">
          <w:rPr>
            <w:rStyle w:val="Hyperlink"/>
            <w:noProof/>
          </w:rPr>
          <w:t>Fig.  47 Requirements Page</w:t>
        </w:r>
        <w:r w:rsidR="00BB082B">
          <w:rPr>
            <w:noProof/>
            <w:webHidden/>
          </w:rPr>
          <w:tab/>
        </w:r>
        <w:r w:rsidR="00BB082B">
          <w:rPr>
            <w:noProof/>
            <w:webHidden/>
          </w:rPr>
          <w:fldChar w:fldCharType="begin"/>
        </w:r>
        <w:r w:rsidR="00BB082B">
          <w:rPr>
            <w:noProof/>
            <w:webHidden/>
          </w:rPr>
          <w:instrText xml:space="preserve"> PAGEREF _Toc150946764 \h </w:instrText>
        </w:r>
        <w:r w:rsidR="00BB082B">
          <w:rPr>
            <w:noProof/>
            <w:webHidden/>
          </w:rPr>
        </w:r>
        <w:r w:rsidR="00BB082B">
          <w:rPr>
            <w:noProof/>
            <w:webHidden/>
          </w:rPr>
          <w:fldChar w:fldCharType="separate"/>
        </w:r>
        <w:r w:rsidR="00BB082B">
          <w:rPr>
            <w:noProof/>
            <w:webHidden/>
          </w:rPr>
          <w:t>90</w:t>
        </w:r>
        <w:r w:rsidR="00BB082B">
          <w:rPr>
            <w:noProof/>
            <w:webHidden/>
          </w:rPr>
          <w:fldChar w:fldCharType="end"/>
        </w:r>
      </w:hyperlink>
    </w:p>
    <w:p w:rsidR="00BB082B" w:rsidRDefault="000A6FDD" w14:paraId="363C7EA9" w14:textId="39B3F25D">
      <w:pPr>
        <w:pStyle w:val="TableofFigures"/>
        <w:tabs>
          <w:tab w:val="right" w:leader="dot" w:pos="9350"/>
        </w:tabs>
        <w:rPr>
          <w:rFonts w:asciiTheme="minorHAnsi" w:hAnsiTheme="minorHAnsi"/>
          <w:noProof/>
          <w:kern w:val="2"/>
          <w:lang w:eastAsia="en-PH"/>
          <w14:ligatures w14:val="standardContextual"/>
        </w:rPr>
      </w:pPr>
      <w:hyperlink w:history="1" w:anchor="_Toc150946765">
        <w:r w:rsidRPr="00151691" w:rsidR="00BB082B">
          <w:rPr>
            <w:rStyle w:val="Hyperlink"/>
            <w:noProof/>
          </w:rPr>
          <w:t>Fig.  48 Login Page</w:t>
        </w:r>
        <w:r w:rsidR="00BB082B">
          <w:rPr>
            <w:noProof/>
            <w:webHidden/>
          </w:rPr>
          <w:tab/>
        </w:r>
        <w:r w:rsidR="00BB082B">
          <w:rPr>
            <w:noProof/>
            <w:webHidden/>
          </w:rPr>
          <w:fldChar w:fldCharType="begin"/>
        </w:r>
        <w:r w:rsidR="00BB082B">
          <w:rPr>
            <w:noProof/>
            <w:webHidden/>
          </w:rPr>
          <w:instrText xml:space="preserve"> PAGEREF _Toc150946765 \h </w:instrText>
        </w:r>
        <w:r w:rsidR="00BB082B">
          <w:rPr>
            <w:noProof/>
            <w:webHidden/>
          </w:rPr>
        </w:r>
        <w:r w:rsidR="00BB082B">
          <w:rPr>
            <w:noProof/>
            <w:webHidden/>
          </w:rPr>
          <w:fldChar w:fldCharType="separate"/>
        </w:r>
        <w:r w:rsidR="00BB082B">
          <w:rPr>
            <w:noProof/>
            <w:webHidden/>
          </w:rPr>
          <w:t>91</w:t>
        </w:r>
        <w:r w:rsidR="00BB082B">
          <w:rPr>
            <w:noProof/>
            <w:webHidden/>
          </w:rPr>
          <w:fldChar w:fldCharType="end"/>
        </w:r>
      </w:hyperlink>
    </w:p>
    <w:p w:rsidR="00BB082B" w:rsidRDefault="000A6FDD" w14:paraId="49D3E73F" w14:textId="45CD8CBD">
      <w:pPr>
        <w:pStyle w:val="TableofFigures"/>
        <w:tabs>
          <w:tab w:val="right" w:leader="dot" w:pos="9350"/>
        </w:tabs>
        <w:rPr>
          <w:rFonts w:asciiTheme="minorHAnsi" w:hAnsiTheme="minorHAnsi"/>
          <w:noProof/>
          <w:kern w:val="2"/>
          <w:lang w:eastAsia="en-PH"/>
          <w14:ligatures w14:val="standardContextual"/>
        </w:rPr>
      </w:pPr>
      <w:hyperlink w:history="1" w:anchor="_Toc150946766">
        <w:r w:rsidRPr="00151691" w:rsidR="00BB082B">
          <w:rPr>
            <w:rStyle w:val="Hyperlink"/>
            <w:noProof/>
          </w:rPr>
          <w:t>Fig.  49 Resident Dashboard</w:t>
        </w:r>
        <w:r w:rsidR="00BB082B">
          <w:rPr>
            <w:noProof/>
            <w:webHidden/>
          </w:rPr>
          <w:tab/>
        </w:r>
        <w:r w:rsidR="00BB082B">
          <w:rPr>
            <w:noProof/>
            <w:webHidden/>
          </w:rPr>
          <w:fldChar w:fldCharType="begin"/>
        </w:r>
        <w:r w:rsidR="00BB082B">
          <w:rPr>
            <w:noProof/>
            <w:webHidden/>
          </w:rPr>
          <w:instrText xml:space="preserve"> PAGEREF _Toc150946766 \h </w:instrText>
        </w:r>
        <w:r w:rsidR="00BB082B">
          <w:rPr>
            <w:noProof/>
            <w:webHidden/>
          </w:rPr>
        </w:r>
        <w:r w:rsidR="00BB082B">
          <w:rPr>
            <w:noProof/>
            <w:webHidden/>
          </w:rPr>
          <w:fldChar w:fldCharType="separate"/>
        </w:r>
        <w:r w:rsidR="00BB082B">
          <w:rPr>
            <w:noProof/>
            <w:webHidden/>
          </w:rPr>
          <w:t>91</w:t>
        </w:r>
        <w:r w:rsidR="00BB082B">
          <w:rPr>
            <w:noProof/>
            <w:webHidden/>
          </w:rPr>
          <w:fldChar w:fldCharType="end"/>
        </w:r>
      </w:hyperlink>
    </w:p>
    <w:p w:rsidR="00BB082B" w:rsidRDefault="000A6FDD" w14:paraId="615B2B29" w14:textId="0B1A08A7">
      <w:pPr>
        <w:pStyle w:val="TableofFigures"/>
        <w:tabs>
          <w:tab w:val="right" w:leader="dot" w:pos="9350"/>
        </w:tabs>
        <w:rPr>
          <w:rFonts w:asciiTheme="minorHAnsi" w:hAnsiTheme="minorHAnsi"/>
          <w:noProof/>
          <w:kern w:val="2"/>
          <w:lang w:eastAsia="en-PH"/>
          <w14:ligatures w14:val="standardContextual"/>
        </w:rPr>
      </w:pPr>
      <w:hyperlink w:history="1" w:anchor="_Toc150946767">
        <w:r w:rsidRPr="00151691" w:rsidR="00BB082B">
          <w:rPr>
            <w:rStyle w:val="Hyperlink"/>
            <w:noProof/>
          </w:rPr>
          <w:t>Fig.  50 Resident Dashboard (sidebar)</w:t>
        </w:r>
        <w:r w:rsidR="00BB082B">
          <w:rPr>
            <w:noProof/>
            <w:webHidden/>
          </w:rPr>
          <w:tab/>
        </w:r>
        <w:r w:rsidR="00BB082B">
          <w:rPr>
            <w:noProof/>
            <w:webHidden/>
          </w:rPr>
          <w:fldChar w:fldCharType="begin"/>
        </w:r>
        <w:r w:rsidR="00BB082B">
          <w:rPr>
            <w:noProof/>
            <w:webHidden/>
          </w:rPr>
          <w:instrText xml:space="preserve"> PAGEREF _Toc150946767 \h </w:instrText>
        </w:r>
        <w:r w:rsidR="00BB082B">
          <w:rPr>
            <w:noProof/>
            <w:webHidden/>
          </w:rPr>
        </w:r>
        <w:r w:rsidR="00BB082B">
          <w:rPr>
            <w:noProof/>
            <w:webHidden/>
          </w:rPr>
          <w:fldChar w:fldCharType="separate"/>
        </w:r>
        <w:r w:rsidR="00BB082B">
          <w:rPr>
            <w:noProof/>
            <w:webHidden/>
          </w:rPr>
          <w:t>92</w:t>
        </w:r>
        <w:r w:rsidR="00BB082B">
          <w:rPr>
            <w:noProof/>
            <w:webHidden/>
          </w:rPr>
          <w:fldChar w:fldCharType="end"/>
        </w:r>
      </w:hyperlink>
    </w:p>
    <w:p w:rsidR="00BB082B" w:rsidRDefault="000A6FDD" w14:paraId="0193A47B" w14:textId="56C58B29">
      <w:pPr>
        <w:pStyle w:val="TableofFigures"/>
        <w:tabs>
          <w:tab w:val="right" w:leader="dot" w:pos="9350"/>
        </w:tabs>
        <w:rPr>
          <w:rFonts w:asciiTheme="minorHAnsi" w:hAnsiTheme="minorHAnsi"/>
          <w:noProof/>
          <w:kern w:val="2"/>
          <w:lang w:eastAsia="en-PH"/>
          <w14:ligatures w14:val="standardContextual"/>
        </w:rPr>
      </w:pPr>
      <w:hyperlink w:history="1" w:anchor="_Toc150946768">
        <w:r w:rsidRPr="00151691" w:rsidR="00BB082B">
          <w:rPr>
            <w:rStyle w:val="Hyperlink"/>
            <w:noProof/>
          </w:rPr>
          <w:t>Fig.  51 My Profile Page (Resident Dashboard)</w:t>
        </w:r>
        <w:r w:rsidR="00BB082B">
          <w:rPr>
            <w:noProof/>
            <w:webHidden/>
          </w:rPr>
          <w:tab/>
        </w:r>
        <w:r w:rsidR="00BB082B">
          <w:rPr>
            <w:noProof/>
            <w:webHidden/>
          </w:rPr>
          <w:fldChar w:fldCharType="begin"/>
        </w:r>
        <w:r w:rsidR="00BB082B">
          <w:rPr>
            <w:noProof/>
            <w:webHidden/>
          </w:rPr>
          <w:instrText xml:space="preserve"> PAGEREF _Toc150946768 \h </w:instrText>
        </w:r>
        <w:r w:rsidR="00BB082B">
          <w:rPr>
            <w:noProof/>
            <w:webHidden/>
          </w:rPr>
        </w:r>
        <w:r w:rsidR="00BB082B">
          <w:rPr>
            <w:noProof/>
            <w:webHidden/>
          </w:rPr>
          <w:fldChar w:fldCharType="separate"/>
        </w:r>
        <w:r w:rsidR="00BB082B">
          <w:rPr>
            <w:noProof/>
            <w:webHidden/>
          </w:rPr>
          <w:t>92</w:t>
        </w:r>
        <w:r w:rsidR="00BB082B">
          <w:rPr>
            <w:noProof/>
            <w:webHidden/>
          </w:rPr>
          <w:fldChar w:fldCharType="end"/>
        </w:r>
      </w:hyperlink>
    </w:p>
    <w:p w:rsidR="00BB082B" w:rsidRDefault="000A6FDD" w14:paraId="1819BB55" w14:textId="6CE57EC7">
      <w:pPr>
        <w:pStyle w:val="TableofFigures"/>
        <w:tabs>
          <w:tab w:val="right" w:leader="dot" w:pos="9350"/>
        </w:tabs>
        <w:rPr>
          <w:rFonts w:asciiTheme="minorHAnsi" w:hAnsiTheme="minorHAnsi"/>
          <w:noProof/>
          <w:kern w:val="2"/>
          <w:lang w:eastAsia="en-PH"/>
          <w14:ligatures w14:val="standardContextual"/>
        </w:rPr>
      </w:pPr>
      <w:hyperlink w:history="1" w:anchor="_Toc150946769">
        <w:r w:rsidRPr="00151691" w:rsidR="00BB082B">
          <w:rPr>
            <w:rStyle w:val="Hyperlink"/>
            <w:noProof/>
          </w:rPr>
          <w:t>Fig.  52 Transaction Page (Request)</w:t>
        </w:r>
        <w:r w:rsidR="00BB082B">
          <w:rPr>
            <w:noProof/>
            <w:webHidden/>
          </w:rPr>
          <w:tab/>
        </w:r>
        <w:r w:rsidR="00BB082B">
          <w:rPr>
            <w:noProof/>
            <w:webHidden/>
          </w:rPr>
          <w:fldChar w:fldCharType="begin"/>
        </w:r>
        <w:r w:rsidR="00BB082B">
          <w:rPr>
            <w:noProof/>
            <w:webHidden/>
          </w:rPr>
          <w:instrText xml:space="preserve"> PAGEREF _Toc150946769 \h </w:instrText>
        </w:r>
        <w:r w:rsidR="00BB082B">
          <w:rPr>
            <w:noProof/>
            <w:webHidden/>
          </w:rPr>
        </w:r>
        <w:r w:rsidR="00BB082B">
          <w:rPr>
            <w:noProof/>
            <w:webHidden/>
          </w:rPr>
          <w:fldChar w:fldCharType="separate"/>
        </w:r>
        <w:r w:rsidR="00BB082B">
          <w:rPr>
            <w:noProof/>
            <w:webHidden/>
          </w:rPr>
          <w:t>93</w:t>
        </w:r>
        <w:r w:rsidR="00BB082B">
          <w:rPr>
            <w:noProof/>
            <w:webHidden/>
          </w:rPr>
          <w:fldChar w:fldCharType="end"/>
        </w:r>
      </w:hyperlink>
    </w:p>
    <w:p w:rsidR="00BB082B" w:rsidRDefault="000A6FDD" w14:paraId="2E346BA5" w14:textId="7DB83AB0">
      <w:pPr>
        <w:pStyle w:val="TableofFigures"/>
        <w:tabs>
          <w:tab w:val="right" w:leader="dot" w:pos="9350"/>
        </w:tabs>
        <w:rPr>
          <w:rFonts w:asciiTheme="minorHAnsi" w:hAnsiTheme="minorHAnsi"/>
          <w:noProof/>
          <w:kern w:val="2"/>
          <w:lang w:eastAsia="en-PH"/>
          <w14:ligatures w14:val="standardContextual"/>
        </w:rPr>
      </w:pPr>
      <w:hyperlink w:history="1" w:anchor="_Toc150946770">
        <w:r w:rsidRPr="00151691" w:rsidR="00BB082B">
          <w:rPr>
            <w:rStyle w:val="Hyperlink"/>
            <w:noProof/>
          </w:rPr>
          <w:t>Fig.  53 Transaction Page (Concern)</w:t>
        </w:r>
        <w:r w:rsidR="00BB082B">
          <w:rPr>
            <w:noProof/>
            <w:webHidden/>
          </w:rPr>
          <w:tab/>
        </w:r>
        <w:r w:rsidR="00BB082B">
          <w:rPr>
            <w:noProof/>
            <w:webHidden/>
          </w:rPr>
          <w:fldChar w:fldCharType="begin"/>
        </w:r>
        <w:r w:rsidR="00BB082B">
          <w:rPr>
            <w:noProof/>
            <w:webHidden/>
          </w:rPr>
          <w:instrText xml:space="preserve"> PAGEREF _Toc150946770 \h </w:instrText>
        </w:r>
        <w:r w:rsidR="00BB082B">
          <w:rPr>
            <w:noProof/>
            <w:webHidden/>
          </w:rPr>
        </w:r>
        <w:r w:rsidR="00BB082B">
          <w:rPr>
            <w:noProof/>
            <w:webHidden/>
          </w:rPr>
          <w:fldChar w:fldCharType="separate"/>
        </w:r>
        <w:r w:rsidR="00BB082B">
          <w:rPr>
            <w:noProof/>
            <w:webHidden/>
          </w:rPr>
          <w:t>93</w:t>
        </w:r>
        <w:r w:rsidR="00BB082B">
          <w:rPr>
            <w:noProof/>
            <w:webHidden/>
          </w:rPr>
          <w:fldChar w:fldCharType="end"/>
        </w:r>
      </w:hyperlink>
    </w:p>
    <w:p w:rsidR="00BB082B" w:rsidRDefault="000A6FDD" w14:paraId="2C126E06" w14:textId="30C4363D">
      <w:pPr>
        <w:pStyle w:val="TableofFigures"/>
        <w:tabs>
          <w:tab w:val="right" w:leader="dot" w:pos="9350"/>
        </w:tabs>
        <w:rPr>
          <w:rFonts w:asciiTheme="minorHAnsi" w:hAnsiTheme="minorHAnsi"/>
          <w:noProof/>
          <w:kern w:val="2"/>
          <w:lang w:eastAsia="en-PH"/>
          <w14:ligatures w14:val="standardContextual"/>
        </w:rPr>
      </w:pPr>
      <w:hyperlink w:history="1" w:anchor="_Toc150946771">
        <w:r w:rsidRPr="00151691" w:rsidR="00BB082B">
          <w:rPr>
            <w:rStyle w:val="Hyperlink"/>
            <w:noProof/>
          </w:rPr>
          <w:t>Fig.  54 Payment Page</w:t>
        </w:r>
        <w:r w:rsidR="00BB082B">
          <w:rPr>
            <w:noProof/>
            <w:webHidden/>
          </w:rPr>
          <w:tab/>
        </w:r>
        <w:r w:rsidR="00BB082B">
          <w:rPr>
            <w:noProof/>
            <w:webHidden/>
          </w:rPr>
          <w:fldChar w:fldCharType="begin"/>
        </w:r>
        <w:r w:rsidR="00BB082B">
          <w:rPr>
            <w:noProof/>
            <w:webHidden/>
          </w:rPr>
          <w:instrText xml:space="preserve"> PAGEREF _Toc150946771 \h </w:instrText>
        </w:r>
        <w:r w:rsidR="00BB082B">
          <w:rPr>
            <w:noProof/>
            <w:webHidden/>
          </w:rPr>
        </w:r>
        <w:r w:rsidR="00BB082B">
          <w:rPr>
            <w:noProof/>
            <w:webHidden/>
          </w:rPr>
          <w:fldChar w:fldCharType="separate"/>
        </w:r>
        <w:r w:rsidR="00BB082B">
          <w:rPr>
            <w:noProof/>
            <w:webHidden/>
          </w:rPr>
          <w:t>94</w:t>
        </w:r>
        <w:r w:rsidR="00BB082B">
          <w:rPr>
            <w:noProof/>
            <w:webHidden/>
          </w:rPr>
          <w:fldChar w:fldCharType="end"/>
        </w:r>
      </w:hyperlink>
    </w:p>
    <w:p w:rsidR="00BB082B" w:rsidRDefault="000A6FDD" w14:paraId="5A13AC8A" w14:textId="42869013">
      <w:pPr>
        <w:pStyle w:val="TableofFigures"/>
        <w:tabs>
          <w:tab w:val="right" w:leader="dot" w:pos="9350"/>
        </w:tabs>
        <w:rPr>
          <w:rFonts w:asciiTheme="minorHAnsi" w:hAnsiTheme="minorHAnsi"/>
          <w:noProof/>
          <w:kern w:val="2"/>
          <w:lang w:eastAsia="en-PH"/>
          <w14:ligatures w14:val="standardContextual"/>
        </w:rPr>
      </w:pPr>
      <w:hyperlink w:history="1" w:anchor="_Toc150946772">
        <w:r w:rsidRPr="00151691" w:rsidR="00BB082B">
          <w:rPr>
            <w:rStyle w:val="Hyperlink"/>
            <w:noProof/>
          </w:rPr>
          <w:t>Fig.  55 Paymongo Gateway Interface</w:t>
        </w:r>
        <w:r w:rsidR="00BB082B">
          <w:rPr>
            <w:noProof/>
            <w:webHidden/>
          </w:rPr>
          <w:tab/>
        </w:r>
        <w:r w:rsidR="00BB082B">
          <w:rPr>
            <w:noProof/>
            <w:webHidden/>
          </w:rPr>
          <w:fldChar w:fldCharType="begin"/>
        </w:r>
        <w:r w:rsidR="00BB082B">
          <w:rPr>
            <w:noProof/>
            <w:webHidden/>
          </w:rPr>
          <w:instrText xml:space="preserve"> PAGEREF _Toc150946772 \h </w:instrText>
        </w:r>
        <w:r w:rsidR="00BB082B">
          <w:rPr>
            <w:noProof/>
            <w:webHidden/>
          </w:rPr>
        </w:r>
        <w:r w:rsidR="00BB082B">
          <w:rPr>
            <w:noProof/>
            <w:webHidden/>
          </w:rPr>
          <w:fldChar w:fldCharType="separate"/>
        </w:r>
        <w:r w:rsidR="00BB082B">
          <w:rPr>
            <w:noProof/>
            <w:webHidden/>
          </w:rPr>
          <w:t>94</w:t>
        </w:r>
        <w:r w:rsidR="00BB082B">
          <w:rPr>
            <w:noProof/>
            <w:webHidden/>
          </w:rPr>
          <w:fldChar w:fldCharType="end"/>
        </w:r>
      </w:hyperlink>
    </w:p>
    <w:p w:rsidR="00BB082B" w:rsidRDefault="000A6FDD" w14:paraId="3FCF0FD9" w14:textId="2D6FC7FC">
      <w:pPr>
        <w:pStyle w:val="TableofFigures"/>
        <w:tabs>
          <w:tab w:val="right" w:leader="dot" w:pos="9350"/>
        </w:tabs>
        <w:rPr>
          <w:rFonts w:asciiTheme="minorHAnsi" w:hAnsiTheme="minorHAnsi"/>
          <w:noProof/>
          <w:kern w:val="2"/>
          <w:lang w:eastAsia="en-PH"/>
          <w14:ligatures w14:val="standardContextual"/>
        </w:rPr>
      </w:pPr>
      <w:hyperlink w:history="1" w:anchor="_Toc150946773">
        <w:r w:rsidRPr="00151691" w:rsidR="00BB082B">
          <w:rPr>
            <w:rStyle w:val="Hyperlink"/>
            <w:noProof/>
          </w:rPr>
          <w:t>Fig.  56 Confirm Age Requirements Modal</w:t>
        </w:r>
        <w:r w:rsidR="00BB082B">
          <w:rPr>
            <w:noProof/>
            <w:webHidden/>
          </w:rPr>
          <w:tab/>
        </w:r>
        <w:r w:rsidR="00BB082B">
          <w:rPr>
            <w:noProof/>
            <w:webHidden/>
          </w:rPr>
          <w:fldChar w:fldCharType="begin"/>
        </w:r>
        <w:r w:rsidR="00BB082B">
          <w:rPr>
            <w:noProof/>
            <w:webHidden/>
          </w:rPr>
          <w:instrText xml:space="preserve"> PAGEREF _Toc150946773 \h </w:instrText>
        </w:r>
        <w:r w:rsidR="00BB082B">
          <w:rPr>
            <w:noProof/>
            <w:webHidden/>
          </w:rPr>
        </w:r>
        <w:r w:rsidR="00BB082B">
          <w:rPr>
            <w:noProof/>
            <w:webHidden/>
          </w:rPr>
          <w:fldChar w:fldCharType="separate"/>
        </w:r>
        <w:r w:rsidR="00BB082B">
          <w:rPr>
            <w:noProof/>
            <w:webHidden/>
          </w:rPr>
          <w:t>95</w:t>
        </w:r>
        <w:r w:rsidR="00BB082B">
          <w:rPr>
            <w:noProof/>
            <w:webHidden/>
          </w:rPr>
          <w:fldChar w:fldCharType="end"/>
        </w:r>
      </w:hyperlink>
    </w:p>
    <w:p w:rsidR="00BB082B" w:rsidRDefault="000A6FDD" w14:paraId="059FD499" w14:textId="64287226">
      <w:pPr>
        <w:pStyle w:val="TableofFigures"/>
        <w:tabs>
          <w:tab w:val="right" w:leader="dot" w:pos="9350"/>
        </w:tabs>
        <w:rPr>
          <w:rFonts w:asciiTheme="minorHAnsi" w:hAnsiTheme="minorHAnsi"/>
          <w:noProof/>
          <w:kern w:val="2"/>
          <w:lang w:eastAsia="en-PH"/>
          <w14:ligatures w14:val="standardContextual"/>
        </w:rPr>
      </w:pPr>
      <w:hyperlink w:history="1" w:anchor="_Toc150946774">
        <w:r w:rsidRPr="00151691" w:rsidR="00BB082B">
          <w:rPr>
            <w:rStyle w:val="Hyperlink"/>
            <w:noProof/>
          </w:rPr>
          <w:t>Fig.  57 Privacy Policy Modal</w:t>
        </w:r>
        <w:r w:rsidR="00BB082B">
          <w:rPr>
            <w:noProof/>
            <w:webHidden/>
          </w:rPr>
          <w:tab/>
        </w:r>
        <w:r w:rsidR="00BB082B">
          <w:rPr>
            <w:noProof/>
            <w:webHidden/>
          </w:rPr>
          <w:fldChar w:fldCharType="begin"/>
        </w:r>
        <w:r w:rsidR="00BB082B">
          <w:rPr>
            <w:noProof/>
            <w:webHidden/>
          </w:rPr>
          <w:instrText xml:space="preserve"> PAGEREF _Toc150946774 \h </w:instrText>
        </w:r>
        <w:r w:rsidR="00BB082B">
          <w:rPr>
            <w:noProof/>
            <w:webHidden/>
          </w:rPr>
        </w:r>
        <w:r w:rsidR="00BB082B">
          <w:rPr>
            <w:noProof/>
            <w:webHidden/>
          </w:rPr>
          <w:fldChar w:fldCharType="separate"/>
        </w:r>
        <w:r w:rsidR="00BB082B">
          <w:rPr>
            <w:noProof/>
            <w:webHidden/>
          </w:rPr>
          <w:t>95</w:t>
        </w:r>
        <w:r w:rsidR="00BB082B">
          <w:rPr>
            <w:noProof/>
            <w:webHidden/>
          </w:rPr>
          <w:fldChar w:fldCharType="end"/>
        </w:r>
      </w:hyperlink>
    </w:p>
    <w:p w:rsidR="00BB082B" w:rsidRDefault="000A6FDD" w14:paraId="5FABA01C" w14:textId="6654C245">
      <w:pPr>
        <w:pStyle w:val="TableofFigures"/>
        <w:tabs>
          <w:tab w:val="right" w:leader="dot" w:pos="9350"/>
        </w:tabs>
        <w:rPr>
          <w:rFonts w:asciiTheme="minorHAnsi" w:hAnsiTheme="minorHAnsi"/>
          <w:noProof/>
          <w:kern w:val="2"/>
          <w:lang w:eastAsia="en-PH"/>
          <w14:ligatures w14:val="standardContextual"/>
        </w:rPr>
      </w:pPr>
      <w:hyperlink w:history="1" w:anchor="_Toc150946775">
        <w:r w:rsidRPr="00151691" w:rsidR="00BB082B">
          <w:rPr>
            <w:rStyle w:val="Hyperlink"/>
            <w:noProof/>
          </w:rPr>
          <w:t>Fig.  58 Registration Page (Id Analyzer)</w:t>
        </w:r>
        <w:r w:rsidR="00BB082B">
          <w:rPr>
            <w:noProof/>
            <w:webHidden/>
          </w:rPr>
          <w:tab/>
        </w:r>
        <w:r w:rsidR="00BB082B">
          <w:rPr>
            <w:noProof/>
            <w:webHidden/>
          </w:rPr>
          <w:fldChar w:fldCharType="begin"/>
        </w:r>
        <w:r w:rsidR="00BB082B">
          <w:rPr>
            <w:noProof/>
            <w:webHidden/>
          </w:rPr>
          <w:instrText xml:space="preserve"> PAGEREF _Toc150946775 \h </w:instrText>
        </w:r>
        <w:r w:rsidR="00BB082B">
          <w:rPr>
            <w:noProof/>
            <w:webHidden/>
          </w:rPr>
        </w:r>
        <w:r w:rsidR="00BB082B">
          <w:rPr>
            <w:noProof/>
            <w:webHidden/>
          </w:rPr>
          <w:fldChar w:fldCharType="separate"/>
        </w:r>
        <w:r w:rsidR="00BB082B">
          <w:rPr>
            <w:noProof/>
            <w:webHidden/>
          </w:rPr>
          <w:t>96</w:t>
        </w:r>
        <w:r w:rsidR="00BB082B">
          <w:rPr>
            <w:noProof/>
            <w:webHidden/>
          </w:rPr>
          <w:fldChar w:fldCharType="end"/>
        </w:r>
      </w:hyperlink>
    </w:p>
    <w:p w:rsidR="00BB082B" w:rsidRDefault="000A6FDD" w14:paraId="562A4AA8" w14:textId="0F0034A8">
      <w:pPr>
        <w:pStyle w:val="TableofFigures"/>
        <w:tabs>
          <w:tab w:val="right" w:leader="dot" w:pos="9350"/>
        </w:tabs>
        <w:rPr>
          <w:rFonts w:asciiTheme="minorHAnsi" w:hAnsiTheme="minorHAnsi"/>
          <w:noProof/>
          <w:kern w:val="2"/>
          <w:lang w:eastAsia="en-PH"/>
          <w14:ligatures w14:val="standardContextual"/>
        </w:rPr>
      </w:pPr>
      <w:hyperlink w:history="1" w:anchor="_Toc150946776">
        <w:r w:rsidRPr="00151691" w:rsidR="00BB082B">
          <w:rPr>
            <w:rStyle w:val="Hyperlink"/>
            <w:noProof/>
          </w:rPr>
          <w:t>Fig.  59 Registration Page</w:t>
        </w:r>
        <w:r w:rsidR="00BB082B">
          <w:rPr>
            <w:noProof/>
            <w:webHidden/>
          </w:rPr>
          <w:tab/>
        </w:r>
        <w:r w:rsidR="00BB082B">
          <w:rPr>
            <w:noProof/>
            <w:webHidden/>
          </w:rPr>
          <w:fldChar w:fldCharType="begin"/>
        </w:r>
        <w:r w:rsidR="00BB082B">
          <w:rPr>
            <w:noProof/>
            <w:webHidden/>
          </w:rPr>
          <w:instrText xml:space="preserve"> PAGEREF _Toc150946776 \h </w:instrText>
        </w:r>
        <w:r w:rsidR="00BB082B">
          <w:rPr>
            <w:noProof/>
            <w:webHidden/>
          </w:rPr>
        </w:r>
        <w:r w:rsidR="00BB082B">
          <w:rPr>
            <w:noProof/>
            <w:webHidden/>
          </w:rPr>
          <w:fldChar w:fldCharType="separate"/>
        </w:r>
        <w:r w:rsidR="00BB082B">
          <w:rPr>
            <w:noProof/>
            <w:webHidden/>
          </w:rPr>
          <w:t>96</w:t>
        </w:r>
        <w:r w:rsidR="00BB082B">
          <w:rPr>
            <w:noProof/>
            <w:webHidden/>
          </w:rPr>
          <w:fldChar w:fldCharType="end"/>
        </w:r>
      </w:hyperlink>
    </w:p>
    <w:p w:rsidR="00BB082B" w:rsidRDefault="000A6FDD" w14:paraId="2F7EEBDE" w14:textId="098B49F3">
      <w:pPr>
        <w:pStyle w:val="TableofFigures"/>
        <w:tabs>
          <w:tab w:val="right" w:leader="dot" w:pos="9350"/>
        </w:tabs>
        <w:rPr>
          <w:rFonts w:asciiTheme="minorHAnsi" w:hAnsiTheme="minorHAnsi"/>
          <w:noProof/>
          <w:kern w:val="2"/>
          <w:lang w:eastAsia="en-PH"/>
          <w14:ligatures w14:val="standardContextual"/>
        </w:rPr>
      </w:pPr>
      <w:hyperlink w:history="1" w:anchor="_Toc150946777">
        <w:r w:rsidRPr="00151691" w:rsidR="00BB082B">
          <w:rPr>
            <w:rStyle w:val="Hyperlink"/>
            <w:noProof/>
          </w:rPr>
          <w:t>Fig.  60 Login Page</w:t>
        </w:r>
        <w:r w:rsidR="00BB082B">
          <w:rPr>
            <w:noProof/>
            <w:webHidden/>
          </w:rPr>
          <w:tab/>
        </w:r>
        <w:r w:rsidR="00BB082B">
          <w:rPr>
            <w:noProof/>
            <w:webHidden/>
          </w:rPr>
          <w:fldChar w:fldCharType="begin"/>
        </w:r>
        <w:r w:rsidR="00BB082B">
          <w:rPr>
            <w:noProof/>
            <w:webHidden/>
          </w:rPr>
          <w:instrText xml:space="preserve"> PAGEREF _Toc150946777 \h </w:instrText>
        </w:r>
        <w:r w:rsidR="00BB082B">
          <w:rPr>
            <w:noProof/>
            <w:webHidden/>
          </w:rPr>
        </w:r>
        <w:r w:rsidR="00BB082B">
          <w:rPr>
            <w:noProof/>
            <w:webHidden/>
          </w:rPr>
          <w:fldChar w:fldCharType="separate"/>
        </w:r>
        <w:r w:rsidR="00BB082B">
          <w:rPr>
            <w:noProof/>
            <w:webHidden/>
          </w:rPr>
          <w:t>97</w:t>
        </w:r>
        <w:r w:rsidR="00BB082B">
          <w:rPr>
            <w:noProof/>
            <w:webHidden/>
          </w:rPr>
          <w:fldChar w:fldCharType="end"/>
        </w:r>
      </w:hyperlink>
    </w:p>
    <w:p w:rsidR="00BB082B" w:rsidRDefault="000A6FDD" w14:paraId="332B7F83" w14:textId="297E135F">
      <w:pPr>
        <w:pStyle w:val="TableofFigures"/>
        <w:tabs>
          <w:tab w:val="right" w:leader="dot" w:pos="9350"/>
        </w:tabs>
        <w:rPr>
          <w:rFonts w:asciiTheme="minorHAnsi" w:hAnsiTheme="minorHAnsi"/>
          <w:noProof/>
          <w:kern w:val="2"/>
          <w:lang w:eastAsia="en-PH"/>
          <w14:ligatures w14:val="standardContextual"/>
        </w:rPr>
      </w:pPr>
      <w:hyperlink w:history="1" w:anchor="_Toc150946778">
        <w:r w:rsidRPr="00151691" w:rsidR="00BB082B">
          <w:rPr>
            <w:rStyle w:val="Hyperlink"/>
            <w:noProof/>
          </w:rPr>
          <w:t>Fig.  61 Admin Portal Login Page</w:t>
        </w:r>
        <w:r w:rsidR="00BB082B">
          <w:rPr>
            <w:noProof/>
            <w:webHidden/>
          </w:rPr>
          <w:tab/>
        </w:r>
        <w:r w:rsidR="00BB082B">
          <w:rPr>
            <w:noProof/>
            <w:webHidden/>
          </w:rPr>
          <w:fldChar w:fldCharType="begin"/>
        </w:r>
        <w:r w:rsidR="00BB082B">
          <w:rPr>
            <w:noProof/>
            <w:webHidden/>
          </w:rPr>
          <w:instrText xml:space="preserve"> PAGEREF _Toc150946778 \h </w:instrText>
        </w:r>
        <w:r w:rsidR="00BB082B">
          <w:rPr>
            <w:noProof/>
            <w:webHidden/>
          </w:rPr>
        </w:r>
        <w:r w:rsidR="00BB082B">
          <w:rPr>
            <w:noProof/>
            <w:webHidden/>
          </w:rPr>
          <w:fldChar w:fldCharType="separate"/>
        </w:r>
        <w:r w:rsidR="00BB082B">
          <w:rPr>
            <w:noProof/>
            <w:webHidden/>
          </w:rPr>
          <w:t>97</w:t>
        </w:r>
        <w:r w:rsidR="00BB082B">
          <w:rPr>
            <w:noProof/>
            <w:webHidden/>
          </w:rPr>
          <w:fldChar w:fldCharType="end"/>
        </w:r>
      </w:hyperlink>
    </w:p>
    <w:p w:rsidR="00BB082B" w:rsidRDefault="000A6FDD" w14:paraId="26C79298" w14:textId="06AF7D3F">
      <w:pPr>
        <w:pStyle w:val="TableofFigures"/>
        <w:tabs>
          <w:tab w:val="right" w:leader="dot" w:pos="9350"/>
        </w:tabs>
        <w:rPr>
          <w:rFonts w:asciiTheme="minorHAnsi" w:hAnsiTheme="minorHAnsi"/>
          <w:noProof/>
          <w:kern w:val="2"/>
          <w:lang w:eastAsia="en-PH"/>
          <w14:ligatures w14:val="standardContextual"/>
        </w:rPr>
      </w:pPr>
      <w:hyperlink w:history="1" w:anchor="_Toc150946779">
        <w:r w:rsidRPr="00151691" w:rsidR="00BB082B">
          <w:rPr>
            <w:rStyle w:val="Hyperlink"/>
            <w:noProof/>
          </w:rPr>
          <w:t>Fig.  62 Administrator Dashboard page</w:t>
        </w:r>
        <w:r w:rsidR="00BB082B">
          <w:rPr>
            <w:noProof/>
            <w:webHidden/>
          </w:rPr>
          <w:tab/>
        </w:r>
        <w:r w:rsidR="00BB082B">
          <w:rPr>
            <w:noProof/>
            <w:webHidden/>
          </w:rPr>
          <w:fldChar w:fldCharType="begin"/>
        </w:r>
        <w:r w:rsidR="00BB082B">
          <w:rPr>
            <w:noProof/>
            <w:webHidden/>
          </w:rPr>
          <w:instrText xml:space="preserve"> PAGEREF _Toc150946779 \h </w:instrText>
        </w:r>
        <w:r w:rsidR="00BB082B">
          <w:rPr>
            <w:noProof/>
            <w:webHidden/>
          </w:rPr>
        </w:r>
        <w:r w:rsidR="00BB082B">
          <w:rPr>
            <w:noProof/>
            <w:webHidden/>
          </w:rPr>
          <w:fldChar w:fldCharType="separate"/>
        </w:r>
        <w:r w:rsidR="00BB082B">
          <w:rPr>
            <w:noProof/>
            <w:webHidden/>
          </w:rPr>
          <w:t>98</w:t>
        </w:r>
        <w:r w:rsidR="00BB082B">
          <w:rPr>
            <w:noProof/>
            <w:webHidden/>
          </w:rPr>
          <w:fldChar w:fldCharType="end"/>
        </w:r>
      </w:hyperlink>
    </w:p>
    <w:p w:rsidR="00BB082B" w:rsidRDefault="000A6FDD" w14:paraId="514F8811" w14:textId="235D1472">
      <w:pPr>
        <w:pStyle w:val="TableofFigures"/>
        <w:tabs>
          <w:tab w:val="right" w:leader="dot" w:pos="9350"/>
        </w:tabs>
        <w:rPr>
          <w:rFonts w:asciiTheme="minorHAnsi" w:hAnsiTheme="minorHAnsi"/>
          <w:noProof/>
          <w:kern w:val="2"/>
          <w:lang w:eastAsia="en-PH"/>
          <w14:ligatures w14:val="standardContextual"/>
        </w:rPr>
      </w:pPr>
      <w:hyperlink w:history="1" w:anchor="_Toc150946780">
        <w:r w:rsidRPr="00151691" w:rsidR="00BB082B">
          <w:rPr>
            <w:rStyle w:val="Hyperlink"/>
            <w:noProof/>
          </w:rPr>
          <w:t>Fig.  63 Barangay Captain Dashboard</w:t>
        </w:r>
        <w:r w:rsidR="00BB082B">
          <w:rPr>
            <w:noProof/>
            <w:webHidden/>
          </w:rPr>
          <w:tab/>
        </w:r>
        <w:r w:rsidR="00BB082B">
          <w:rPr>
            <w:noProof/>
            <w:webHidden/>
          </w:rPr>
          <w:fldChar w:fldCharType="begin"/>
        </w:r>
        <w:r w:rsidR="00BB082B">
          <w:rPr>
            <w:noProof/>
            <w:webHidden/>
          </w:rPr>
          <w:instrText xml:space="preserve"> PAGEREF _Toc150946780 \h </w:instrText>
        </w:r>
        <w:r w:rsidR="00BB082B">
          <w:rPr>
            <w:noProof/>
            <w:webHidden/>
          </w:rPr>
        </w:r>
        <w:r w:rsidR="00BB082B">
          <w:rPr>
            <w:noProof/>
            <w:webHidden/>
          </w:rPr>
          <w:fldChar w:fldCharType="separate"/>
        </w:r>
        <w:r w:rsidR="00BB082B">
          <w:rPr>
            <w:noProof/>
            <w:webHidden/>
          </w:rPr>
          <w:t>99</w:t>
        </w:r>
        <w:r w:rsidR="00BB082B">
          <w:rPr>
            <w:noProof/>
            <w:webHidden/>
          </w:rPr>
          <w:fldChar w:fldCharType="end"/>
        </w:r>
      </w:hyperlink>
    </w:p>
    <w:p w:rsidR="00BB082B" w:rsidRDefault="000A6FDD" w14:paraId="7323CC83" w14:textId="7E9B4597">
      <w:pPr>
        <w:pStyle w:val="TableofFigures"/>
        <w:tabs>
          <w:tab w:val="right" w:leader="dot" w:pos="9350"/>
        </w:tabs>
        <w:rPr>
          <w:rFonts w:asciiTheme="minorHAnsi" w:hAnsiTheme="minorHAnsi"/>
          <w:noProof/>
          <w:kern w:val="2"/>
          <w:lang w:eastAsia="en-PH"/>
          <w14:ligatures w14:val="standardContextual"/>
        </w:rPr>
      </w:pPr>
      <w:hyperlink w:history="1" w:anchor="_Toc150946781">
        <w:r w:rsidRPr="00151691" w:rsidR="00BB082B">
          <w:rPr>
            <w:rStyle w:val="Hyperlink"/>
            <w:noProof/>
          </w:rPr>
          <w:t>Fig.  64 Barangay Secretary Dashboard</w:t>
        </w:r>
        <w:r w:rsidR="00BB082B">
          <w:rPr>
            <w:noProof/>
            <w:webHidden/>
          </w:rPr>
          <w:tab/>
        </w:r>
        <w:r w:rsidR="00BB082B">
          <w:rPr>
            <w:noProof/>
            <w:webHidden/>
          </w:rPr>
          <w:fldChar w:fldCharType="begin"/>
        </w:r>
        <w:r w:rsidR="00BB082B">
          <w:rPr>
            <w:noProof/>
            <w:webHidden/>
          </w:rPr>
          <w:instrText xml:space="preserve"> PAGEREF _Toc150946781 \h </w:instrText>
        </w:r>
        <w:r w:rsidR="00BB082B">
          <w:rPr>
            <w:noProof/>
            <w:webHidden/>
          </w:rPr>
        </w:r>
        <w:r w:rsidR="00BB082B">
          <w:rPr>
            <w:noProof/>
            <w:webHidden/>
          </w:rPr>
          <w:fldChar w:fldCharType="separate"/>
        </w:r>
        <w:r w:rsidR="00BB082B">
          <w:rPr>
            <w:noProof/>
            <w:webHidden/>
          </w:rPr>
          <w:t>99</w:t>
        </w:r>
        <w:r w:rsidR="00BB082B">
          <w:rPr>
            <w:noProof/>
            <w:webHidden/>
          </w:rPr>
          <w:fldChar w:fldCharType="end"/>
        </w:r>
      </w:hyperlink>
    </w:p>
    <w:p w:rsidR="00BB082B" w:rsidRDefault="000A6FDD" w14:paraId="3F69C3B6" w14:textId="56858D0B">
      <w:pPr>
        <w:pStyle w:val="TableofFigures"/>
        <w:tabs>
          <w:tab w:val="right" w:leader="dot" w:pos="9350"/>
        </w:tabs>
        <w:rPr>
          <w:rFonts w:asciiTheme="minorHAnsi" w:hAnsiTheme="minorHAnsi"/>
          <w:noProof/>
          <w:kern w:val="2"/>
          <w:lang w:eastAsia="en-PH"/>
          <w14:ligatures w14:val="standardContextual"/>
        </w:rPr>
      </w:pPr>
      <w:hyperlink w:history="1" w:anchor="_Toc150946782">
        <w:r w:rsidRPr="00151691" w:rsidR="00BB082B">
          <w:rPr>
            <w:rStyle w:val="Hyperlink"/>
            <w:noProof/>
          </w:rPr>
          <w:t>Fig.  65 Request Manager Dashboard Page</w:t>
        </w:r>
        <w:r w:rsidR="00BB082B">
          <w:rPr>
            <w:noProof/>
            <w:webHidden/>
          </w:rPr>
          <w:tab/>
        </w:r>
        <w:r w:rsidR="00BB082B">
          <w:rPr>
            <w:noProof/>
            <w:webHidden/>
          </w:rPr>
          <w:fldChar w:fldCharType="begin"/>
        </w:r>
        <w:r w:rsidR="00BB082B">
          <w:rPr>
            <w:noProof/>
            <w:webHidden/>
          </w:rPr>
          <w:instrText xml:space="preserve"> PAGEREF _Toc150946782 \h </w:instrText>
        </w:r>
        <w:r w:rsidR="00BB082B">
          <w:rPr>
            <w:noProof/>
            <w:webHidden/>
          </w:rPr>
        </w:r>
        <w:r w:rsidR="00BB082B">
          <w:rPr>
            <w:noProof/>
            <w:webHidden/>
          </w:rPr>
          <w:fldChar w:fldCharType="separate"/>
        </w:r>
        <w:r w:rsidR="00BB082B">
          <w:rPr>
            <w:noProof/>
            <w:webHidden/>
          </w:rPr>
          <w:t>100</w:t>
        </w:r>
        <w:r w:rsidR="00BB082B">
          <w:rPr>
            <w:noProof/>
            <w:webHidden/>
          </w:rPr>
          <w:fldChar w:fldCharType="end"/>
        </w:r>
      </w:hyperlink>
    </w:p>
    <w:p w:rsidR="00BB082B" w:rsidRDefault="000A6FDD" w14:paraId="5785FC5A" w14:textId="3BCA2AD1">
      <w:pPr>
        <w:pStyle w:val="TableofFigures"/>
        <w:tabs>
          <w:tab w:val="right" w:leader="dot" w:pos="9350"/>
        </w:tabs>
        <w:rPr>
          <w:rFonts w:asciiTheme="minorHAnsi" w:hAnsiTheme="minorHAnsi"/>
          <w:noProof/>
          <w:kern w:val="2"/>
          <w:lang w:eastAsia="en-PH"/>
          <w14:ligatures w14:val="standardContextual"/>
        </w:rPr>
      </w:pPr>
      <w:hyperlink w:history="1" w:anchor="_Toc150946783">
        <w:r w:rsidRPr="00151691" w:rsidR="00BB082B">
          <w:rPr>
            <w:rStyle w:val="Hyperlink"/>
            <w:noProof/>
          </w:rPr>
          <w:t>Fig.  66 Concern Manager Dashboard Page</w:t>
        </w:r>
        <w:r w:rsidR="00BB082B">
          <w:rPr>
            <w:noProof/>
            <w:webHidden/>
          </w:rPr>
          <w:tab/>
        </w:r>
        <w:r w:rsidR="00BB082B">
          <w:rPr>
            <w:noProof/>
            <w:webHidden/>
          </w:rPr>
          <w:fldChar w:fldCharType="begin"/>
        </w:r>
        <w:r w:rsidR="00BB082B">
          <w:rPr>
            <w:noProof/>
            <w:webHidden/>
          </w:rPr>
          <w:instrText xml:space="preserve"> PAGEREF _Toc150946783 \h </w:instrText>
        </w:r>
        <w:r w:rsidR="00BB082B">
          <w:rPr>
            <w:noProof/>
            <w:webHidden/>
          </w:rPr>
        </w:r>
        <w:r w:rsidR="00BB082B">
          <w:rPr>
            <w:noProof/>
            <w:webHidden/>
          </w:rPr>
          <w:fldChar w:fldCharType="separate"/>
        </w:r>
        <w:r w:rsidR="00BB082B">
          <w:rPr>
            <w:noProof/>
            <w:webHidden/>
          </w:rPr>
          <w:t>100</w:t>
        </w:r>
        <w:r w:rsidR="00BB082B">
          <w:rPr>
            <w:noProof/>
            <w:webHidden/>
          </w:rPr>
          <w:fldChar w:fldCharType="end"/>
        </w:r>
      </w:hyperlink>
    </w:p>
    <w:p w:rsidR="00BB082B" w:rsidRDefault="000A6FDD" w14:paraId="4A2EDD5D" w14:textId="538A7A3F">
      <w:pPr>
        <w:pStyle w:val="TableofFigures"/>
        <w:tabs>
          <w:tab w:val="right" w:leader="dot" w:pos="9350"/>
        </w:tabs>
        <w:rPr>
          <w:rFonts w:asciiTheme="minorHAnsi" w:hAnsiTheme="minorHAnsi"/>
          <w:noProof/>
          <w:kern w:val="2"/>
          <w:lang w:eastAsia="en-PH"/>
          <w14:ligatures w14:val="standardContextual"/>
        </w:rPr>
      </w:pPr>
      <w:hyperlink w:history="1" w:anchor="_Toc150946784">
        <w:r w:rsidRPr="00151691" w:rsidR="00BB082B">
          <w:rPr>
            <w:rStyle w:val="Hyperlink"/>
            <w:noProof/>
          </w:rPr>
          <w:t>Fig.  67 Barangay Treasurer Dashboard</w:t>
        </w:r>
        <w:r w:rsidR="00BB082B">
          <w:rPr>
            <w:noProof/>
            <w:webHidden/>
          </w:rPr>
          <w:tab/>
        </w:r>
        <w:r w:rsidR="00BB082B">
          <w:rPr>
            <w:noProof/>
            <w:webHidden/>
          </w:rPr>
          <w:fldChar w:fldCharType="begin"/>
        </w:r>
        <w:r w:rsidR="00BB082B">
          <w:rPr>
            <w:noProof/>
            <w:webHidden/>
          </w:rPr>
          <w:instrText xml:space="preserve"> PAGEREF _Toc150946784 \h </w:instrText>
        </w:r>
        <w:r w:rsidR="00BB082B">
          <w:rPr>
            <w:noProof/>
            <w:webHidden/>
          </w:rPr>
        </w:r>
        <w:r w:rsidR="00BB082B">
          <w:rPr>
            <w:noProof/>
            <w:webHidden/>
          </w:rPr>
          <w:fldChar w:fldCharType="separate"/>
        </w:r>
        <w:r w:rsidR="00BB082B">
          <w:rPr>
            <w:noProof/>
            <w:webHidden/>
          </w:rPr>
          <w:t>101</w:t>
        </w:r>
        <w:r w:rsidR="00BB082B">
          <w:rPr>
            <w:noProof/>
            <w:webHidden/>
          </w:rPr>
          <w:fldChar w:fldCharType="end"/>
        </w:r>
      </w:hyperlink>
    </w:p>
    <w:p w:rsidR="00BB082B" w:rsidRDefault="000A6FDD" w14:paraId="02EF1C5E" w14:textId="4B19CC4C">
      <w:pPr>
        <w:pStyle w:val="TableofFigures"/>
        <w:tabs>
          <w:tab w:val="right" w:leader="dot" w:pos="9350"/>
        </w:tabs>
        <w:rPr>
          <w:rFonts w:asciiTheme="minorHAnsi" w:hAnsiTheme="minorHAnsi"/>
          <w:noProof/>
          <w:kern w:val="2"/>
          <w:lang w:eastAsia="en-PH"/>
          <w14:ligatures w14:val="standardContextual"/>
        </w:rPr>
      </w:pPr>
      <w:hyperlink w:history="1" w:anchor="_Toc150946785">
        <w:r w:rsidRPr="00151691" w:rsidR="00BB082B">
          <w:rPr>
            <w:rStyle w:val="Hyperlink"/>
            <w:noProof/>
          </w:rPr>
          <w:t>Fig.  68 Product Backlog</w:t>
        </w:r>
        <w:r w:rsidR="00BB082B">
          <w:rPr>
            <w:noProof/>
            <w:webHidden/>
          </w:rPr>
          <w:tab/>
        </w:r>
        <w:r w:rsidR="00BB082B">
          <w:rPr>
            <w:noProof/>
            <w:webHidden/>
          </w:rPr>
          <w:fldChar w:fldCharType="begin"/>
        </w:r>
        <w:r w:rsidR="00BB082B">
          <w:rPr>
            <w:noProof/>
            <w:webHidden/>
          </w:rPr>
          <w:instrText xml:space="preserve"> PAGEREF _Toc150946785 \h </w:instrText>
        </w:r>
        <w:r w:rsidR="00BB082B">
          <w:rPr>
            <w:noProof/>
            <w:webHidden/>
          </w:rPr>
        </w:r>
        <w:r w:rsidR="00BB082B">
          <w:rPr>
            <w:noProof/>
            <w:webHidden/>
          </w:rPr>
          <w:fldChar w:fldCharType="separate"/>
        </w:r>
        <w:r w:rsidR="00BB082B">
          <w:rPr>
            <w:noProof/>
            <w:webHidden/>
          </w:rPr>
          <w:t>105</w:t>
        </w:r>
        <w:r w:rsidR="00BB082B">
          <w:rPr>
            <w:noProof/>
            <w:webHidden/>
          </w:rPr>
          <w:fldChar w:fldCharType="end"/>
        </w:r>
      </w:hyperlink>
    </w:p>
    <w:p w:rsidR="007A2387" w:rsidP="004315BD" w:rsidRDefault="004315BD" w14:paraId="544BD26E" w14:textId="2A2004FC">
      <w:r>
        <w:fldChar w:fldCharType="end"/>
      </w:r>
    </w:p>
    <w:p w:rsidRPr="004315BD" w:rsidR="004315BD" w:rsidP="004315BD" w:rsidRDefault="007A2387" w14:paraId="2D5BE78C" w14:textId="0BDE261A">
      <w:r>
        <w:br w:type="page"/>
      </w:r>
    </w:p>
    <w:p w:rsidR="00BB082B" w:rsidP="00BB082B" w:rsidRDefault="00BB082B" w14:paraId="04F5F5A8" w14:textId="34E1ECE5">
      <w:pPr>
        <w:pStyle w:val="Heading1"/>
        <w:numPr>
          <w:ilvl w:val="0"/>
          <w:numId w:val="0"/>
        </w:numPr>
      </w:pPr>
      <w:bookmarkStart w:name="_Toc150947779" w:id="3"/>
      <w:r>
        <w:t>List of Table</w:t>
      </w:r>
      <w:bookmarkEnd w:id="3"/>
    </w:p>
    <w:p w:rsidR="00B96481" w:rsidRDefault="00BB082B" w14:paraId="5E148D52" w14:textId="1094DC16">
      <w:pPr>
        <w:pStyle w:val="TableofFigures"/>
        <w:tabs>
          <w:tab w:val="right" w:leader="dot" w:pos="9350"/>
        </w:tabs>
        <w:rPr>
          <w:rFonts w:asciiTheme="minorHAnsi" w:hAnsiTheme="minorHAnsi"/>
          <w:noProof/>
          <w:kern w:val="2"/>
          <w:lang w:eastAsia="en-PH"/>
          <w14:ligatures w14:val="standardContextual"/>
        </w:rPr>
      </w:pPr>
      <w:r>
        <w:fldChar w:fldCharType="begin"/>
      </w:r>
      <w:r>
        <w:instrText xml:space="preserve"> TOC \h \z \c "TABLE" </w:instrText>
      </w:r>
      <w:r>
        <w:fldChar w:fldCharType="separate"/>
      </w:r>
      <w:hyperlink w:history="1" w:anchor="_Toc150947132">
        <w:r w:rsidRPr="00B63446" w:rsidR="00B96481">
          <w:rPr>
            <w:rStyle w:val="Hyperlink"/>
            <w:noProof/>
          </w:rPr>
          <w:t>TABLE 1  USER STORIES WITH ACCEPTANCE CRITERIA</w:t>
        </w:r>
        <w:r w:rsidR="00B96481">
          <w:rPr>
            <w:noProof/>
            <w:webHidden/>
          </w:rPr>
          <w:tab/>
        </w:r>
        <w:r w:rsidR="00B96481">
          <w:rPr>
            <w:noProof/>
            <w:webHidden/>
          </w:rPr>
          <w:fldChar w:fldCharType="begin"/>
        </w:r>
        <w:r w:rsidR="00B96481">
          <w:rPr>
            <w:noProof/>
            <w:webHidden/>
          </w:rPr>
          <w:instrText xml:space="preserve"> PAGEREF _Toc150947132 \h </w:instrText>
        </w:r>
        <w:r w:rsidR="00B96481">
          <w:rPr>
            <w:noProof/>
            <w:webHidden/>
          </w:rPr>
        </w:r>
        <w:r w:rsidR="00B96481">
          <w:rPr>
            <w:noProof/>
            <w:webHidden/>
          </w:rPr>
          <w:fldChar w:fldCharType="separate"/>
        </w:r>
        <w:r w:rsidR="00B96481">
          <w:rPr>
            <w:noProof/>
            <w:webHidden/>
          </w:rPr>
          <w:t>23</w:t>
        </w:r>
        <w:r w:rsidR="00B96481">
          <w:rPr>
            <w:noProof/>
            <w:webHidden/>
          </w:rPr>
          <w:fldChar w:fldCharType="end"/>
        </w:r>
      </w:hyperlink>
    </w:p>
    <w:p w:rsidR="00B96481" w:rsidRDefault="000A6FDD" w14:paraId="557E6EC2" w14:textId="7F7CC86B">
      <w:pPr>
        <w:pStyle w:val="TableofFigures"/>
        <w:tabs>
          <w:tab w:val="right" w:leader="dot" w:pos="9350"/>
        </w:tabs>
        <w:rPr>
          <w:rFonts w:asciiTheme="minorHAnsi" w:hAnsiTheme="minorHAnsi"/>
          <w:noProof/>
          <w:kern w:val="2"/>
          <w:lang w:eastAsia="en-PH"/>
          <w14:ligatures w14:val="standardContextual"/>
        </w:rPr>
      </w:pPr>
      <w:hyperlink w:history="1" w:anchor="_Toc150947133">
        <w:r w:rsidRPr="00B63446" w:rsidR="00B96481">
          <w:rPr>
            <w:rStyle w:val="Hyperlink"/>
            <w:noProof/>
          </w:rPr>
          <w:t>TABLE 2 RESIDENT'S EVENT TABLE</w:t>
        </w:r>
        <w:r w:rsidR="00B96481">
          <w:rPr>
            <w:noProof/>
            <w:webHidden/>
          </w:rPr>
          <w:tab/>
        </w:r>
        <w:r w:rsidR="00B96481">
          <w:rPr>
            <w:noProof/>
            <w:webHidden/>
          </w:rPr>
          <w:fldChar w:fldCharType="begin"/>
        </w:r>
        <w:r w:rsidR="00B96481">
          <w:rPr>
            <w:noProof/>
            <w:webHidden/>
          </w:rPr>
          <w:instrText xml:space="preserve"> PAGEREF _Toc150947133 \h </w:instrText>
        </w:r>
        <w:r w:rsidR="00B96481">
          <w:rPr>
            <w:noProof/>
            <w:webHidden/>
          </w:rPr>
        </w:r>
        <w:r w:rsidR="00B96481">
          <w:rPr>
            <w:noProof/>
            <w:webHidden/>
          </w:rPr>
          <w:fldChar w:fldCharType="separate"/>
        </w:r>
        <w:r w:rsidR="00B96481">
          <w:rPr>
            <w:noProof/>
            <w:webHidden/>
          </w:rPr>
          <w:t>26</w:t>
        </w:r>
        <w:r w:rsidR="00B96481">
          <w:rPr>
            <w:noProof/>
            <w:webHidden/>
          </w:rPr>
          <w:fldChar w:fldCharType="end"/>
        </w:r>
      </w:hyperlink>
    </w:p>
    <w:p w:rsidR="00B96481" w:rsidRDefault="000A6FDD" w14:paraId="6E6BFEDC" w14:textId="4A712A53">
      <w:pPr>
        <w:pStyle w:val="TableofFigures"/>
        <w:tabs>
          <w:tab w:val="right" w:leader="dot" w:pos="9350"/>
        </w:tabs>
        <w:rPr>
          <w:rFonts w:asciiTheme="minorHAnsi" w:hAnsiTheme="minorHAnsi"/>
          <w:noProof/>
          <w:kern w:val="2"/>
          <w:lang w:eastAsia="en-PH"/>
          <w14:ligatures w14:val="standardContextual"/>
        </w:rPr>
      </w:pPr>
      <w:hyperlink w:history="1" w:anchor="_Toc150947134">
        <w:r w:rsidRPr="00B63446" w:rsidR="00B96481">
          <w:rPr>
            <w:rStyle w:val="Hyperlink"/>
            <w:noProof/>
          </w:rPr>
          <w:t>TABLE 3 BARANGAY EMPLOYEE'S EVENT TABLE</w:t>
        </w:r>
        <w:r w:rsidR="00B96481">
          <w:rPr>
            <w:noProof/>
            <w:webHidden/>
          </w:rPr>
          <w:tab/>
        </w:r>
        <w:r w:rsidR="00B96481">
          <w:rPr>
            <w:noProof/>
            <w:webHidden/>
          </w:rPr>
          <w:fldChar w:fldCharType="begin"/>
        </w:r>
        <w:r w:rsidR="00B96481">
          <w:rPr>
            <w:noProof/>
            <w:webHidden/>
          </w:rPr>
          <w:instrText xml:space="preserve"> PAGEREF _Toc150947134 \h </w:instrText>
        </w:r>
        <w:r w:rsidR="00B96481">
          <w:rPr>
            <w:noProof/>
            <w:webHidden/>
          </w:rPr>
        </w:r>
        <w:r w:rsidR="00B96481">
          <w:rPr>
            <w:noProof/>
            <w:webHidden/>
          </w:rPr>
          <w:fldChar w:fldCharType="separate"/>
        </w:r>
        <w:r w:rsidR="00B96481">
          <w:rPr>
            <w:noProof/>
            <w:webHidden/>
          </w:rPr>
          <w:t>27</w:t>
        </w:r>
        <w:r w:rsidR="00B96481">
          <w:rPr>
            <w:noProof/>
            <w:webHidden/>
          </w:rPr>
          <w:fldChar w:fldCharType="end"/>
        </w:r>
      </w:hyperlink>
    </w:p>
    <w:p w:rsidR="00B96481" w:rsidRDefault="000A6FDD" w14:paraId="401D3DD3" w14:textId="7B859125">
      <w:pPr>
        <w:pStyle w:val="TableofFigures"/>
        <w:tabs>
          <w:tab w:val="right" w:leader="dot" w:pos="9350"/>
        </w:tabs>
        <w:rPr>
          <w:rFonts w:asciiTheme="minorHAnsi" w:hAnsiTheme="minorHAnsi"/>
          <w:noProof/>
          <w:kern w:val="2"/>
          <w:lang w:eastAsia="en-PH"/>
          <w14:ligatures w14:val="standardContextual"/>
        </w:rPr>
      </w:pPr>
      <w:hyperlink w:history="1" w:anchor="_Toc150947135">
        <w:r w:rsidRPr="00B63446" w:rsidR="00B96481">
          <w:rPr>
            <w:rStyle w:val="Hyperlink"/>
            <w:noProof/>
          </w:rPr>
          <w:t>TABLE 4  USE CASE DESCRIPTION REGISTRATION</w:t>
        </w:r>
        <w:r w:rsidR="00B96481">
          <w:rPr>
            <w:noProof/>
            <w:webHidden/>
          </w:rPr>
          <w:tab/>
        </w:r>
        <w:r w:rsidR="00B96481">
          <w:rPr>
            <w:noProof/>
            <w:webHidden/>
          </w:rPr>
          <w:fldChar w:fldCharType="begin"/>
        </w:r>
        <w:r w:rsidR="00B96481">
          <w:rPr>
            <w:noProof/>
            <w:webHidden/>
          </w:rPr>
          <w:instrText xml:space="preserve"> PAGEREF _Toc150947135 \h </w:instrText>
        </w:r>
        <w:r w:rsidR="00B96481">
          <w:rPr>
            <w:noProof/>
            <w:webHidden/>
          </w:rPr>
        </w:r>
        <w:r w:rsidR="00B96481">
          <w:rPr>
            <w:noProof/>
            <w:webHidden/>
          </w:rPr>
          <w:fldChar w:fldCharType="separate"/>
        </w:r>
        <w:r w:rsidR="00B96481">
          <w:rPr>
            <w:noProof/>
            <w:webHidden/>
          </w:rPr>
          <w:t>30</w:t>
        </w:r>
        <w:r w:rsidR="00B96481">
          <w:rPr>
            <w:noProof/>
            <w:webHidden/>
          </w:rPr>
          <w:fldChar w:fldCharType="end"/>
        </w:r>
      </w:hyperlink>
    </w:p>
    <w:p w:rsidR="00B96481" w:rsidRDefault="000A6FDD" w14:paraId="3CD9A3E4" w14:textId="7A040CC3">
      <w:pPr>
        <w:pStyle w:val="TableofFigures"/>
        <w:tabs>
          <w:tab w:val="right" w:leader="dot" w:pos="9350"/>
        </w:tabs>
        <w:rPr>
          <w:rFonts w:asciiTheme="minorHAnsi" w:hAnsiTheme="minorHAnsi"/>
          <w:noProof/>
          <w:kern w:val="2"/>
          <w:lang w:eastAsia="en-PH"/>
          <w14:ligatures w14:val="standardContextual"/>
        </w:rPr>
      </w:pPr>
      <w:hyperlink w:history="1" w:anchor="_Toc150947136">
        <w:r w:rsidRPr="00B63446" w:rsidR="00B96481">
          <w:rPr>
            <w:rStyle w:val="Hyperlink"/>
            <w:noProof/>
          </w:rPr>
          <w:t>TABLE 5  LOGIN RESIDENT ACCOUNT</w:t>
        </w:r>
        <w:r w:rsidR="00B96481">
          <w:rPr>
            <w:noProof/>
            <w:webHidden/>
          </w:rPr>
          <w:tab/>
        </w:r>
        <w:r w:rsidR="00B96481">
          <w:rPr>
            <w:noProof/>
            <w:webHidden/>
          </w:rPr>
          <w:fldChar w:fldCharType="begin"/>
        </w:r>
        <w:r w:rsidR="00B96481">
          <w:rPr>
            <w:noProof/>
            <w:webHidden/>
          </w:rPr>
          <w:instrText xml:space="preserve"> PAGEREF _Toc150947136 \h </w:instrText>
        </w:r>
        <w:r w:rsidR="00B96481">
          <w:rPr>
            <w:noProof/>
            <w:webHidden/>
          </w:rPr>
        </w:r>
        <w:r w:rsidR="00B96481">
          <w:rPr>
            <w:noProof/>
            <w:webHidden/>
          </w:rPr>
          <w:fldChar w:fldCharType="separate"/>
        </w:r>
        <w:r w:rsidR="00B96481">
          <w:rPr>
            <w:noProof/>
            <w:webHidden/>
          </w:rPr>
          <w:t>31</w:t>
        </w:r>
        <w:r w:rsidR="00B96481">
          <w:rPr>
            <w:noProof/>
            <w:webHidden/>
          </w:rPr>
          <w:fldChar w:fldCharType="end"/>
        </w:r>
      </w:hyperlink>
    </w:p>
    <w:p w:rsidR="00B96481" w:rsidRDefault="000A6FDD" w14:paraId="04712C50" w14:textId="74756C2F">
      <w:pPr>
        <w:pStyle w:val="TableofFigures"/>
        <w:tabs>
          <w:tab w:val="right" w:leader="dot" w:pos="9350"/>
        </w:tabs>
        <w:rPr>
          <w:rFonts w:asciiTheme="minorHAnsi" w:hAnsiTheme="minorHAnsi"/>
          <w:noProof/>
          <w:kern w:val="2"/>
          <w:lang w:eastAsia="en-PH"/>
          <w14:ligatures w14:val="standardContextual"/>
        </w:rPr>
      </w:pPr>
      <w:hyperlink w:history="1" w:anchor="_Toc150947137">
        <w:r w:rsidRPr="00B63446" w:rsidR="00B96481">
          <w:rPr>
            <w:rStyle w:val="Hyperlink"/>
            <w:noProof/>
          </w:rPr>
          <w:t>TABLE 6  UPDATE RESIDENT ACCOUNT</w:t>
        </w:r>
        <w:r w:rsidR="00B96481">
          <w:rPr>
            <w:noProof/>
            <w:webHidden/>
          </w:rPr>
          <w:tab/>
        </w:r>
        <w:r w:rsidR="00B96481">
          <w:rPr>
            <w:noProof/>
            <w:webHidden/>
          </w:rPr>
          <w:fldChar w:fldCharType="begin"/>
        </w:r>
        <w:r w:rsidR="00B96481">
          <w:rPr>
            <w:noProof/>
            <w:webHidden/>
          </w:rPr>
          <w:instrText xml:space="preserve"> PAGEREF _Toc150947137 \h </w:instrText>
        </w:r>
        <w:r w:rsidR="00B96481">
          <w:rPr>
            <w:noProof/>
            <w:webHidden/>
          </w:rPr>
        </w:r>
        <w:r w:rsidR="00B96481">
          <w:rPr>
            <w:noProof/>
            <w:webHidden/>
          </w:rPr>
          <w:fldChar w:fldCharType="separate"/>
        </w:r>
        <w:r w:rsidR="00B96481">
          <w:rPr>
            <w:noProof/>
            <w:webHidden/>
          </w:rPr>
          <w:t>32</w:t>
        </w:r>
        <w:r w:rsidR="00B96481">
          <w:rPr>
            <w:noProof/>
            <w:webHidden/>
          </w:rPr>
          <w:fldChar w:fldCharType="end"/>
        </w:r>
      </w:hyperlink>
    </w:p>
    <w:p w:rsidR="00B96481" w:rsidRDefault="000A6FDD" w14:paraId="04BD9B4F" w14:textId="44719B4D">
      <w:pPr>
        <w:pStyle w:val="TableofFigures"/>
        <w:tabs>
          <w:tab w:val="right" w:leader="dot" w:pos="9350"/>
        </w:tabs>
        <w:rPr>
          <w:rFonts w:asciiTheme="minorHAnsi" w:hAnsiTheme="minorHAnsi"/>
          <w:noProof/>
          <w:kern w:val="2"/>
          <w:lang w:eastAsia="en-PH"/>
          <w14:ligatures w14:val="standardContextual"/>
        </w:rPr>
      </w:pPr>
      <w:hyperlink w:history="1" w:anchor="_Toc150947138">
        <w:r w:rsidRPr="00B63446" w:rsidR="00B96481">
          <w:rPr>
            <w:rStyle w:val="Hyperlink"/>
            <w:noProof/>
          </w:rPr>
          <w:t>TABLE 7  CREATE NEW REQUEST</w:t>
        </w:r>
        <w:r w:rsidR="00B96481">
          <w:rPr>
            <w:noProof/>
            <w:webHidden/>
          </w:rPr>
          <w:tab/>
        </w:r>
        <w:r w:rsidR="00B96481">
          <w:rPr>
            <w:noProof/>
            <w:webHidden/>
          </w:rPr>
          <w:fldChar w:fldCharType="begin"/>
        </w:r>
        <w:r w:rsidR="00B96481">
          <w:rPr>
            <w:noProof/>
            <w:webHidden/>
          </w:rPr>
          <w:instrText xml:space="preserve"> PAGEREF _Toc150947138 \h </w:instrText>
        </w:r>
        <w:r w:rsidR="00B96481">
          <w:rPr>
            <w:noProof/>
            <w:webHidden/>
          </w:rPr>
        </w:r>
        <w:r w:rsidR="00B96481">
          <w:rPr>
            <w:noProof/>
            <w:webHidden/>
          </w:rPr>
          <w:fldChar w:fldCharType="separate"/>
        </w:r>
        <w:r w:rsidR="00B96481">
          <w:rPr>
            <w:noProof/>
            <w:webHidden/>
          </w:rPr>
          <w:t>33</w:t>
        </w:r>
        <w:r w:rsidR="00B96481">
          <w:rPr>
            <w:noProof/>
            <w:webHidden/>
          </w:rPr>
          <w:fldChar w:fldCharType="end"/>
        </w:r>
      </w:hyperlink>
    </w:p>
    <w:p w:rsidR="00B96481" w:rsidRDefault="000A6FDD" w14:paraId="78FBD98C" w14:textId="50B96D38">
      <w:pPr>
        <w:pStyle w:val="TableofFigures"/>
        <w:tabs>
          <w:tab w:val="right" w:leader="dot" w:pos="9350"/>
        </w:tabs>
        <w:rPr>
          <w:rFonts w:asciiTheme="minorHAnsi" w:hAnsiTheme="minorHAnsi"/>
          <w:noProof/>
          <w:kern w:val="2"/>
          <w:lang w:eastAsia="en-PH"/>
          <w14:ligatures w14:val="standardContextual"/>
        </w:rPr>
      </w:pPr>
      <w:hyperlink w:history="1" w:anchor="_Toc150947139">
        <w:r w:rsidRPr="00B63446" w:rsidR="00B96481">
          <w:rPr>
            <w:rStyle w:val="Hyperlink"/>
            <w:noProof/>
          </w:rPr>
          <w:t>TABLE 8  TRACK REQUEST STATUS</w:t>
        </w:r>
        <w:r w:rsidR="00B96481">
          <w:rPr>
            <w:noProof/>
            <w:webHidden/>
          </w:rPr>
          <w:tab/>
        </w:r>
        <w:r w:rsidR="00B96481">
          <w:rPr>
            <w:noProof/>
            <w:webHidden/>
          </w:rPr>
          <w:fldChar w:fldCharType="begin"/>
        </w:r>
        <w:r w:rsidR="00B96481">
          <w:rPr>
            <w:noProof/>
            <w:webHidden/>
          </w:rPr>
          <w:instrText xml:space="preserve"> PAGEREF _Toc150947139 \h </w:instrText>
        </w:r>
        <w:r w:rsidR="00B96481">
          <w:rPr>
            <w:noProof/>
            <w:webHidden/>
          </w:rPr>
        </w:r>
        <w:r w:rsidR="00B96481">
          <w:rPr>
            <w:noProof/>
            <w:webHidden/>
          </w:rPr>
          <w:fldChar w:fldCharType="separate"/>
        </w:r>
        <w:r w:rsidR="00B96481">
          <w:rPr>
            <w:noProof/>
            <w:webHidden/>
          </w:rPr>
          <w:t>34</w:t>
        </w:r>
        <w:r w:rsidR="00B96481">
          <w:rPr>
            <w:noProof/>
            <w:webHidden/>
          </w:rPr>
          <w:fldChar w:fldCharType="end"/>
        </w:r>
      </w:hyperlink>
    </w:p>
    <w:p w:rsidR="00B96481" w:rsidRDefault="000A6FDD" w14:paraId="70D5C45F" w14:textId="3866ADF9">
      <w:pPr>
        <w:pStyle w:val="TableofFigures"/>
        <w:tabs>
          <w:tab w:val="right" w:leader="dot" w:pos="9350"/>
        </w:tabs>
        <w:rPr>
          <w:rFonts w:asciiTheme="minorHAnsi" w:hAnsiTheme="minorHAnsi"/>
          <w:noProof/>
          <w:kern w:val="2"/>
          <w:lang w:eastAsia="en-PH"/>
          <w14:ligatures w14:val="standardContextual"/>
        </w:rPr>
      </w:pPr>
      <w:hyperlink w:history="1" w:anchor="_Toc150947140">
        <w:r w:rsidRPr="00B63446" w:rsidR="00B96481">
          <w:rPr>
            <w:rStyle w:val="Hyperlink"/>
            <w:noProof/>
          </w:rPr>
          <w:t>TABLE 9  RESET PASSWORD</w:t>
        </w:r>
        <w:r w:rsidR="00B96481">
          <w:rPr>
            <w:noProof/>
            <w:webHidden/>
          </w:rPr>
          <w:tab/>
        </w:r>
        <w:r w:rsidR="00B96481">
          <w:rPr>
            <w:noProof/>
            <w:webHidden/>
          </w:rPr>
          <w:fldChar w:fldCharType="begin"/>
        </w:r>
        <w:r w:rsidR="00B96481">
          <w:rPr>
            <w:noProof/>
            <w:webHidden/>
          </w:rPr>
          <w:instrText xml:space="preserve"> PAGEREF _Toc150947140 \h </w:instrText>
        </w:r>
        <w:r w:rsidR="00B96481">
          <w:rPr>
            <w:noProof/>
            <w:webHidden/>
          </w:rPr>
        </w:r>
        <w:r w:rsidR="00B96481">
          <w:rPr>
            <w:noProof/>
            <w:webHidden/>
          </w:rPr>
          <w:fldChar w:fldCharType="separate"/>
        </w:r>
        <w:r w:rsidR="00B96481">
          <w:rPr>
            <w:noProof/>
            <w:webHidden/>
          </w:rPr>
          <w:t>35</w:t>
        </w:r>
        <w:r w:rsidR="00B96481">
          <w:rPr>
            <w:noProof/>
            <w:webHidden/>
          </w:rPr>
          <w:fldChar w:fldCharType="end"/>
        </w:r>
      </w:hyperlink>
    </w:p>
    <w:p w:rsidR="00B96481" w:rsidRDefault="000A6FDD" w14:paraId="53DB5BBC" w14:textId="0977A4DD">
      <w:pPr>
        <w:pStyle w:val="TableofFigures"/>
        <w:tabs>
          <w:tab w:val="right" w:leader="dot" w:pos="9350"/>
        </w:tabs>
        <w:rPr>
          <w:rFonts w:asciiTheme="minorHAnsi" w:hAnsiTheme="minorHAnsi"/>
          <w:noProof/>
          <w:kern w:val="2"/>
          <w:lang w:eastAsia="en-PH"/>
          <w14:ligatures w14:val="standardContextual"/>
        </w:rPr>
      </w:pPr>
      <w:hyperlink w:history="1" w:anchor="_Toc150947141">
        <w:r w:rsidRPr="00B63446" w:rsidR="00B96481">
          <w:rPr>
            <w:rStyle w:val="Hyperlink"/>
            <w:noProof/>
          </w:rPr>
          <w:t>TABLE 10  SUBMIT NEW CONCERN</w:t>
        </w:r>
        <w:r w:rsidR="00B96481">
          <w:rPr>
            <w:noProof/>
            <w:webHidden/>
          </w:rPr>
          <w:tab/>
        </w:r>
        <w:r w:rsidR="00B96481">
          <w:rPr>
            <w:noProof/>
            <w:webHidden/>
          </w:rPr>
          <w:fldChar w:fldCharType="begin"/>
        </w:r>
        <w:r w:rsidR="00B96481">
          <w:rPr>
            <w:noProof/>
            <w:webHidden/>
          </w:rPr>
          <w:instrText xml:space="preserve"> PAGEREF _Toc150947141 \h </w:instrText>
        </w:r>
        <w:r w:rsidR="00B96481">
          <w:rPr>
            <w:noProof/>
            <w:webHidden/>
          </w:rPr>
        </w:r>
        <w:r w:rsidR="00B96481">
          <w:rPr>
            <w:noProof/>
            <w:webHidden/>
          </w:rPr>
          <w:fldChar w:fldCharType="separate"/>
        </w:r>
        <w:r w:rsidR="00B96481">
          <w:rPr>
            <w:noProof/>
            <w:webHidden/>
          </w:rPr>
          <w:t>36</w:t>
        </w:r>
        <w:r w:rsidR="00B96481">
          <w:rPr>
            <w:noProof/>
            <w:webHidden/>
          </w:rPr>
          <w:fldChar w:fldCharType="end"/>
        </w:r>
      </w:hyperlink>
    </w:p>
    <w:p w:rsidR="00B96481" w:rsidRDefault="000A6FDD" w14:paraId="215B1271" w14:textId="64156795">
      <w:pPr>
        <w:pStyle w:val="TableofFigures"/>
        <w:tabs>
          <w:tab w:val="right" w:leader="dot" w:pos="9350"/>
        </w:tabs>
        <w:rPr>
          <w:rFonts w:asciiTheme="minorHAnsi" w:hAnsiTheme="minorHAnsi"/>
          <w:noProof/>
          <w:kern w:val="2"/>
          <w:lang w:eastAsia="en-PH"/>
          <w14:ligatures w14:val="standardContextual"/>
        </w:rPr>
      </w:pPr>
      <w:hyperlink w:history="1" w:anchor="_Toc150947142">
        <w:r w:rsidRPr="00B63446" w:rsidR="00B96481">
          <w:rPr>
            <w:rStyle w:val="Hyperlink"/>
            <w:noProof/>
          </w:rPr>
          <w:t>TABLE 11  TRACK CONCERN STATUS</w:t>
        </w:r>
        <w:r w:rsidR="00B96481">
          <w:rPr>
            <w:noProof/>
            <w:webHidden/>
          </w:rPr>
          <w:tab/>
        </w:r>
        <w:r w:rsidR="00B96481">
          <w:rPr>
            <w:noProof/>
            <w:webHidden/>
          </w:rPr>
          <w:fldChar w:fldCharType="begin"/>
        </w:r>
        <w:r w:rsidR="00B96481">
          <w:rPr>
            <w:noProof/>
            <w:webHidden/>
          </w:rPr>
          <w:instrText xml:space="preserve"> PAGEREF _Toc150947142 \h </w:instrText>
        </w:r>
        <w:r w:rsidR="00B96481">
          <w:rPr>
            <w:noProof/>
            <w:webHidden/>
          </w:rPr>
        </w:r>
        <w:r w:rsidR="00B96481">
          <w:rPr>
            <w:noProof/>
            <w:webHidden/>
          </w:rPr>
          <w:fldChar w:fldCharType="separate"/>
        </w:r>
        <w:r w:rsidR="00B96481">
          <w:rPr>
            <w:noProof/>
            <w:webHidden/>
          </w:rPr>
          <w:t>38</w:t>
        </w:r>
        <w:r w:rsidR="00B96481">
          <w:rPr>
            <w:noProof/>
            <w:webHidden/>
          </w:rPr>
          <w:fldChar w:fldCharType="end"/>
        </w:r>
      </w:hyperlink>
    </w:p>
    <w:p w:rsidR="00B96481" w:rsidRDefault="000A6FDD" w14:paraId="3DDF360B" w14:textId="37580686">
      <w:pPr>
        <w:pStyle w:val="TableofFigures"/>
        <w:tabs>
          <w:tab w:val="right" w:leader="dot" w:pos="9350"/>
        </w:tabs>
        <w:rPr>
          <w:rFonts w:asciiTheme="minorHAnsi" w:hAnsiTheme="minorHAnsi"/>
          <w:noProof/>
          <w:kern w:val="2"/>
          <w:lang w:eastAsia="en-PH"/>
          <w14:ligatures w14:val="standardContextual"/>
        </w:rPr>
      </w:pPr>
      <w:hyperlink w:history="1" w:anchor="_Toc150947143">
        <w:r w:rsidRPr="00B63446" w:rsidR="00B96481">
          <w:rPr>
            <w:rStyle w:val="Hyperlink"/>
            <w:noProof/>
          </w:rPr>
          <w:t>TABLE 12  LOG-IN BARANGAY EMPLOYEE ACCOUNT</w:t>
        </w:r>
        <w:r w:rsidR="00B96481">
          <w:rPr>
            <w:noProof/>
            <w:webHidden/>
          </w:rPr>
          <w:tab/>
        </w:r>
        <w:r w:rsidR="00B96481">
          <w:rPr>
            <w:noProof/>
            <w:webHidden/>
          </w:rPr>
          <w:fldChar w:fldCharType="begin"/>
        </w:r>
        <w:r w:rsidR="00B96481">
          <w:rPr>
            <w:noProof/>
            <w:webHidden/>
          </w:rPr>
          <w:instrText xml:space="preserve"> PAGEREF _Toc150947143 \h </w:instrText>
        </w:r>
        <w:r w:rsidR="00B96481">
          <w:rPr>
            <w:noProof/>
            <w:webHidden/>
          </w:rPr>
        </w:r>
        <w:r w:rsidR="00B96481">
          <w:rPr>
            <w:noProof/>
            <w:webHidden/>
          </w:rPr>
          <w:fldChar w:fldCharType="separate"/>
        </w:r>
        <w:r w:rsidR="00B96481">
          <w:rPr>
            <w:noProof/>
            <w:webHidden/>
          </w:rPr>
          <w:t>39</w:t>
        </w:r>
        <w:r w:rsidR="00B96481">
          <w:rPr>
            <w:noProof/>
            <w:webHidden/>
          </w:rPr>
          <w:fldChar w:fldCharType="end"/>
        </w:r>
      </w:hyperlink>
    </w:p>
    <w:p w:rsidR="00B96481" w:rsidRDefault="000A6FDD" w14:paraId="3729184B" w14:textId="624FD7DB">
      <w:pPr>
        <w:pStyle w:val="TableofFigures"/>
        <w:tabs>
          <w:tab w:val="right" w:leader="dot" w:pos="9350"/>
        </w:tabs>
        <w:rPr>
          <w:rFonts w:asciiTheme="minorHAnsi" w:hAnsiTheme="minorHAnsi"/>
          <w:noProof/>
          <w:kern w:val="2"/>
          <w:lang w:eastAsia="en-PH"/>
          <w14:ligatures w14:val="standardContextual"/>
        </w:rPr>
      </w:pPr>
      <w:hyperlink w:history="1" w:anchor="_Toc150947144">
        <w:r w:rsidRPr="00B63446" w:rsidR="00B96481">
          <w:rPr>
            <w:rStyle w:val="Hyperlink"/>
            <w:noProof/>
          </w:rPr>
          <w:t>TABLE 13  ADMIN- CREATE EMPLOYEE ACCOUNT</w:t>
        </w:r>
        <w:r w:rsidR="00B96481">
          <w:rPr>
            <w:noProof/>
            <w:webHidden/>
          </w:rPr>
          <w:tab/>
        </w:r>
        <w:r w:rsidR="00B96481">
          <w:rPr>
            <w:noProof/>
            <w:webHidden/>
          </w:rPr>
          <w:fldChar w:fldCharType="begin"/>
        </w:r>
        <w:r w:rsidR="00B96481">
          <w:rPr>
            <w:noProof/>
            <w:webHidden/>
          </w:rPr>
          <w:instrText xml:space="preserve"> PAGEREF _Toc150947144 \h </w:instrText>
        </w:r>
        <w:r w:rsidR="00B96481">
          <w:rPr>
            <w:noProof/>
            <w:webHidden/>
          </w:rPr>
        </w:r>
        <w:r w:rsidR="00B96481">
          <w:rPr>
            <w:noProof/>
            <w:webHidden/>
          </w:rPr>
          <w:fldChar w:fldCharType="separate"/>
        </w:r>
        <w:r w:rsidR="00B96481">
          <w:rPr>
            <w:noProof/>
            <w:webHidden/>
          </w:rPr>
          <w:t>40</w:t>
        </w:r>
        <w:r w:rsidR="00B96481">
          <w:rPr>
            <w:noProof/>
            <w:webHidden/>
          </w:rPr>
          <w:fldChar w:fldCharType="end"/>
        </w:r>
      </w:hyperlink>
    </w:p>
    <w:p w:rsidR="00B96481" w:rsidRDefault="000A6FDD" w14:paraId="3E95B5FC" w14:textId="06589FBD">
      <w:pPr>
        <w:pStyle w:val="TableofFigures"/>
        <w:tabs>
          <w:tab w:val="right" w:leader="dot" w:pos="9350"/>
        </w:tabs>
        <w:rPr>
          <w:rFonts w:asciiTheme="minorHAnsi" w:hAnsiTheme="minorHAnsi"/>
          <w:noProof/>
          <w:kern w:val="2"/>
          <w:lang w:eastAsia="en-PH"/>
          <w14:ligatures w14:val="standardContextual"/>
        </w:rPr>
      </w:pPr>
      <w:hyperlink w:history="1" w:anchor="_Toc150947145">
        <w:r w:rsidRPr="00B63446" w:rsidR="00B96481">
          <w:rPr>
            <w:rStyle w:val="Hyperlink"/>
            <w:noProof/>
          </w:rPr>
          <w:t>TABLE 14  DEACTIVATE EMPLOYEE ACCOUNT</w:t>
        </w:r>
        <w:r w:rsidR="00B96481">
          <w:rPr>
            <w:noProof/>
            <w:webHidden/>
          </w:rPr>
          <w:tab/>
        </w:r>
        <w:r w:rsidR="00B96481">
          <w:rPr>
            <w:noProof/>
            <w:webHidden/>
          </w:rPr>
          <w:fldChar w:fldCharType="begin"/>
        </w:r>
        <w:r w:rsidR="00B96481">
          <w:rPr>
            <w:noProof/>
            <w:webHidden/>
          </w:rPr>
          <w:instrText xml:space="preserve"> PAGEREF _Toc150947145 \h </w:instrText>
        </w:r>
        <w:r w:rsidR="00B96481">
          <w:rPr>
            <w:noProof/>
            <w:webHidden/>
          </w:rPr>
        </w:r>
        <w:r w:rsidR="00B96481">
          <w:rPr>
            <w:noProof/>
            <w:webHidden/>
          </w:rPr>
          <w:fldChar w:fldCharType="separate"/>
        </w:r>
        <w:r w:rsidR="00B96481">
          <w:rPr>
            <w:noProof/>
            <w:webHidden/>
          </w:rPr>
          <w:t>41</w:t>
        </w:r>
        <w:r w:rsidR="00B96481">
          <w:rPr>
            <w:noProof/>
            <w:webHidden/>
          </w:rPr>
          <w:fldChar w:fldCharType="end"/>
        </w:r>
      </w:hyperlink>
    </w:p>
    <w:p w:rsidR="00B96481" w:rsidRDefault="000A6FDD" w14:paraId="10735BFE" w14:textId="0CC99D24">
      <w:pPr>
        <w:pStyle w:val="TableofFigures"/>
        <w:tabs>
          <w:tab w:val="right" w:leader="dot" w:pos="9350"/>
        </w:tabs>
        <w:rPr>
          <w:rFonts w:asciiTheme="minorHAnsi" w:hAnsiTheme="minorHAnsi"/>
          <w:noProof/>
          <w:kern w:val="2"/>
          <w:lang w:eastAsia="en-PH"/>
          <w14:ligatures w14:val="standardContextual"/>
        </w:rPr>
      </w:pPr>
      <w:hyperlink w:history="1" w:anchor="_Toc150947146">
        <w:r w:rsidRPr="00B63446" w:rsidR="00B96481">
          <w:rPr>
            <w:rStyle w:val="Hyperlink"/>
            <w:noProof/>
          </w:rPr>
          <w:t>TABLE 15  REACTIVATE BARANGAY EMPLOYEE ACCOUNT</w:t>
        </w:r>
        <w:r w:rsidR="00B96481">
          <w:rPr>
            <w:noProof/>
            <w:webHidden/>
          </w:rPr>
          <w:tab/>
        </w:r>
        <w:r w:rsidR="00B96481">
          <w:rPr>
            <w:noProof/>
            <w:webHidden/>
          </w:rPr>
          <w:fldChar w:fldCharType="begin"/>
        </w:r>
        <w:r w:rsidR="00B96481">
          <w:rPr>
            <w:noProof/>
            <w:webHidden/>
          </w:rPr>
          <w:instrText xml:space="preserve"> PAGEREF _Toc150947146 \h </w:instrText>
        </w:r>
        <w:r w:rsidR="00B96481">
          <w:rPr>
            <w:noProof/>
            <w:webHidden/>
          </w:rPr>
        </w:r>
        <w:r w:rsidR="00B96481">
          <w:rPr>
            <w:noProof/>
            <w:webHidden/>
          </w:rPr>
          <w:fldChar w:fldCharType="separate"/>
        </w:r>
        <w:r w:rsidR="00B96481">
          <w:rPr>
            <w:noProof/>
            <w:webHidden/>
          </w:rPr>
          <w:t>42</w:t>
        </w:r>
        <w:r w:rsidR="00B96481">
          <w:rPr>
            <w:noProof/>
            <w:webHidden/>
          </w:rPr>
          <w:fldChar w:fldCharType="end"/>
        </w:r>
      </w:hyperlink>
    </w:p>
    <w:p w:rsidR="00B96481" w:rsidRDefault="000A6FDD" w14:paraId="349CD1C7" w14:textId="16D71E3C">
      <w:pPr>
        <w:pStyle w:val="TableofFigures"/>
        <w:tabs>
          <w:tab w:val="right" w:leader="dot" w:pos="9350"/>
        </w:tabs>
        <w:rPr>
          <w:rFonts w:asciiTheme="minorHAnsi" w:hAnsiTheme="minorHAnsi"/>
          <w:noProof/>
          <w:kern w:val="2"/>
          <w:lang w:eastAsia="en-PH"/>
          <w14:ligatures w14:val="standardContextual"/>
        </w:rPr>
      </w:pPr>
      <w:hyperlink w:history="1" w:anchor="_Toc150947147">
        <w:r w:rsidRPr="00B63446" w:rsidR="00B96481">
          <w:rPr>
            <w:rStyle w:val="Hyperlink"/>
            <w:noProof/>
          </w:rPr>
          <w:t>TABLE 16  ADMINISTRATOR EDITS EMPLOYEE ACCOUNT</w:t>
        </w:r>
        <w:r w:rsidR="00B96481">
          <w:rPr>
            <w:noProof/>
            <w:webHidden/>
          </w:rPr>
          <w:tab/>
        </w:r>
        <w:r w:rsidR="00B96481">
          <w:rPr>
            <w:noProof/>
            <w:webHidden/>
          </w:rPr>
          <w:fldChar w:fldCharType="begin"/>
        </w:r>
        <w:r w:rsidR="00B96481">
          <w:rPr>
            <w:noProof/>
            <w:webHidden/>
          </w:rPr>
          <w:instrText xml:space="preserve"> PAGEREF _Toc150947147 \h </w:instrText>
        </w:r>
        <w:r w:rsidR="00B96481">
          <w:rPr>
            <w:noProof/>
            <w:webHidden/>
          </w:rPr>
        </w:r>
        <w:r w:rsidR="00B96481">
          <w:rPr>
            <w:noProof/>
            <w:webHidden/>
          </w:rPr>
          <w:fldChar w:fldCharType="separate"/>
        </w:r>
        <w:r w:rsidR="00B96481">
          <w:rPr>
            <w:noProof/>
            <w:webHidden/>
          </w:rPr>
          <w:t>43</w:t>
        </w:r>
        <w:r w:rsidR="00B96481">
          <w:rPr>
            <w:noProof/>
            <w:webHidden/>
          </w:rPr>
          <w:fldChar w:fldCharType="end"/>
        </w:r>
      </w:hyperlink>
    </w:p>
    <w:p w:rsidR="00B96481" w:rsidRDefault="000A6FDD" w14:paraId="7F288319" w14:textId="13D10A19">
      <w:pPr>
        <w:pStyle w:val="TableofFigures"/>
        <w:tabs>
          <w:tab w:val="right" w:leader="dot" w:pos="9350"/>
        </w:tabs>
        <w:rPr>
          <w:rFonts w:asciiTheme="minorHAnsi" w:hAnsiTheme="minorHAnsi"/>
          <w:noProof/>
          <w:kern w:val="2"/>
          <w:lang w:eastAsia="en-PH"/>
          <w14:ligatures w14:val="standardContextual"/>
        </w:rPr>
      </w:pPr>
      <w:hyperlink w:history="1" w:anchor="_Toc150947148">
        <w:r w:rsidRPr="00B63446" w:rsidR="00B96481">
          <w:rPr>
            <w:rStyle w:val="Hyperlink"/>
            <w:noProof/>
          </w:rPr>
          <w:t>TABLE 17  EMPLOYE EDITS EMPLOYEE ACCOUNT</w:t>
        </w:r>
        <w:r w:rsidR="00B96481">
          <w:rPr>
            <w:noProof/>
            <w:webHidden/>
          </w:rPr>
          <w:tab/>
        </w:r>
        <w:r w:rsidR="00B96481">
          <w:rPr>
            <w:noProof/>
            <w:webHidden/>
          </w:rPr>
          <w:fldChar w:fldCharType="begin"/>
        </w:r>
        <w:r w:rsidR="00B96481">
          <w:rPr>
            <w:noProof/>
            <w:webHidden/>
          </w:rPr>
          <w:instrText xml:space="preserve"> PAGEREF _Toc150947148 \h </w:instrText>
        </w:r>
        <w:r w:rsidR="00B96481">
          <w:rPr>
            <w:noProof/>
            <w:webHidden/>
          </w:rPr>
        </w:r>
        <w:r w:rsidR="00B96481">
          <w:rPr>
            <w:noProof/>
            <w:webHidden/>
          </w:rPr>
          <w:fldChar w:fldCharType="separate"/>
        </w:r>
        <w:r w:rsidR="00B96481">
          <w:rPr>
            <w:noProof/>
            <w:webHidden/>
          </w:rPr>
          <w:t>44</w:t>
        </w:r>
        <w:r w:rsidR="00B96481">
          <w:rPr>
            <w:noProof/>
            <w:webHidden/>
          </w:rPr>
          <w:fldChar w:fldCharType="end"/>
        </w:r>
      </w:hyperlink>
    </w:p>
    <w:p w:rsidR="00B96481" w:rsidRDefault="000A6FDD" w14:paraId="503A650B" w14:textId="0EACC55A">
      <w:pPr>
        <w:pStyle w:val="TableofFigures"/>
        <w:tabs>
          <w:tab w:val="right" w:leader="dot" w:pos="9350"/>
        </w:tabs>
        <w:rPr>
          <w:rFonts w:asciiTheme="minorHAnsi" w:hAnsiTheme="minorHAnsi"/>
          <w:noProof/>
          <w:kern w:val="2"/>
          <w:lang w:eastAsia="en-PH"/>
          <w14:ligatures w14:val="standardContextual"/>
        </w:rPr>
      </w:pPr>
      <w:hyperlink w:history="1" w:anchor="_Toc150947149">
        <w:r w:rsidRPr="00B63446" w:rsidR="00B96481">
          <w:rPr>
            <w:rStyle w:val="Hyperlink"/>
            <w:noProof/>
          </w:rPr>
          <w:t>TABLE 18  DEACTIVATE BARANGAY RESIDENT ACCOUNT</w:t>
        </w:r>
        <w:r w:rsidR="00B96481">
          <w:rPr>
            <w:noProof/>
            <w:webHidden/>
          </w:rPr>
          <w:tab/>
        </w:r>
        <w:r w:rsidR="00B96481">
          <w:rPr>
            <w:noProof/>
            <w:webHidden/>
          </w:rPr>
          <w:fldChar w:fldCharType="begin"/>
        </w:r>
        <w:r w:rsidR="00B96481">
          <w:rPr>
            <w:noProof/>
            <w:webHidden/>
          </w:rPr>
          <w:instrText xml:space="preserve"> PAGEREF _Toc150947149 \h </w:instrText>
        </w:r>
        <w:r w:rsidR="00B96481">
          <w:rPr>
            <w:noProof/>
            <w:webHidden/>
          </w:rPr>
        </w:r>
        <w:r w:rsidR="00B96481">
          <w:rPr>
            <w:noProof/>
            <w:webHidden/>
          </w:rPr>
          <w:fldChar w:fldCharType="separate"/>
        </w:r>
        <w:r w:rsidR="00B96481">
          <w:rPr>
            <w:noProof/>
            <w:webHidden/>
          </w:rPr>
          <w:t>45</w:t>
        </w:r>
        <w:r w:rsidR="00B96481">
          <w:rPr>
            <w:noProof/>
            <w:webHidden/>
          </w:rPr>
          <w:fldChar w:fldCharType="end"/>
        </w:r>
      </w:hyperlink>
    </w:p>
    <w:p w:rsidR="00B96481" w:rsidRDefault="000A6FDD" w14:paraId="6B4346B6" w14:textId="55ECAD65">
      <w:pPr>
        <w:pStyle w:val="TableofFigures"/>
        <w:tabs>
          <w:tab w:val="right" w:leader="dot" w:pos="9350"/>
        </w:tabs>
        <w:rPr>
          <w:rFonts w:asciiTheme="minorHAnsi" w:hAnsiTheme="minorHAnsi"/>
          <w:noProof/>
          <w:kern w:val="2"/>
          <w:lang w:eastAsia="en-PH"/>
          <w14:ligatures w14:val="standardContextual"/>
        </w:rPr>
      </w:pPr>
      <w:hyperlink w:history="1" w:anchor="_Toc150947150">
        <w:r w:rsidRPr="00B63446" w:rsidR="00B96481">
          <w:rPr>
            <w:rStyle w:val="Hyperlink"/>
            <w:noProof/>
          </w:rPr>
          <w:t>TABLE 19  REACTIVATE BARANGAY RESIDENT ACCOUNT</w:t>
        </w:r>
        <w:r w:rsidR="00B96481">
          <w:rPr>
            <w:noProof/>
            <w:webHidden/>
          </w:rPr>
          <w:tab/>
        </w:r>
        <w:r w:rsidR="00B96481">
          <w:rPr>
            <w:noProof/>
            <w:webHidden/>
          </w:rPr>
          <w:fldChar w:fldCharType="begin"/>
        </w:r>
        <w:r w:rsidR="00B96481">
          <w:rPr>
            <w:noProof/>
            <w:webHidden/>
          </w:rPr>
          <w:instrText xml:space="preserve"> PAGEREF _Toc150947150 \h </w:instrText>
        </w:r>
        <w:r w:rsidR="00B96481">
          <w:rPr>
            <w:noProof/>
            <w:webHidden/>
          </w:rPr>
        </w:r>
        <w:r w:rsidR="00B96481">
          <w:rPr>
            <w:noProof/>
            <w:webHidden/>
          </w:rPr>
          <w:fldChar w:fldCharType="separate"/>
        </w:r>
        <w:r w:rsidR="00B96481">
          <w:rPr>
            <w:noProof/>
            <w:webHidden/>
          </w:rPr>
          <w:t>46</w:t>
        </w:r>
        <w:r w:rsidR="00B96481">
          <w:rPr>
            <w:noProof/>
            <w:webHidden/>
          </w:rPr>
          <w:fldChar w:fldCharType="end"/>
        </w:r>
      </w:hyperlink>
    </w:p>
    <w:p w:rsidR="00B96481" w:rsidRDefault="000A6FDD" w14:paraId="0EFCADA7" w14:textId="77539488">
      <w:pPr>
        <w:pStyle w:val="TableofFigures"/>
        <w:tabs>
          <w:tab w:val="right" w:leader="dot" w:pos="9350"/>
        </w:tabs>
        <w:rPr>
          <w:rFonts w:asciiTheme="minorHAnsi" w:hAnsiTheme="minorHAnsi"/>
          <w:noProof/>
          <w:kern w:val="2"/>
          <w:lang w:eastAsia="en-PH"/>
          <w14:ligatures w14:val="standardContextual"/>
        </w:rPr>
      </w:pPr>
      <w:hyperlink w:history="1" w:anchor="_Toc150947151">
        <w:r w:rsidRPr="00B63446" w:rsidR="00B96481">
          <w:rPr>
            <w:rStyle w:val="Hyperlink"/>
            <w:noProof/>
          </w:rPr>
          <w:t>TABLE 20  EDIT HOMEPAGE BANNER</w:t>
        </w:r>
        <w:r w:rsidR="00B96481">
          <w:rPr>
            <w:noProof/>
            <w:webHidden/>
          </w:rPr>
          <w:tab/>
        </w:r>
        <w:r w:rsidR="00B96481">
          <w:rPr>
            <w:noProof/>
            <w:webHidden/>
          </w:rPr>
          <w:fldChar w:fldCharType="begin"/>
        </w:r>
        <w:r w:rsidR="00B96481">
          <w:rPr>
            <w:noProof/>
            <w:webHidden/>
          </w:rPr>
          <w:instrText xml:space="preserve"> PAGEREF _Toc150947151 \h </w:instrText>
        </w:r>
        <w:r w:rsidR="00B96481">
          <w:rPr>
            <w:noProof/>
            <w:webHidden/>
          </w:rPr>
        </w:r>
        <w:r w:rsidR="00B96481">
          <w:rPr>
            <w:noProof/>
            <w:webHidden/>
          </w:rPr>
          <w:fldChar w:fldCharType="separate"/>
        </w:r>
        <w:r w:rsidR="00B96481">
          <w:rPr>
            <w:noProof/>
            <w:webHidden/>
          </w:rPr>
          <w:t>47</w:t>
        </w:r>
        <w:r w:rsidR="00B96481">
          <w:rPr>
            <w:noProof/>
            <w:webHidden/>
          </w:rPr>
          <w:fldChar w:fldCharType="end"/>
        </w:r>
      </w:hyperlink>
    </w:p>
    <w:p w:rsidR="00B96481" w:rsidRDefault="000A6FDD" w14:paraId="0E9EAB20" w14:textId="2E38E21F">
      <w:pPr>
        <w:pStyle w:val="TableofFigures"/>
        <w:tabs>
          <w:tab w:val="right" w:leader="dot" w:pos="9350"/>
        </w:tabs>
        <w:rPr>
          <w:rFonts w:asciiTheme="minorHAnsi" w:hAnsiTheme="minorHAnsi"/>
          <w:noProof/>
          <w:kern w:val="2"/>
          <w:lang w:eastAsia="en-PH"/>
          <w14:ligatures w14:val="standardContextual"/>
        </w:rPr>
      </w:pPr>
      <w:hyperlink w:history="1" w:anchor="_Toc150947152">
        <w:r w:rsidRPr="00B63446" w:rsidR="00B96481">
          <w:rPr>
            <w:rStyle w:val="Hyperlink"/>
            <w:noProof/>
          </w:rPr>
          <w:t>TABLE 21  EDIT DEMOGRAPHY</w:t>
        </w:r>
        <w:r w:rsidR="00B96481">
          <w:rPr>
            <w:noProof/>
            <w:webHidden/>
          </w:rPr>
          <w:tab/>
        </w:r>
        <w:r w:rsidR="00B96481">
          <w:rPr>
            <w:noProof/>
            <w:webHidden/>
          </w:rPr>
          <w:fldChar w:fldCharType="begin"/>
        </w:r>
        <w:r w:rsidR="00B96481">
          <w:rPr>
            <w:noProof/>
            <w:webHidden/>
          </w:rPr>
          <w:instrText xml:space="preserve"> PAGEREF _Toc150947152 \h </w:instrText>
        </w:r>
        <w:r w:rsidR="00B96481">
          <w:rPr>
            <w:noProof/>
            <w:webHidden/>
          </w:rPr>
        </w:r>
        <w:r w:rsidR="00B96481">
          <w:rPr>
            <w:noProof/>
            <w:webHidden/>
          </w:rPr>
          <w:fldChar w:fldCharType="separate"/>
        </w:r>
        <w:r w:rsidR="00B96481">
          <w:rPr>
            <w:noProof/>
            <w:webHidden/>
          </w:rPr>
          <w:t>48</w:t>
        </w:r>
        <w:r w:rsidR="00B96481">
          <w:rPr>
            <w:noProof/>
            <w:webHidden/>
          </w:rPr>
          <w:fldChar w:fldCharType="end"/>
        </w:r>
      </w:hyperlink>
    </w:p>
    <w:p w:rsidR="00B96481" w:rsidRDefault="000A6FDD" w14:paraId="78179ABA" w14:textId="5206C812">
      <w:pPr>
        <w:pStyle w:val="TableofFigures"/>
        <w:tabs>
          <w:tab w:val="right" w:leader="dot" w:pos="9350"/>
        </w:tabs>
        <w:rPr>
          <w:rFonts w:asciiTheme="minorHAnsi" w:hAnsiTheme="minorHAnsi"/>
          <w:noProof/>
          <w:kern w:val="2"/>
          <w:lang w:eastAsia="en-PH"/>
          <w14:ligatures w14:val="standardContextual"/>
        </w:rPr>
      </w:pPr>
      <w:hyperlink w:history="1" w:anchor="_Toc150947153">
        <w:r w:rsidRPr="00B63446" w:rsidR="00B96481">
          <w:rPr>
            <w:rStyle w:val="Hyperlink"/>
            <w:noProof/>
          </w:rPr>
          <w:t>TABLE 22  EDIT CONTACTS</w:t>
        </w:r>
        <w:r w:rsidR="00B96481">
          <w:rPr>
            <w:noProof/>
            <w:webHidden/>
          </w:rPr>
          <w:tab/>
        </w:r>
        <w:r w:rsidR="00B96481">
          <w:rPr>
            <w:noProof/>
            <w:webHidden/>
          </w:rPr>
          <w:fldChar w:fldCharType="begin"/>
        </w:r>
        <w:r w:rsidR="00B96481">
          <w:rPr>
            <w:noProof/>
            <w:webHidden/>
          </w:rPr>
          <w:instrText xml:space="preserve"> PAGEREF _Toc150947153 \h </w:instrText>
        </w:r>
        <w:r w:rsidR="00B96481">
          <w:rPr>
            <w:noProof/>
            <w:webHidden/>
          </w:rPr>
        </w:r>
        <w:r w:rsidR="00B96481">
          <w:rPr>
            <w:noProof/>
            <w:webHidden/>
          </w:rPr>
          <w:fldChar w:fldCharType="separate"/>
        </w:r>
        <w:r w:rsidR="00B96481">
          <w:rPr>
            <w:noProof/>
            <w:webHidden/>
          </w:rPr>
          <w:t>49</w:t>
        </w:r>
        <w:r w:rsidR="00B96481">
          <w:rPr>
            <w:noProof/>
            <w:webHidden/>
          </w:rPr>
          <w:fldChar w:fldCharType="end"/>
        </w:r>
      </w:hyperlink>
    </w:p>
    <w:p w:rsidR="00B96481" w:rsidRDefault="000A6FDD" w14:paraId="3C97C2F0" w14:textId="67D2B9C7">
      <w:pPr>
        <w:pStyle w:val="TableofFigures"/>
        <w:tabs>
          <w:tab w:val="right" w:leader="dot" w:pos="9350"/>
        </w:tabs>
        <w:rPr>
          <w:rFonts w:asciiTheme="minorHAnsi" w:hAnsiTheme="minorHAnsi"/>
          <w:noProof/>
          <w:kern w:val="2"/>
          <w:lang w:eastAsia="en-PH"/>
          <w14:ligatures w14:val="standardContextual"/>
        </w:rPr>
      </w:pPr>
      <w:hyperlink w:history="1" w:anchor="_Toc150947154">
        <w:r w:rsidRPr="00B63446" w:rsidR="00B96481">
          <w:rPr>
            <w:rStyle w:val="Hyperlink"/>
            <w:noProof/>
          </w:rPr>
          <w:t>TABLE 23  UPDATE BARANGAY OFFICIALS</w:t>
        </w:r>
        <w:r w:rsidR="00B96481">
          <w:rPr>
            <w:noProof/>
            <w:webHidden/>
          </w:rPr>
          <w:tab/>
        </w:r>
        <w:r w:rsidR="00B96481">
          <w:rPr>
            <w:noProof/>
            <w:webHidden/>
          </w:rPr>
          <w:fldChar w:fldCharType="begin"/>
        </w:r>
        <w:r w:rsidR="00B96481">
          <w:rPr>
            <w:noProof/>
            <w:webHidden/>
          </w:rPr>
          <w:instrText xml:space="preserve"> PAGEREF _Toc150947154 \h </w:instrText>
        </w:r>
        <w:r w:rsidR="00B96481">
          <w:rPr>
            <w:noProof/>
            <w:webHidden/>
          </w:rPr>
        </w:r>
        <w:r w:rsidR="00B96481">
          <w:rPr>
            <w:noProof/>
            <w:webHidden/>
          </w:rPr>
          <w:fldChar w:fldCharType="separate"/>
        </w:r>
        <w:r w:rsidR="00B96481">
          <w:rPr>
            <w:noProof/>
            <w:webHidden/>
          </w:rPr>
          <w:t>50</w:t>
        </w:r>
        <w:r w:rsidR="00B96481">
          <w:rPr>
            <w:noProof/>
            <w:webHidden/>
          </w:rPr>
          <w:fldChar w:fldCharType="end"/>
        </w:r>
      </w:hyperlink>
    </w:p>
    <w:p w:rsidR="00B96481" w:rsidRDefault="000A6FDD" w14:paraId="251E4449" w14:textId="146A0C48">
      <w:pPr>
        <w:pStyle w:val="TableofFigures"/>
        <w:tabs>
          <w:tab w:val="right" w:leader="dot" w:pos="9350"/>
        </w:tabs>
        <w:rPr>
          <w:rFonts w:asciiTheme="minorHAnsi" w:hAnsiTheme="minorHAnsi"/>
          <w:noProof/>
          <w:kern w:val="2"/>
          <w:lang w:eastAsia="en-PH"/>
          <w14:ligatures w14:val="standardContextual"/>
        </w:rPr>
      </w:pPr>
      <w:hyperlink w:history="1" w:anchor="_Toc150947155">
        <w:r w:rsidRPr="00B63446" w:rsidR="00B96481">
          <w:rPr>
            <w:rStyle w:val="Hyperlink"/>
            <w:noProof/>
          </w:rPr>
          <w:t>TABLE 24  MANAGE SERVICES</w:t>
        </w:r>
        <w:r w:rsidR="00B96481">
          <w:rPr>
            <w:noProof/>
            <w:webHidden/>
          </w:rPr>
          <w:tab/>
        </w:r>
        <w:r w:rsidR="00B96481">
          <w:rPr>
            <w:noProof/>
            <w:webHidden/>
          </w:rPr>
          <w:fldChar w:fldCharType="begin"/>
        </w:r>
        <w:r w:rsidR="00B96481">
          <w:rPr>
            <w:noProof/>
            <w:webHidden/>
          </w:rPr>
          <w:instrText xml:space="preserve"> PAGEREF _Toc150947155 \h </w:instrText>
        </w:r>
        <w:r w:rsidR="00B96481">
          <w:rPr>
            <w:noProof/>
            <w:webHidden/>
          </w:rPr>
        </w:r>
        <w:r w:rsidR="00B96481">
          <w:rPr>
            <w:noProof/>
            <w:webHidden/>
          </w:rPr>
          <w:fldChar w:fldCharType="separate"/>
        </w:r>
        <w:r w:rsidR="00B96481">
          <w:rPr>
            <w:noProof/>
            <w:webHidden/>
          </w:rPr>
          <w:t>51</w:t>
        </w:r>
        <w:r w:rsidR="00B96481">
          <w:rPr>
            <w:noProof/>
            <w:webHidden/>
          </w:rPr>
          <w:fldChar w:fldCharType="end"/>
        </w:r>
      </w:hyperlink>
    </w:p>
    <w:p w:rsidR="00B96481" w:rsidRDefault="000A6FDD" w14:paraId="152E68DB" w14:textId="72581E52">
      <w:pPr>
        <w:pStyle w:val="TableofFigures"/>
        <w:tabs>
          <w:tab w:val="right" w:leader="dot" w:pos="9350"/>
        </w:tabs>
        <w:rPr>
          <w:rFonts w:asciiTheme="minorHAnsi" w:hAnsiTheme="minorHAnsi"/>
          <w:noProof/>
          <w:kern w:val="2"/>
          <w:lang w:eastAsia="en-PH"/>
          <w14:ligatures w14:val="standardContextual"/>
        </w:rPr>
      </w:pPr>
      <w:hyperlink w:history="1" w:anchor="_Toc150947156">
        <w:r w:rsidRPr="00B63446" w:rsidR="00B96481">
          <w:rPr>
            <w:rStyle w:val="Hyperlink"/>
            <w:noProof/>
          </w:rPr>
          <w:t>TABLE 25  VIEW DOCUMENT REQUEST</w:t>
        </w:r>
        <w:r w:rsidR="00B96481">
          <w:rPr>
            <w:noProof/>
            <w:webHidden/>
          </w:rPr>
          <w:tab/>
        </w:r>
        <w:r w:rsidR="00B96481">
          <w:rPr>
            <w:noProof/>
            <w:webHidden/>
          </w:rPr>
          <w:fldChar w:fldCharType="begin"/>
        </w:r>
        <w:r w:rsidR="00B96481">
          <w:rPr>
            <w:noProof/>
            <w:webHidden/>
          </w:rPr>
          <w:instrText xml:space="preserve"> PAGEREF _Toc150947156 \h </w:instrText>
        </w:r>
        <w:r w:rsidR="00B96481">
          <w:rPr>
            <w:noProof/>
            <w:webHidden/>
          </w:rPr>
        </w:r>
        <w:r w:rsidR="00B96481">
          <w:rPr>
            <w:noProof/>
            <w:webHidden/>
          </w:rPr>
          <w:fldChar w:fldCharType="separate"/>
        </w:r>
        <w:r w:rsidR="00B96481">
          <w:rPr>
            <w:noProof/>
            <w:webHidden/>
          </w:rPr>
          <w:t>52</w:t>
        </w:r>
        <w:r w:rsidR="00B96481">
          <w:rPr>
            <w:noProof/>
            <w:webHidden/>
          </w:rPr>
          <w:fldChar w:fldCharType="end"/>
        </w:r>
      </w:hyperlink>
    </w:p>
    <w:p w:rsidR="00B96481" w:rsidRDefault="000A6FDD" w14:paraId="30796636" w14:textId="3C8A507F">
      <w:pPr>
        <w:pStyle w:val="TableofFigures"/>
        <w:tabs>
          <w:tab w:val="right" w:leader="dot" w:pos="9350"/>
        </w:tabs>
        <w:rPr>
          <w:rFonts w:asciiTheme="minorHAnsi" w:hAnsiTheme="minorHAnsi"/>
          <w:noProof/>
          <w:kern w:val="2"/>
          <w:lang w:eastAsia="en-PH"/>
          <w14:ligatures w14:val="standardContextual"/>
        </w:rPr>
      </w:pPr>
      <w:hyperlink w:history="1" w:anchor="_Toc150947157">
        <w:r w:rsidRPr="00B63446" w:rsidR="00B96481">
          <w:rPr>
            <w:rStyle w:val="Hyperlink"/>
            <w:noProof/>
          </w:rPr>
          <w:t>TABLE 26  PROCESS DOCUMENT REQUEST</w:t>
        </w:r>
        <w:r w:rsidR="00B96481">
          <w:rPr>
            <w:noProof/>
            <w:webHidden/>
          </w:rPr>
          <w:tab/>
        </w:r>
        <w:r w:rsidR="00B96481">
          <w:rPr>
            <w:noProof/>
            <w:webHidden/>
          </w:rPr>
          <w:fldChar w:fldCharType="begin"/>
        </w:r>
        <w:r w:rsidR="00B96481">
          <w:rPr>
            <w:noProof/>
            <w:webHidden/>
          </w:rPr>
          <w:instrText xml:space="preserve"> PAGEREF _Toc150947157 \h </w:instrText>
        </w:r>
        <w:r w:rsidR="00B96481">
          <w:rPr>
            <w:noProof/>
            <w:webHidden/>
          </w:rPr>
        </w:r>
        <w:r w:rsidR="00B96481">
          <w:rPr>
            <w:noProof/>
            <w:webHidden/>
          </w:rPr>
          <w:fldChar w:fldCharType="separate"/>
        </w:r>
        <w:r w:rsidR="00B96481">
          <w:rPr>
            <w:noProof/>
            <w:webHidden/>
          </w:rPr>
          <w:t>53</w:t>
        </w:r>
        <w:r w:rsidR="00B96481">
          <w:rPr>
            <w:noProof/>
            <w:webHidden/>
          </w:rPr>
          <w:fldChar w:fldCharType="end"/>
        </w:r>
      </w:hyperlink>
    </w:p>
    <w:p w:rsidR="00B96481" w:rsidRDefault="000A6FDD" w14:paraId="3C52F87D" w14:textId="25132323">
      <w:pPr>
        <w:pStyle w:val="TableofFigures"/>
        <w:tabs>
          <w:tab w:val="right" w:leader="dot" w:pos="9350"/>
        </w:tabs>
        <w:rPr>
          <w:rFonts w:asciiTheme="minorHAnsi" w:hAnsiTheme="minorHAnsi"/>
          <w:noProof/>
          <w:kern w:val="2"/>
          <w:lang w:eastAsia="en-PH"/>
          <w14:ligatures w14:val="standardContextual"/>
        </w:rPr>
      </w:pPr>
      <w:hyperlink w:history="1" w:anchor="_Toc150947158">
        <w:r w:rsidRPr="00B63446" w:rsidR="00B96481">
          <w:rPr>
            <w:rStyle w:val="Hyperlink"/>
            <w:noProof/>
          </w:rPr>
          <w:t>TABLE 27  APPROVE DOCUMENT REQUEST</w:t>
        </w:r>
        <w:r w:rsidR="00B96481">
          <w:rPr>
            <w:noProof/>
            <w:webHidden/>
          </w:rPr>
          <w:tab/>
        </w:r>
        <w:r w:rsidR="00B96481">
          <w:rPr>
            <w:noProof/>
            <w:webHidden/>
          </w:rPr>
          <w:fldChar w:fldCharType="begin"/>
        </w:r>
        <w:r w:rsidR="00B96481">
          <w:rPr>
            <w:noProof/>
            <w:webHidden/>
          </w:rPr>
          <w:instrText xml:space="preserve"> PAGEREF _Toc150947158 \h </w:instrText>
        </w:r>
        <w:r w:rsidR="00B96481">
          <w:rPr>
            <w:noProof/>
            <w:webHidden/>
          </w:rPr>
        </w:r>
        <w:r w:rsidR="00B96481">
          <w:rPr>
            <w:noProof/>
            <w:webHidden/>
          </w:rPr>
          <w:fldChar w:fldCharType="separate"/>
        </w:r>
        <w:r w:rsidR="00B96481">
          <w:rPr>
            <w:noProof/>
            <w:webHidden/>
          </w:rPr>
          <w:t>54</w:t>
        </w:r>
        <w:r w:rsidR="00B96481">
          <w:rPr>
            <w:noProof/>
            <w:webHidden/>
          </w:rPr>
          <w:fldChar w:fldCharType="end"/>
        </w:r>
      </w:hyperlink>
    </w:p>
    <w:p w:rsidR="00B96481" w:rsidRDefault="000A6FDD" w14:paraId="5613A934" w14:textId="52A19725">
      <w:pPr>
        <w:pStyle w:val="TableofFigures"/>
        <w:tabs>
          <w:tab w:val="right" w:leader="dot" w:pos="9350"/>
        </w:tabs>
        <w:rPr>
          <w:rFonts w:asciiTheme="minorHAnsi" w:hAnsiTheme="minorHAnsi"/>
          <w:noProof/>
          <w:kern w:val="2"/>
          <w:lang w:eastAsia="en-PH"/>
          <w14:ligatures w14:val="standardContextual"/>
        </w:rPr>
      </w:pPr>
      <w:hyperlink w:history="1" w:anchor="_Toc150947159">
        <w:r w:rsidRPr="00B63446" w:rsidR="00B96481">
          <w:rPr>
            <w:rStyle w:val="Hyperlink"/>
            <w:noProof/>
          </w:rPr>
          <w:t>TABLE 28  DENY DOCUMENT REQUEST</w:t>
        </w:r>
        <w:r w:rsidR="00B96481">
          <w:rPr>
            <w:noProof/>
            <w:webHidden/>
          </w:rPr>
          <w:tab/>
        </w:r>
        <w:r w:rsidR="00B96481">
          <w:rPr>
            <w:noProof/>
            <w:webHidden/>
          </w:rPr>
          <w:fldChar w:fldCharType="begin"/>
        </w:r>
        <w:r w:rsidR="00B96481">
          <w:rPr>
            <w:noProof/>
            <w:webHidden/>
          </w:rPr>
          <w:instrText xml:space="preserve"> PAGEREF _Toc150947159 \h </w:instrText>
        </w:r>
        <w:r w:rsidR="00B96481">
          <w:rPr>
            <w:noProof/>
            <w:webHidden/>
          </w:rPr>
        </w:r>
        <w:r w:rsidR="00B96481">
          <w:rPr>
            <w:noProof/>
            <w:webHidden/>
          </w:rPr>
          <w:fldChar w:fldCharType="separate"/>
        </w:r>
        <w:r w:rsidR="00B96481">
          <w:rPr>
            <w:noProof/>
            <w:webHidden/>
          </w:rPr>
          <w:t>55</w:t>
        </w:r>
        <w:r w:rsidR="00B96481">
          <w:rPr>
            <w:noProof/>
            <w:webHidden/>
          </w:rPr>
          <w:fldChar w:fldCharType="end"/>
        </w:r>
      </w:hyperlink>
    </w:p>
    <w:p w:rsidR="00B96481" w:rsidRDefault="000A6FDD" w14:paraId="4B4F08E8" w14:textId="39672D5A">
      <w:pPr>
        <w:pStyle w:val="TableofFigures"/>
        <w:tabs>
          <w:tab w:val="right" w:leader="dot" w:pos="9350"/>
        </w:tabs>
        <w:rPr>
          <w:rFonts w:asciiTheme="minorHAnsi" w:hAnsiTheme="minorHAnsi"/>
          <w:noProof/>
          <w:kern w:val="2"/>
          <w:lang w:eastAsia="en-PH"/>
          <w14:ligatures w14:val="standardContextual"/>
        </w:rPr>
      </w:pPr>
      <w:hyperlink w:history="1" w:anchor="_Toc150947160">
        <w:r w:rsidRPr="00B63446" w:rsidR="00B96481">
          <w:rPr>
            <w:rStyle w:val="Hyperlink"/>
            <w:noProof/>
          </w:rPr>
          <w:t>TABLE 29  APPROVE DOCUMENT REQUEST</w:t>
        </w:r>
        <w:r w:rsidR="00B96481">
          <w:rPr>
            <w:noProof/>
            <w:webHidden/>
          </w:rPr>
          <w:tab/>
        </w:r>
        <w:r w:rsidR="00B96481">
          <w:rPr>
            <w:noProof/>
            <w:webHidden/>
          </w:rPr>
          <w:fldChar w:fldCharType="begin"/>
        </w:r>
        <w:r w:rsidR="00B96481">
          <w:rPr>
            <w:noProof/>
            <w:webHidden/>
          </w:rPr>
          <w:instrText xml:space="preserve"> PAGEREF _Toc150947160 \h </w:instrText>
        </w:r>
        <w:r w:rsidR="00B96481">
          <w:rPr>
            <w:noProof/>
            <w:webHidden/>
          </w:rPr>
        </w:r>
        <w:r w:rsidR="00B96481">
          <w:rPr>
            <w:noProof/>
            <w:webHidden/>
          </w:rPr>
          <w:fldChar w:fldCharType="separate"/>
        </w:r>
        <w:r w:rsidR="00B96481">
          <w:rPr>
            <w:noProof/>
            <w:webHidden/>
          </w:rPr>
          <w:t>56</w:t>
        </w:r>
        <w:r w:rsidR="00B96481">
          <w:rPr>
            <w:noProof/>
            <w:webHidden/>
          </w:rPr>
          <w:fldChar w:fldCharType="end"/>
        </w:r>
      </w:hyperlink>
    </w:p>
    <w:p w:rsidR="00B96481" w:rsidRDefault="000A6FDD" w14:paraId="32157E07" w14:textId="160DD715">
      <w:pPr>
        <w:pStyle w:val="TableofFigures"/>
        <w:tabs>
          <w:tab w:val="right" w:leader="dot" w:pos="9350"/>
        </w:tabs>
        <w:rPr>
          <w:rFonts w:asciiTheme="minorHAnsi" w:hAnsiTheme="minorHAnsi"/>
          <w:noProof/>
          <w:kern w:val="2"/>
          <w:lang w:eastAsia="en-PH"/>
          <w14:ligatures w14:val="standardContextual"/>
        </w:rPr>
      </w:pPr>
      <w:hyperlink w:history="1" w:anchor="_Toc150947161">
        <w:r w:rsidRPr="00B63446" w:rsidR="00B96481">
          <w:rPr>
            <w:rStyle w:val="Hyperlink"/>
            <w:noProof/>
          </w:rPr>
          <w:t>TABLE 30  PROCESS CONCERN</w:t>
        </w:r>
        <w:r w:rsidR="00B96481">
          <w:rPr>
            <w:noProof/>
            <w:webHidden/>
          </w:rPr>
          <w:tab/>
        </w:r>
        <w:r w:rsidR="00B96481">
          <w:rPr>
            <w:noProof/>
            <w:webHidden/>
          </w:rPr>
          <w:fldChar w:fldCharType="begin"/>
        </w:r>
        <w:r w:rsidR="00B96481">
          <w:rPr>
            <w:noProof/>
            <w:webHidden/>
          </w:rPr>
          <w:instrText xml:space="preserve"> PAGEREF _Toc150947161 \h </w:instrText>
        </w:r>
        <w:r w:rsidR="00B96481">
          <w:rPr>
            <w:noProof/>
            <w:webHidden/>
          </w:rPr>
        </w:r>
        <w:r w:rsidR="00B96481">
          <w:rPr>
            <w:noProof/>
            <w:webHidden/>
          </w:rPr>
          <w:fldChar w:fldCharType="separate"/>
        </w:r>
        <w:r w:rsidR="00B96481">
          <w:rPr>
            <w:noProof/>
            <w:webHidden/>
          </w:rPr>
          <w:t>57</w:t>
        </w:r>
        <w:r w:rsidR="00B96481">
          <w:rPr>
            <w:noProof/>
            <w:webHidden/>
          </w:rPr>
          <w:fldChar w:fldCharType="end"/>
        </w:r>
      </w:hyperlink>
    </w:p>
    <w:p w:rsidR="00B96481" w:rsidRDefault="000A6FDD" w14:paraId="7D90B2E6" w14:textId="5F7D6D3A">
      <w:pPr>
        <w:pStyle w:val="TableofFigures"/>
        <w:tabs>
          <w:tab w:val="right" w:leader="dot" w:pos="9350"/>
        </w:tabs>
        <w:rPr>
          <w:rFonts w:asciiTheme="minorHAnsi" w:hAnsiTheme="minorHAnsi"/>
          <w:noProof/>
          <w:kern w:val="2"/>
          <w:lang w:eastAsia="en-PH"/>
          <w14:ligatures w14:val="standardContextual"/>
        </w:rPr>
      </w:pPr>
      <w:hyperlink w:history="1" w:anchor="_Toc150947162">
        <w:r w:rsidRPr="00B63446" w:rsidR="00B96481">
          <w:rPr>
            <w:rStyle w:val="Hyperlink"/>
            <w:noProof/>
          </w:rPr>
          <w:t>TABLE 31  UPDATE CONCERN</w:t>
        </w:r>
        <w:r w:rsidR="00B96481">
          <w:rPr>
            <w:noProof/>
            <w:webHidden/>
          </w:rPr>
          <w:tab/>
        </w:r>
        <w:r w:rsidR="00B96481">
          <w:rPr>
            <w:noProof/>
            <w:webHidden/>
          </w:rPr>
          <w:fldChar w:fldCharType="begin"/>
        </w:r>
        <w:r w:rsidR="00B96481">
          <w:rPr>
            <w:noProof/>
            <w:webHidden/>
          </w:rPr>
          <w:instrText xml:space="preserve"> PAGEREF _Toc150947162 \h </w:instrText>
        </w:r>
        <w:r w:rsidR="00B96481">
          <w:rPr>
            <w:noProof/>
            <w:webHidden/>
          </w:rPr>
        </w:r>
        <w:r w:rsidR="00B96481">
          <w:rPr>
            <w:noProof/>
            <w:webHidden/>
          </w:rPr>
          <w:fldChar w:fldCharType="separate"/>
        </w:r>
        <w:r w:rsidR="00B96481">
          <w:rPr>
            <w:noProof/>
            <w:webHidden/>
          </w:rPr>
          <w:t>58</w:t>
        </w:r>
        <w:r w:rsidR="00B96481">
          <w:rPr>
            <w:noProof/>
            <w:webHidden/>
          </w:rPr>
          <w:fldChar w:fldCharType="end"/>
        </w:r>
      </w:hyperlink>
    </w:p>
    <w:p w:rsidR="00B96481" w:rsidRDefault="000A6FDD" w14:paraId="332C1206" w14:textId="53ADD78E">
      <w:pPr>
        <w:pStyle w:val="TableofFigures"/>
        <w:tabs>
          <w:tab w:val="right" w:leader="dot" w:pos="9350"/>
        </w:tabs>
        <w:rPr>
          <w:rFonts w:asciiTheme="minorHAnsi" w:hAnsiTheme="minorHAnsi"/>
          <w:noProof/>
          <w:kern w:val="2"/>
          <w:lang w:eastAsia="en-PH"/>
          <w14:ligatures w14:val="standardContextual"/>
        </w:rPr>
      </w:pPr>
      <w:hyperlink w:history="1" w:anchor="_Toc150947163">
        <w:r w:rsidRPr="00B63446" w:rsidR="00B96481">
          <w:rPr>
            <w:rStyle w:val="Hyperlink"/>
            <w:noProof/>
          </w:rPr>
          <w:t>TABLE 32  DENY CONCERN</w:t>
        </w:r>
        <w:r w:rsidR="00B96481">
          <w:rPr>
            <w:noProof/>
            <w:webHidden/>
          </w:rPr>
          <w:tab/>
        </w:r>
        <w:r w:rsidR="00B96481">
          <w:rPr>
            <w:noProof/>
            <w:webHidden/>
          </w:rPr>
          <w:fldChar w:fldCharType="begin"/>
        </w:r>
        <w:r w:rsidR="00B96481">
          <w:rPr>
            <w:noProof/>
            <w:webHidden/>
          </w:rPr>
          <w:instrText xml:space="preserve"> PAGEREF _Toc150947163 \h </w:instrText>
        </w:r>
        <w:r w:rsidR="00B96481">
          <w:rPr>
            <w:noProof/>
            <w:webHidden/>
          </w:rPr>
        </w:r>
        <w:r w:rsidR="00B96481">
          <w:rPr>
            <w:noProof/>
            <w:webHidden/>
          </w:rPr>
          <w:fldChar w:fldCharType="separate"/>
        </w:r>
        <w:r w:rsidR="00B96481">
          <w:rPr>
            <w:noProof/>
            <w:webHidden/>
          </w:rPr>
          <w:t>59</w:t>
        </w:r>
        <w:r w:rsidR="00B96481">
          <w:rPr>
            <w:noProof/>
            <w:webHidden/>
          </w:rPr>
          <w:fldChar w:fldCharType="end"/>
        </w:r>
      </w:hyperlink>
    </w:p>
    <w:p w:rsidR="00B96481" w:rsidRDefault="000A6FDD" w14:paraId="3CBC3C62" w14:textId="6D33F516">
      <w:pPr>
        <w:pStyle w:val="TableofFigures"/>
        <w:tabs>
          <w:tab w:val="right" w:leader="dot" w:pos="9350"/>
        </w:tabs>
        <w:rPr>
          <w:rFonts w:asciiTheme="minorHAnsi" w:hAnsiTheme="minorHAnsi"/>
          <w:noProof/>
          <w:kern w:val="2"/>
          <w:lang w:eastAsia="en-PH"/>
          <w14:ligatures w14:val="standardContextual"/>
        </w:rPr>
      </w:pPr>
      <w:hyperlink w:history="1" w:anchor="_Toc150947164">
        <w:r w:rsidRPr="00B63446" w:rsidR="00B96481">
          <w:rPr>
            <w:rStyle w:val="Hyperlink"/>
            <w:noProof/>
          </w:rPr>
          <w:t>TABLE 33  CLOSE CONCERN</w:t>
        </w:r>
        <w:r w:rsidR="00B96481">
          <w:rPr>
            <w:noProof/>
            <w:webHidden/>
          </w:rPr>
          <w:tab/>
        </w:r>
        <w:r w:rsidR="00B96481">
          <w:rPr>
            <w:noProof/>
            <w:webHidden/>
          </w:rPr>
          <w:fldChar w:fldCharType="begin"/>
        </w:r>
        <w:r w:rsidR="00B96481">
          <w:rPr>
            <w:noProof/>
            <w:webHidden/>
          </w:rPr>
          <w:instrText xml:space="preserve"> PAGEREF _Toc150947164 \h </w:instrText>
        </w:r>
        <w:r w:rsidR="00B96481">
          <w:rPr>
            <w:noProof/>
            <w:webHidden/>
          </w:rPr>
        </w:r>
        <w:r w:rsidR="00B96481">
          <w:rPr>
            <w:noProof/>
            <w:webHidden/>
          </w:rPr>
          <w:fldChar w:fldCharType="separate"/>
        </w:r>
        <w:r w:rsidR="00B96481">
          <w:rPr>
            <w:noProof/>
            <w:webHidden/>
          </w:rPr>
          <w:t>60</w:t>
        </w:r>
        <w:r w:rsidR="00B96481">
          <w:rPr>
            <w:noProof/>
            <w:webHidden/>
          </w:rPr>
          <w:fldChar w:fldCharType="end"/>
        </w:r>
      </w:hyperlink>
    </w:p>
    <w:p w:rsidR="00B96481" w:rsidRDefault="000A6FDD" w14:paraId="1C654B07" w14:textId="00A6240A">
      <w:pPr>
        <w:pStyle w:val="TableofFigures"/>
        <w:tabs>
          <w:tab w:val="right" w:leader="dot" w:pos="9350"/>
        </w:tabs>
        <w:rPr>
          <w:rFonts w:asciiTheme="minorHAnsi" w:hAnsiTheme="minorHAnsi"/>
          <w:noProof/>
          <w:kern w:val="2"/>
          <w:lang w:eastAsia="en-PH"/>
          <w14:ligatures w14:val="standardContextual"/>
        </w:rPr>
      </w:pPr>
      <w:hyperlink w:history="1" w:anchor="_Toc150947165">
        <w:r w:rsidRPr="00B63446" w:rsidR="00B96481">
          <w:rPr>
            <w:rStyle w:val="Hyperlink"/>
            <w:noProof/>
          </w:rPr>
          <w:t>TABLE 34  BARANGAY DATA REPORT</w:t>
        </w:r>
        <w:r w:rsidR="00B96481">
          <w:rPr>
            <w:noProof/>
            <w:webHidden/>
          </w:rPr>
          <w:tab/>
        </w:r>
        <w:r w:rsidR="00B96481">
          <w:rPr>
            <w:noProof/>
            <w:webHidden/>
          </w:rPr>
          <w:fldChar w:fldCharType="begin"/>
        </w:r>
        <w:r w:rsidR="00B96481">
          <w:rPr>
            <w:noProof/>
            <w:webHidden/>
          </w:rPr>
          <w:instrText xml:space="preserve"> PAGEREF _Toc150947165 \h </w:instrText>
        </w:r>
        <w:r w:rsidR="00B96481">
          <w:rPr>
            <w:noProof/>
            <w:webHidden/>
          </w:rPr>
        </w:r>
        <w:r w:rsidR="00B96481">
          <w:rPr>
            <w:noProof/>
            <w:webHidden/>
          </w:rPr>
          <w:fldChar w:fldCharType="separate"/>
        </w:r>
        <w:r w:rsidR="00B96481">
          <w:rPr>
            <w:noProof/>
            <w:webHidden/>
          </w:rPr>
          <w:t>61</w:t>
        </w:r>
        <w:r w:rsidR="00B96481">
          <w:rPr>
            <w:noProof/>
            <w:webHidden/>
          </w:rPr>
          <w:fldChar w:fldCharType="end"/>
        </w:r>
      </w:hyperlink>
    </w:p>
    <w:p w:rsidR="00B96481" w:rsidRDefault="000A6FDD" w14:paraId="74FC13B2" w14:textId="7C6F00FC">
      <w:pPr>
        <w:pStyle w:val="TableofFigures"/>
        <w:tabs>
          <w:tab w:val="right" w:leader="dot" w:pos="9350"/>
        </w:tabs>
        <w:rPr>
          <w:rFonts w:asciiTheme="minorHAnsi" w:hAnsiTheme="minorHAnsi"/>
          <w:noProof/>
          <w:kern w:val="2"/>
          <w:lang w:eastAsia="en-PH"/>
          <w14:ligatures w14:val="standardContextual"/>
        </w:rPr>
      </w:pPr>
      <w:hyperlink w:history="1" w:anchor="_Toc150947166">
        <w:r w:rsidRPr="00B63446" w:rsidR="00B96481">
          <w:rPr>
            <w:rStyle w:val="Hyperlink"/>
            <w:noProof/>
          </w:rPr>
          <w:t>TABLE 35  GAP ANALYSIS</w:t>
        </w:r>
        <w:r w:rsidR="00B96481">
          <w:rPr>
            <w:noProof/>
            <w:webHidden/>
          </w:rPr>
          <w:tab/>
        </w:r>
        <w:r w:rsidR="00B96481">
          <w:rPr>
            <w:noProof/>
            <w:webHidden/>
          </w:rPr>
          <w:fldChar w:fldCharType="begin"/>
        </w:r>
        <w:r w:rsidR="00B96481">
          <w:rPr>
            <w:noProof/>
            <w:webHidden/>
          </w:rPr>
          <w:instrText xml:space="preserve"> PAGEREF _Toc150947166 \h </w:instrText>
        </w:r>
        <w:r w:rsidR="00B96481">
          <w:rPr>
            <w:noProof/>
            <w:webHidden/>
          </w:rPr>
        </w:r>
        <w:r w:rsidR="00B96481">
          <w:rPr>
            <w:noProof/>
            <w:webHidden/>
          </w:rPr>
          <w:fldChar w:fldCharType="separate"/>
        </w:r>
        <w:r w:rsidR="00B96481">
          <w:rPr>
            <w:noProof/>
            <w:webHidden/>
          </w:rPr>
          <w:t>63</w:t>
        </w:r>
        <w:r w:rsidR="00B96481">
          <w:rPr>
            <w:noProof/>
            <w:webHidden/>
          </w:rPr>
          <w:fldChar w:fldCharType="end"/>
        </w:r>
      </w:hyperlink>
    </w:p>
    <w:p w:rsidR="00B96481" w:rsidRDefault="000A6FDD" w14:paraId="058C90CC" w14:textId="491D10E8">
      <w:pPr>
        <w:pStyle w:val="TableofFigures"/>
        <w:tabs>
          <w:tab w:val="right" w:leader="dot" w:pos="9350"/>
        </w:tabs>
        <w:rPr>
          <w:rFonts w:asciiTheme="minorHAnsi" w:hAnsiTheme="minorHAnsi"/>
          <w:noProof/>
          <w:kern w:val="2"/>
          <w:lang w:eastAsia="en-PH"/>
          <w14:ligatures w14:val="standardContextual"/>
        </w:rPr>
      </w:pPr>
      <w:hyperlink w:history="1" w:anchor="_Toc150947167">
        <w:r w:rsidRPr="00B63446" w:rsidR="00B96481">
          <w:rPr>
            <w:rStyle w:val="Hyperlink"/>
            <w:noProof/>
          </w:rPr>
          <w:t>TABLE 36  USE CLASSES AND CHARACTERISTICS</w:t>
        </w:r>
        <w:r w:rsidR="00B96481">
          <w:rPr>
            <w:noProof/>
            <w:webHidden/>
          </w:rPr>
          <w:tab/>
        </w:r>
        <w:r w:rsidR="00B96481">
          <w:rPr>
            <w:noProof/>
            <w:webHidden/>
          </w:rPr>
          <w:fldChar w:fldCharType="begin"/>
        </w:r>
        <w:r w:rsidR="00B96481">
          <w:rPr>
            <w:noProof/>
            <w:webHidden/>
          </w:rPr>
          <w:instrText xml:space="preserve"> PAGEREF _Toc150947167 \h </w:instrText>
        </w:r>
        <w:r w:rsidR="00B96481">
          <w:rPr>
            <w:noProof/>
            <w:webHidden/>
          </w:rPr>
        </w:r>
        <w:r w:rsidR="00B96481">
          <w:rPr>
            <w:noProof/>
            <w:webHidden/>
          </w:rPr>
          <w:fldChar w:fldCharType="separate"/>
        </w:r>
        <w:r w:rsidR="00B96481">
          <w:rPr>
            <w:noProof/>
            <w:webHidden/>
          </w:rPr>
          <w:t>101</w:t>
        </w:r>
        <w:r w:rsidR="00B96481">
          <w:rPr>
            <w:noProof/>
            <w:webHidden/>
          </w:rPr>
          <w:fldChar w:fldCharType="end"/>
        </w:r>
      </w:hyperlink>
    </w:p>
    <w:p w:rsidR="00B96481" w:rsidRDefault="000A6FDD" w14:paraId="7C9BA2C5" w14:textId="4B9C40F0">
      <w:pPr>
        <w:pStyle w:val="TableofFigures"/>
        <w:tabs>
          <w:tab w:val="right" w:leader="dot" w:pos="9350"/>
        </w:tabs>
        <w:rPr>
          <w:rFonts w:asciiTheme="minorHAnsi" w:hAnsiTheme="minorHAnsi"/>
          <w:noProof/>
          <w:kern w:val="2"/>
          <w:lang w:eastAsia="en-PH"/>
          <w14:ligatures w14:val="standardContextual"/>
        </w:rPr>
      </w:pPr>
      <w:hyperlink w:history="1" w:anchor="_Toc150947168">
        <w:r w:rsidRPr="00B63446" w:rsidR="00B96481">
          <w:rPr>
            <w:rStyle w:val="Hyperlink"/>
            <w:noProof/>
          </w:rPr>
          <w:t>TABLE 37 PROJECT VISION</w:t>
        </w:r>
        <w:r w:rsidR="00B96481">
          <w:rPr>
            <w:noProof/>
            <w:webHidden/>
          </w:rPr>
          <w:tab/>
        </w:r>
        <w:r w:rsidR="00B96481">
          <w:rPr>
            <w:noProof/>
            <w:webHidden/>
          </w:rPr>
          <w:fldChar w:fldCharType="begin"/>
        </w:r>
        <w:r w:rsidR="00B96481">
          <w:rPr>
            <w:noProof/>
            <w:webHidden/>
          </w:rPr>
          <w:instrText xml:space="preserve"> PAGEREF _Toc150947168 \h </w:instrText>
        </w:r>
        <w:r w:rsidR="00B96481">
          <w:rPr>
            <w:noProof/>
            <w:webHidden/>
          </w:rPr>
        </w:r>
        <w:r w:rsidR="00B96481">
          <w:rPr>
            <w:noProof/>
            <w:webHidden/>
          </w:rPr>
          <w:fldChar w:fldCharType="separate"/>
        </w:r>
        <w:r w:rsidR="00B96481">
          <w:rPr>
            <w:noProof/>
            <w:webHidden/>
          </w:rPr>
          <w:t>109</w:t>
        </w:r>
        <w:r w:rsidR="00B96481">
          <w:rPr>
            <w:noProof/>
            <w:webHidden/>
          </w:rPr>
          <w:fldChar w:fldCharType="end"/>
        </w:r>
      </w:hyperlink>
    </w:p>
    <w:p w:rsidR="00B96481" w:rsidRDefault="000A6FDD" w14:paraId="79C05666" w14:textId="1895F6ED">
      <w:pPr>
        <w:pStyle w:val="TableofFigures"/>
        <w:tabs>
          <w:tab w:val="right" w:leader="dot" w:pos="9350"/>
        </w:tabs>
        <w:rPr>
          <w:rFonts w:asciiTheme="minorHAnsi" w:hAnsiTheme="minorHAnsi"/>
          <w:noProof/>
          <w:kern w:val="2"/>
          <w:lang w:eastAsia="en-PH"/>
          <w14:ligatures w14:val="standardContextual"/>
        </w:rPr>
      </w:pPr>
      <w:hyperlink w:history="1" w:anchor="_Toc150947169">
        <w:r w:rsidRPr="00B63446" w:rsidR="00B96481">
          <w:rPr>
            <w:rStyle w:val="Hyperlink"/>
            <w:noProof/>
          </w:rPr>
          <w:t>TABLE 38  SCHEDULE TABLE</w:t>
        </w:r>
        <w:r w:rsidR="00B96481">
          <w:rPr>
            <w:noProof/>
            <w:webHidden/>
          </w:rPr>
          <w:tab/>
        </w:r>
        <w:r w:rsidR="00B96481">
          <w:rPr>
            <w:noProof/>
            <w:webHidden/>
          </w:rPr>
          <w:fldChar w:fldCharType="begin"/>
        </w:r>
        <w:r w:rsidR="00B96481">
          <w:rPr>
            <w:noProof/>
            <w:webHidden/>
          </w:rPr>
          <w:instrText xml:space="preserve"> PAGEREF _Toc150947169 \h </w:instrText>
        </w:r>
        <w:r w:rsidR="00B96481">
          <w:rPr>
            <w:noProof/>
            <w:webHidden/>
          </w:rPr>
        </w:r>
        <w:r w:rsidR="00B96481">
          <w:rPr>
            <w:noProof/>
            <w:webHidden/>
          </w:rPr>
          <w:fldChar w:fldCharType="separate"/>
        </w:r>
        <w:r w:rsidR="00B96481">
          <w:rPr>
            <w:noProof/>
            <w:webHidden/>
          </w:rPr>
          <w:t>110</w:t>
        </w:r>
        <w:r w:rsidR="00B96481">
          <w:rPr>
            <w:noProof/>
            <w:webHidden/>
          </w:rPr>
          <w:fldChar w:fldCharType="end"/>
        </w:r>
      </w:hyperlink>
    </w:p>
    <w:p w:rsidR="00B96481" w:rsidRDefault="000A6FDD" w14:paraId="62BF8A8D" w14:textId="1C3501FB">
      <w:pPr>
        <w:pStyle w:val="TableofFigures"/>
        <w:tabs>
          <w:tab w:val="right" w:leader="dot" w:pos="9350"/>
        </w:tabs>
        <w:rPr>
          <w:rFonts w:asciiTheme="minorHAnsi" w:hAnsiTheme="minorHAnsi"/>
          <w:noProof/>
          <w:kern w:val="2"/>
          <w:lang w:eastAsia="en-PH"/>
          <w14:ligatures w14:val="standardContextual"/>
        </w:rPr>
      </w:pPr>
      <w:hyperlink w:history="1" w:anchor="_Toc150947170">
        <w:r w:rsidRPr="00B63446" w:rsidR="00B96481">
          <w:rPr>
            <w:rStyle w:val="Hyperlink"/>
            <w:noProof/>
          </w:rPr>
          <w:t>TABLE 39  PRODUCT ROADMAP</w:t>
        </w:r>
        <w:r w:rsidR="00B96481">
          <w:rPr>
            <w:noProof/>
            <w:webHidden/>
          </w:rPr>
          <w:tab/>
        </w:r>
        <w:r w:rsidR="00B96481">
          <w:rPr>
            <w:noProof/>
            <w:webHidden/>
          </w:rPr>
          <w:fldChar w:fldCharType="begin"/>
        </w:r>
        <w:r w:rsidR="00B96481">
          <w:rPr>
            <w:noProof/>
            <w:webHidden/>
          </w:rPr>
          <w:instrText xml:space="preserve"> PAGEREF _Toc150947170 \h </w:instrText>
        </w:r>
        <w:r w:rsidR="00B96481">
          <w:rPr>
            <w:noProof/>
            <w:webHidden/>
          </w:rPr>
        </w:r>
        <w:r w:rsidR="00B96481">
          <w:rPr>
            <w:noProof/>
            <w:webHidden/>
          </w:rPr>
          <w:fldChar w:fldCharType="separate"/>
        </w:r>
        <w:r w:rsidR="00B96481">
          <w:rPr>
            <w:noProof/>
            <w:webHidden/>
          </w:rPr>
          <w:t>115</w:t>
        </w:r>
        <w:r w:rsidR="00B96481">
          <w:rPr>
            <w:noProof/>
            <w:webHidden/>
          </w:rPr>
          <w:fldChar w:fldCharType="end"/>
        </w:r>
      </w:hyperlink>
    </w:p>
    <w:p w:rsidR="00B96481" w:rsidRDefault="000A6FDD" w14:paraId="69333B08" w14:textId="6278CAF5">
      <w:pPr>
        <w:pStyle w:val="TableofFigures"/>
        <w:tabs>
          <w:tab w:val="right" w:leader="dot" w:pos="9350"/>
        </w:tabs>
        <w:rPr>
          <w:rFonts w:asciiTheme="minorHAnsi" w:hAnsiTheme="minorHAnsi"/>
          <w:noProof/>
          <w:kern w:val="2"/>
          <w:lang w:eastAsia="en-PH"/>
          <w14:ligatures w14:val="standardContextual"/>
        </w:rPr>
      </w:pPr>
      <w:hyperlink w:history="1" w:anchor="_Toc150947171">
        <w:r w:rsidRPr="00B63446" w:rsidR="00B96481">
          <w:rPr>
            <w:rStyle w:val="Hyperlink"/>
            <w:noProof/>
          </w:rPr>
          <w:t>TABLE 40  RESIDENT'S EVENT TABLE</w:t>
        </w:r>
        <w:r w:rsidR="00B96481">
          <w:rPr>
            <w:noProof/>
            <w:webHidden/>
          </w:rPr>
          <w:tab/>
        </w:r>
        <w:r w:rsidR="00B96481">
          <w:rPr>
            <w:noProof/>
            <w:webHidden/>
          </w:rPr>
          <w:fldChar w:fldCharType="begin"/>
        </w:r>
        <w:r w:rsidR="00B96481">
          <w:rPr>
            <w:noProof/>
            <w:webHidden/>
          </w:rPr>
          <w:instrText xml:space="preserve"> PAGEREF _Toc150947171 \h </w:instrText>
        </w:r>
        <w:r w:rsidR="00B96481">
          <w:rPr>
            <w:noProof/>
            <w:webHidden/>
          </w:rPr>
        </w:r>
        <w:r w:rsidR="00B96481">
          <w:rPr>
            <w:noProof/>
            <w:webHidden/>
          </w:rPr>
          <w:fldChar w:fldCharType="separate"/>
        </w:r>
        <w:r w:rsidR="00B96481">
          <w:rPr>
            <w:noProof/>
            <w:webHidden/>
          </w:rPr>
          <w:t>21</w:t>
        </w:r>
        <w:r w:rsidR="00B96481">
          <w:rPr>
            <w:noProof/>
            <w:webHidden/>
          </w:rPr>
          <w:fldChar w:fldCharType="end"/>
        </w:r>
      </w:hyperlink>
    </w:p>
    <w:p w:rsidR="00B96481" w:rsidRDefault="000A6FDD" w14:paraId="6D6C8CC0" w14:textId="5C54042B">
      <w:pPr>
        <w:pStyle w:val="TableofFigures"/>
        <w:tabs>
          <w:tab w:val="right" w:leader="dot" w:pos="9350"/>
        </w:tabs>
        <w:rPr>
          <w:rFonts w:asciiTheme="minorHAnsi" w:hAnsiTheme="minorHAnsi"/>
          <w:noProof/>
          <w:kern w:val="2"/>
          <w:lang w:eastAsia="en-PH"/>
          <w14:ligatures w14:val="standardContextual"/>
        </w:rPr>
      </w:pPr>
      <w:hyperlink w:history="1" w:anchor="_Toc150947172">
        <w:r w:rsidRPr="00B63446" w:rsidR="00B96481">
          <w:rPr>
            <w:rStyle w:val="Hyperlink"/>
            <w:noProof/>
          </w:rPr>
          <w:t>TABLE 41  BARANGAY EMPLOYEE'S EVENT TABLE</w:t>
        </w:r>
        <w:r w:rsidR="00B96481">
          <w:rPr>
            <w:noProof/>
            <w:webHidden/>
          </w:rPr>
          <w:tab/>
        </w:r>
        <w:r w:rsidR="00B96481">
          <w:rPr>
            <w:noProof/>
            <w:webHidden/>
          </w:rPr>
          <w:fldChar w:fldCharType="begin"/>
        </w:r>
        <w:r w:rsidR="00B96481">
          <w:rPr>
            <w:noProof/>
            <w:webHidden/>
          </w:rPr>
          <w:instrText xml:space="preserve"> PAGEREF _Toc150947172 \h </w:instrText>
        </w:r>
        <w:r w:rsidR="00B96481">
          <w:rPr>
            <w:noProof/>
            <w:webHidden/>
          </w:rPr>
        </w:r>
        <w:r w:rsidR="00B96481">
          <w:rPr>
            <w:noProof/>
            <w:webHidden/>
          </w:rPr>
          <w:fldChar w:fldCharType="separate"/>
        </w:r>
        <w:r w:rsidR="00B96481">
          <w:rPr>
            <w:noProof/>
            <w:webHidden/>
          </w:rPr>
          <w:t>22</w:t>
        </w:r>
        <w:r w:rsidR="00B96481">
          <w:rPr>
            <w:noProof/>
            <w:webHidden/>
          </w:rPr>
          <w:fldChar w:fldCharType="end"/>
        </w:r>
      </w:hyperlink>
    </w:p>
    <w:p w:rsidR="00B96481" w:rsidRDefault="000A6FDD" w14:paraId="7860A2B3" w14:textId="53F82BE9">
      <w:pPr>
        <w:pStyle w:val="TableofFigures"/>
        <w:tabs>
          <w:tab w:val="right" w:leader="dot" w:pos="9350"/>
        </w:tabs>
        <w:rPr>
          <w:rFonts w:asciiTheme="minorHAnsi" w:hAnsiTheme="minorHAnsi"/>
          <w:noProof/>
          <w:kern w:val="2"/>
          <w:lang w:eastAsia="en-PH"/>
          <w14:ligatures w14:val="standardContextual"/>
        </w:rPr>
      </w:pPr>
      <w:hyperlink w:history="1" w:anchor="_Toc150947173">
        <w:r w:rsidRPr="00B63446" w:rsidR="00B96481">
          <w:rPr>
            <w:rStyle w:val="Hyperlink"/>
            <w:noProof/>
          </w:rPr>
          <w:t>TABLE 42  USE CASE DESCRIPTION REGISTRATION</w:t>
        </w:r>
        <w:r w:rsidR="00B96481">
          <w:rPr>
            <w:noProof/>
            <w:webHidden/>
          </w:rPr>
          <w:tab/>
        </w:r>
        <w:r w:rsidR="00B96481">
          <w:rPr>
            <w:noProof/>
            <w:webHidden/>
          </w:rPr>
          <w:fldChar w:fldCharType="begin"/>
        </w:r>
        <w:r w:rsidR="00B96481">
          <w:rPr>
            <w:noProof/>
            <w:webHidden/>
          </w:rPr>
          <w:instrText xml:space="preserve"> PAGEREF _Toc150947173 \h </w:instrText>
        </w:r>
        <w:r w:rsidR="00B96481">
          <w:rPr>
            <w:noProof/>
            <w:webHidden/>
          </w:rPr>
        </w:r>
        <w:r w:rsidR="00B96481">
          <w:rPr>
            <w:noProof/>
            <w:webHidden/>
          </w:rPr>
          <w:fldChar w:fldCharType="separate"/>
        </w:r>
        <w:r w:rsidR="00B96481">
          <w:rPr>
            <w:noProof/>
            <w:webHidden/>
          </w:rPr>
          <w:t>25</w:t>
        </w:r>
        <w:r w:rsidR="00B96481">
          <w:rPr>
            <w:noProof/>
            <w:webHidden/>
          </w:rPr>
          <w:fldChar w:fldCharType="end"/>
        </w:r>
      </w:hyperlink>
    </w:p>
    <w:p w:rsidR="00B96481" w:rsidRDefault="000A6FDD" w14:paraId="2E4E9E18" w14:textId="70E9C325">
      <w:pPr>
        <w:pStyle w:val="TableofFigures"/>
        <w:tabs>
          <w:tab w:val="right" w:leader="dot" w:pos="9350"/>
        </w:tabs>
        <w:rPr>
          <w:rFonts w:asciiTheme="minorHAnsi" w:hAnsiTheme="minorHAnsi"/>
          <w:noProof/>
          <w:kern w:val="2"/>
          <w:lang w:eastAsia="en-PH"/>
          <w14:ligatures w14:val="standardContextual"/>
        </w:rPr>
      </w:pPr>
      <w:hyperlink w:history="1" w:anchor="_Toc150947174">
        <w:r w:rsidRPr="00B63446" w:rsidR="00B96481">
          <w:rPr>
            <w:rStyle w:val="Hyperlink"/>
            <w:noProof/>
          </w:rPr>
          <w:t>TABLE 43  LOGIN RESIDENT ACCOUNT</w:t>
        </w:r>
        <w:r w:rsidR="00B96481">
          <w:rPr>
            <w:noProof/>
            <w:webHidden/>
          </w:rPr>
          <w:tab/>
        </w:r>
        <w:r w:rsidR="00B96481">
          <w:rPr>
            <w:noProof/>
            <w:webHidden/>
          </w:rPr>
          <w:fldChar w:fldCharType="begin"/>
        </w:r>
        <w:r w:rsidR="00B96481">
          <w:rPr>
            <w:noProof/>
            <w:webHidden/>
          </w:rPr>
          <w:instrText xml:space="preserve"> PAGEREF _Toc150947174 \h </w:instrText>
        </w:r>
        <w:r w:rsidR="00B96481">
          <w:rPr>
            <w:noProof/>
            <w:webHidden/>
          </w:rPr>
        </w:r>
        <w:r w:rsidR="00B96481">
          <w:rPr>
            <w:noProof/>
            <w:webHidden/>
          </w:rPr>
          <w:fldChar w:fldCharType="separate"/>
        </w:r>
        <w:r w:rsidR="00B96481">
          <w:rPr>
            <w:noProof/>
            <w:webHidden/>
          </w:rPr>
          <w:t>26</w:t>
        </w:r>
        <w:r w:rsidR="00B96481">
          <w:rPr>
            <w:noProof/>
            <w:webHidden/>
          </w:rPr>
          <w:fldChar w:fldCharType="end"/>
        </w:r>
      </w:hyperlink>
    </w:p>
    <w:p w:rsidR="00B96481" w:rsidRDefault="000A6FDD" w14:paraId="1913DC4F" w14:textId="730AA9A4">
      <w:pPr>
        <w:pStyle w:val="TableofFigures"/>
        <w:tabs>
          <w:tab w:val="right" w:leader="dot" w:pos="9350"/>
        </w:tabs>
        <w:rPr>
          <w:rFonts w:asciiTheme="minorHAnsi" w:hAnsiTheme="minorHAnsi"/>
          <w:noProof/>
          <w:kern w:val="2"/>
          <w:lang w:eastAsia="en-PH"/>
          <w14:ligatures w14:val="standardContextual"/>
        </w:rPr>
      </w:pPr>
      <w:hyperlink w:history="1" w:anchor="_Toc150947175">
        <w:r w:rsidRPr="00B63446" w:rsidR="00B96481">
          <w:rPr>
            <w:rStyle w:val="Hyperlink"/>
            <w:noProof/>
          </w:rPr>
          <w:t xml:space="preserve">TABLE 44  </w:t>
        </w:r>
        <w:r w:rsidRPr="00B63446" w:rsidR="00B96481">
          <w:rPr>
            <w:rStyle w:val="Hyperlink"/>
            <w:rFonts w:cs="Arial"/>
            <w:noProof/>
          </w:rPr>
          <w:t>UPDATE RESIDENT ACCOUNT</w:t>
        </w:r>
        <w:r w:rsidR="00B96481">
          <w:rPr>
            <w:noProof/>
            <w:webHidden/>
          </w:rPr>
          <w:tab/>
        </w:r>
        <w:r w:rsidR="00B96481">
          <w:rPr>
            <w:noProof/>
            <w:webHidden/>
          </w:rPr>
          <w:fldChar w:fldCharType="begin"/>
        </w:r>
        <w:r w:rsidR="00B96481">
          <w:rPr>
            <w:noProof/>
            <w:webHidden/>
          </w:rPr>
          <w:instrText xml:space="preserve"> PAGEREF _Toc150947175 \h </w:instrText>
        </w:r>
        <w:r w:rsidR="00B96481">
          <w:rPr>
            <w:noProof/>
            <w:webHidden/>
          </w:rPr>
        </w:r>
        <w:r w:rsidR="00B96481">
          <w:rPr>
            <w:noProof/>
            <w:webHidden/>
          </w:rPr>
          <w:fldChar w:fldCharType="separate"/>
        </w:r>
        <w:r w:rsidR="00B96481">
          <w:rPr>
            <w:noProof/>
            <w:webHidden/>
          </w:rPr>
          <w:t>27</w:t>
        </w:r>
        <w:r w:rsidR="00B96481">
          <w:rPr>
            <w:noProof/>
            <w:webHidden/>
          </w:rPr>
          <w:fldChar w:fldCharType="end"/>
        </w:r>
      </w:hyperlink>
    </w:p>
    <w:p w:rsidR="00B96481" w:rsidRDefault="000A6FDD" w14:paraId="29F77128" w14:textId="6140D740">
      <w:pPr>
        <w:pStyle w:val="TableofFigures"/>
        <w:tabs>
          <w:tab w:val="right" w:leader="dot" w:pos="9350"/>
        </w:tabs>
        <w:rPr>
          <w:rFonts w:asciiTheme="minorHAnsi" w:hAnsiTheme="minorHAnsi"/>
          <w:noProof/>
          <w:kern w:val="2"/>
          <w:lang w:eastAsia="en-PH"/>
          <w14:ligatures w14:val="standardContextual"/>
        </w:rPr>
      </w:pPr>
      <w:hyperlink w:history="1" w:anchor="_Toc150947176">
        <w:r w:rsidRPr="00B63446" w:rsidR="00B96481">
          <w:rPr>
            <w:rStyle w:val="Hyperlink"/>
            <w:noProof/>
          </w:rPr>
          <w:t>TABLE 45  CREATE NEW REQUEST</w:t>
        </w:r>
        <w:r w:rsidR="00B96481">
          <w:rPr>
            <w:noProof/>
            <w:webHidden/>
          </w:rPr>
          <w:tab/>
        </w:r>
        <w:r w:rsidR="00B96481">
          <w:rPr>
            <w:noProof/>
            <w:webHidden/>
          </w:rPr>
          <w:fldChar w:fldCharType="begin"/>
        </w:r>
        <w:r w:rsidR="00B96481">
          <w:rPr>
            <w:noProof/>
            <w:webHidden/>
          </w:rPr>
          <w:instrText xml:space="preserve"> PAGEREF _Toc150947176 \h </w:instrText>
        </w:r>
        <w:r w:rsidR="00B96481">
          <w:rPr>
            <w:noProof/>
            <w:webHidden/>
          </w:rPr>
        </w:r>
        <w:r w:rsidR="00B96481">
          <w:rPr>
            <w:noProof/>
            <w:webHidden/>
          </w:rPr>
          <w:fldChar w:fldCharType="separate"/>
        </w:r>
        <w:r w:rsidR="00B96481">
          <w:rPr>
            <w:noProof/>
            <w:webHidden/>
          </w:rPr>
          <w:t>28</w:t>
        </w:r>
        <w:r w:rsidR="00B96481">
          <w:rPr>
            <w:noProof/>
            <w:webHidden/>
          </w:rPr>
          <w:fldChar w:fldCharType="end"/>
        </w:r>
      </w:hyperlink>
    </w:p>
    <w:p w:rsidR="00B96481" w:rsidRDefault="000A6FDD" w14:paraId="14BCD6B0" w14:textId="3B89D3C8">
      <w:pPr>
        <w:pStyle w:val="TableofFigures"/>
        <w:tabs>
          <w:tab w:val="right" w:leader="dot" w:pos="9350"/>
        </w:tabs>
        <w:rPr>
          <w:rFonts w:asciiTheme="minorHAnsi" w:hAnsiTheme="minorHAnsi"/>
          <w:noProof/>
          <w:kern w:val="2"/>
          <w:lang w:eastAsia="en-PH"/>
          <w14:ligatures w14:val="standardContextual"/>
        </w:rPr>
      </w:pPr>
      <w:hyperlink w:history="1" w:anchor="_Toc150947177">
        <w:r w:rsidRPr="00B63446" w:rsidR="00B96481">
          <w:rPr>
            <w:rStyle w:val="Hyperlink"/>
            <w:noProof/>
          </w:rPr>
          <w:t>TABLE 46  TRACK REQUEST STATUS</w:t>
        </w:r>
        <w:r w:rsidR="00B96481">
          <w:rPr>
            <w:noProof/>
            <w:webHidden/>
          </w:rPr>
          <w:tab/>
        </w:r>
        <w:r w:rsidR="00B96481">
          <w:rPr>
            <w:noProof/>
            <w:webHidden/>
          </w:rPr>
          <w:fldChar w:fldCharType="begin"/>
        </w:r>
        <w:r w:rsidR="00B96481">
          <w:rPr>
            <w:noProof/>
            <w:webHidden/>
          </w:rPr>
          <w:instrText xml:space="preserve"> PAGEREF _Toc150947177 \h </w:instrText>
        </w:r>
        <w:r w:rsidR="00B96481">
          <w:rPr>
            <w:noProof/>
            <w:webHidden/>
          </w:rPr>
        </w:r>
        <w:r w:rsidR="00B96481">
          <w:rPr>
            <w:noProof/>
            <w:webHidden/>
          </w:rPr>
          <w:fldChar w:fldCharType="separate"/>
        </w:r>
        <w:r w:rsidR="00B96481">
          <w:rPr>
            <w:noProof/>
            <w:webHidden/>
          </w:rPr>
          <w:t>29</w:t>
        </w:r>
        <w:r w:rsidR="00B96481">
          <w:rPr>
            <w:noProof/>
            <w:webHidden/>
          </w:rPr>
          <w:fldChar w:fldCharType="end"/>
        </w:r>
      </w:hyperlink>
    </w:p>
    <w:p w:rsidR="00B96481" w:rsidRDefault="000A6FDD" w14:paraId="2B84D888" w14:textId="44EE0874">
      <w:pPr>
        <w:pStyle w:val="TableofFigures"/>
        <w:tabs>
          <w:tab w:val="right" w:leader="dot" w:pos="9350"/>
        </w:tabs>
        <w:rPr>
          <w:rFonts w:asciiTheme="minorHAnsi" w:hAnsiTheme="minorHAnsi"/>
          <w:noProof/>
          <w:kern w:val="2"/>
          <w:lang w:eastAsia="en-PH"/>
          <w14:ligatures w14:val="standardContextual"/>
        </w:rPr>
      </w:pPr>
      <w:hyperlink w:history="1" w:anchor="_Toc150947178">
        <w:r w:rsidRPr="00B63446" w:rsidR="00B96481">
          <w:rPr>
            <w:rStyle w:val="Hyperlink"/>
            <w:noProof/>
          </w:rPr>
          <w:t>TABLE 47  RESET PASSWORD</w:t>
        </w:r>
        <w:r w:rsidR="00B96481">
          <w:rPr>
            <w:noProof/>
            <w:webHidden/>
          </w:rPr>
          <w:tab/>
        </w:r>
        <w:r w:rsidR="00B96481">
          <w:rPr>
            <w:noProof/>
            <w:webHidden/>
          </w:rPr>
          <w:fldChar w:fldCharType="begin"/>
        </w:r>
        <w:r w:rsidR="00B96481">
          <w:rPr>
            <w:noProof/>
            <w:webHidden/>
          </w:rPr>
          <w:instrText xml:space="preserve"> PAGEREF _Toc150947178 \h </w:instrText>
        </w:r>
        <w:r w:rsidR="00B96481">
          <w:rPr>
            <w:noProof/>
            <w:webHidden/>
          </w:rPr>
        </w:r>
        <w:r w:rsidR="00B96481">
          <w:rPr>
            <w:noProof/>
            <w:webHidden/>
          </w:rPr>
          <w:fldChar w:fldCharType="separate"/>
        </w:r>
        <w:r w:rsidR="00B96481">
          <w:rPr>
            <w:noProof/>
            <w:webHidden/>
          </w:rPr>
          <w:t>30</w:t>
        </w:r>
        <w:r w:rsidR="00B96481">
          <w:rPr>
            <w:noProof/>
            <w:webHidden/>
          </w:rPr>
          <w:fldChar w:fldCharType="end"/>
        </w:r>
      </w:hyperlink>
    </w:p>
    <w:p w:rsidR="00B96481" w:rsidRDefault="000A6FDD" w14:paraId="2273B4E5" w14:textId="6FC7FA57">
      <w:pPr>
        <w:pStyle w:val="TableofFigures"/>
        <w:tabs>
          <w:tab w:val="right" w:leader="dot" w:pos="9350"/>
        </w:tabs>
        <w:rPr>
          <w:rFonts w:asciiTheme="minorHAnsi" w:hAnsiTheme="minorHAnsi"/>
          <w:noProof/>
          <w:kern w:val="2"/>
          <w:lang w:eastAsia="en-PH"/>
          <w14:ligatures w14:val="standardContextual"/>
        </w:rPr>
      </w:pPr>
      <w:hyperlink w:history="1" w:anchor="_Toc150947179">
        <w:r w:rsidRPr="00B63446" w:rsidR="00B96481">
          <w:rPr>
            <w:rStyle w:val="Hyperlink"/>
            <w:noProof/>
          </w:rPr>
          <w:t>TABLE 48  SUBMIT NEW CONCERN</w:t>
        </w:r>
        <w:r w:rsidR="00B96481">
          <w:rPr>
            <w:noProof/>
            <w:webHidden/>
          </w:rPr>
          <w:tab/>
        </w:r>
        <w:r w:rsidR="00B96481">
          <w:rPr>
            <w:noProof/>
            <w:webHidden/>
          </w:rPr>
          <w:fldChar w:fldCharType="begin"/>
        </w:r>
        <w:r w:rsidR="00B96481">
          <w:rPr>
            <w:noProof/>
            <w:webHidden/>
          </w:rPr>
          <w:instrText xml:space="preserve"> PAGEREF _Toc150947179 \h </w:instrText>
        </w:r>
        <w:r w:rsidR="00B96481">
          <w:rPr>
            <w:noProof/>
            <w:webHidden/>
          </w:rPr>
        </w:r>
        <w:r w:rsidR="00B96481">
          <w:rPr>
            <w:noProof/>
            <w:webHidden/>
          </w:rPr>
          <w:fldChar w:fldCharType="separate"/>
        </w:r>
        <w:r w:rsidR="00B96481">
          <w:rPr>
            <w:noProof/>
            <w:webHidden/>
          </w:rPr>
          <w:t>31</w:t>
        </w:r>
        <w:r w:rsidR="00B96481">
          <w:rPr>
            <w:noProof/>
            <w:webHidden/>
          </w:rPr>
          <w:fldChar w:fldCharType="end"/>
        </w:r>
      </w:hyperlink>
    </w:p>
    <w:p w:rsidR="00B96481" w:rsidRDefault="000A6FDD" w14:paraId="4BEF86B7" w14:textId="399AF78D">
      <w:pPr>
        <w:pStyle w:val="TableofFigures"/>
        <w:tabs>
          <w:tab w:val="right" w:leader="dot" w:pos="9350"/>
        </w:tabs>
        <w:rPr>
          <w:rFonts w:asciiTheme="minorHAnsi" w:hAnsiTheme="minorHAnsi"/>
          <w:noProof/>
          <w:kern w:val="2"/>
          <w:lang w:eastAsia="en-PH"/>
          <w14:ligatures w14:val="standardContextual"/>
        </w:rPr>
      </w:pPr>
      <w:hyperlink w:history="1" w:anchor="_Toc150947180">
        <w:r w:rsidRPr="00B63446" w:rsidR="00B96481">
          <w:rPr>
            <w:rStyle w:val="Hyperlink"/>
            <w:noProof/>
          </w:rPr>
          <w:t>TABLE 49  TRACK CONCERN STATUS</w:t>
        </w:r>
        <w:r w:rsidR="00B96481">
          <w:rPr>
            <w:noProof/>
            <w:webHidden/>
          </w:rPr>
          <w:tab/>
        </w:r>
        <w:r w:rsidR="00B96481">
          <w:rPr>
            <w:noProof/>
            <w:webHidden/>
          </w:rPr>
          <w:fldChar w:fldCharType="begin"/>
        </w:r>
        <w:r w:rsidR="00B96481">
          <w:rPr>
            <w:noProof/>
            <w:webHidden/>
          </w:rPr>
          <w:instrText xml:space="preserve"> PAGEREF _Toc150947180 \h </w:instrText>
        </w:r>
        <w:r w:rsidR="00B96481">
          <w:rPr>
            <w:noProof/>
            <w:webHidden/>
          </w:rPr>
        </w:r>
        <w:r w:rsidR="00B96481">
          <w:rPr>
            <w:noProof/>
            <w:webHidden/>
          </w:rPr>
          <w:fldChar w:fldCharType="separate"/>
        </w:r>
        <w:r w:rsidR="00B96481">
          <w:rPr>
            <w:noProof/>
            <w:webHidden/>
          </w:rPr>
          <w:t>33</w:t>
        </w:r>
        <w:r w:rsidR="00B96481">
          <w:rPr>
            <w:noProof/>
            <w:webHidden/>
          </w:rPr>
          <w:fldChar w:fldCharType="end"/>
        </w:r>
      </w:hyperlink>
    </w:p>
    <w:p w:rsidR="00B96481" w:rsidRDefault="000A6FDD" w14:paraId="3F0FE5EF" w14:textId="75411E88">
      <w:pPr>
        <w:pStyle w:val="TableofFigures"/>
        <w:tabs>
          <w:tab w:val="right" w:leader="dot" w:pos="9350"/>
        </w:tabs>
        <w:rPr>
          <w:rFonts w:asciiTheme="minorHAnsi" w:hAnsiTheme="minorHAnsi"/>
          <w:noProof/>
          <w:kern w:val="2"/>
          <w:lang w:eastAsia="en-PH"/>
          <w14:ligatures w14:val="standardContextual"/>
        </w:rPr>
      </w:pPr>
      <w:hyperlink w:history="1" w:anchor="_Toc150947181">
        <w:r w:rsidRPr="00B63446" w:rsidR="00B96481">
          <w:rPr>
            <w:rStyle w:val="Hyperlink"/>
            <w:noProof/>
          </w:rPr>
          <w:t>TABLE 50  LOG-IN BARANGAY EMPLOYEE ACCOUNT</w:t>
        </w:r>
        <w:r w:rsidR="00B96481">
          <w:rPr>
            <w:noProof/>
            <w:webHidden/>
          </w:rPr>
          <w:tab/>
        </w:r>
        <w:r w:rsidR="00B96481">
          <w:rPr>
            <w:noProof/>
            <w:webHidden/>
          </w:rPr>
          <w:fldChar w:fldCharType="begin"/>
        </w:r>
        <w:r w:rsidR="00B96481">
          <w:rPr>
            <w:noProof/>
            <w:webHidden/>
          </w:rPr>
          <w:instrText xml:space="preserve"> PAGEREF _Toc150947181 \h </w:instrText>
        </w:r>
        <w:r w:rsidR="00B96481">
          <w:rPr>
            <w:noProof/>
            <w:webHidden/>
          </w:rPr>
        </w:r>
        <w:r w:rsidR="00B96481">
          <w:rPr>
            <w:noProof/>
            <w:webHidden/>
          </w:rPr>
          <w:fldChar w:fldCharType="separate"/>
        </w:r>
        <w:r w:rsidR="00B96481">
          <w:rPr>
            <w:noProof/>
            <w:webHidden/>
          </w:rPr>
          <w:t>34</w:t>
        </w:r>
        <w:r w:rsidR="00B96481">
          <w:rPr>
            <w:noProof/>
            <w:webHidden/>
          </w:rPr>
          <w:fldChar w:fldCharType="end"/>
        </w:r>
      </w:hyperlink>
    </w:p>
    <w:p w:rsidR="00B96481" w:rsidRDefault="000A6FDD" w14:paraId="5FF4D84A" w14:textId="4E4F628A">
      <w:pPr>
        <w:pStyle w:val="TableofFigures"/>
        <w:tabs>
          <w:tab w:val="right" w:leader="dot" w:pos="9350"/>
        </w:tabs>
        <w:rPr>
          <w:rFonts w:asciiTheme="minorHAnsi" w:hAnsiTheme="minorHAnsi"/>
          <w:noProof/>
          <w:kern w:val="2"/>
          <w:lang w:eastAsia="en-PH"/>
          <w14:ligatures w14:val="standardContextual"/>
        </w:rPr>
      </w:pPr>
      <w:hyperlink w:history="1" w:anchor="_Toc150947182">
        <w:r w:rsidRPr="00B63446" w:rsidR="00B96481">
          <w:rPr>
            <w:rStyle w:val="Hyperlink"/>
            <w:noProof/>
          </w:rPr>
          <w:t>TABLE 51  ADMIN- CREATE EMPLOYEE ACCOUNT</w:t>
        </w:r>
        <w:r w:rsidR="00B96481">
          <w:rPr>
            <w:noProof/>
            <w:webHidden/>
          </w:rPr>
          <w:tab/>
        </w:r>
        <w:r w:rsidR="00B96481">
          <w:rPr>
            <w:noProof/>
            <w:webHidden/>
          </w:rPr>
          <w:fldChar w:fldCharType="begin"/>
        </w:r>
        <w:r w:rsidR="00B96481">
          <w:rPr>
            <w:noProof/>
            <w:webHidden/>
          </w:rPr>
          <w:instrText xml:space="preserve"> PAGEREF _Toc150947182 \h </w:instrText>
        </w:r>
        <w:r w:rsidR="00B96481">
          <w:rPr>
            <w:noProof/>
            <w:webHidden/>
          </w:rPr>
        </w:r>
        <w:r w:rsidR="00B96481">
          <w:rPr>
            <w:noProof/>
            <w:webHidden/>
          </w:rPr>
          <w:fldChar w:fldCharType="separate"/>
        </w:r>
        <w:r w:rsidR="00B96481">
          <w:rPr>
            <w:noProof/>
            <w:webHidden/>
          </w:rPr>
          <w:t>35</w:t>
        </w:r>
        <w:r w:rsidR="00B96481">
          <w:rPr>
            <w:noProof/>
            <w:webHidden/>
          </w:rPr>
          <w:fldChar w:fldCharType="end"/>
        </w:r>
      </w:hyperlink>
    </w:p>
    <w:p w:rsidR="00B96481" w:rsidRDefault="000A6FDD" w14:paraId="4F1A8040" w14:textId="49879EB0">
      <w:pPr>
        <w:pStyle w:val="TableofFigures"/>
        <w:tabs>
          <w:tab w:val="right" w:leader="dot" w:pos="9350"/>
        </w:tabs>
        <w:rPr>
          <w:rFonts w:asciiTheme="minorHAnsi" w:hAnsiTheme="minorHAnsi"/>
          <w:noProof/>
          <w:kern w:val="2"/>
          <w:lang w:eastAsia="en-PH"/>
          <w14:ligatures w14:val="standardContextual"/>
        </w:rPr>
      </w:pPr>
      <w:hyperlink w:history="1" w:anchor="_Toc150947183">
        <w:r w:rsidRPr="00B63446" w:rsidR="00B96481">
          <w:rPr>
            <w:rStyle w:val="Hyperlink"/>
            <w:noProof/>
          </w:rPr>
          <w:t>TABLE 52  DEACTIVATE EMPLOYEE ACCOUNT</w:t>
        </w:r>
        <w:r w:rsidR="00B96481">
          <w:rPr>
            <w:noProof/>
            <w:webHidden/>
          </w:rPr>
          <w:tab/>
        </w:r>
        <w:r w:rsidR="00B96481">
          <w:rPr>
            <w:noProof/>
            <w:webHidden/>
          </w:rPr>
          <w:fldChar w:fldCharType="begin"/>
        </w:r>
        <w:r w:rsidR="00B96481">
          <w:rPr>
            <w:noProof/>
            <w:webHidden/>
          </w:rPr>
          <w:instrText xml:space="preserve"> PAGEREF _Toc150947183 \h </w:instrText>
        </w:r>
        <w:r w:rsidR="00B96481">
          <w:rPr>
            <w:noProof/>
            <w:webHidden/>
          </w:rPr>
        </w:r>
        <w:r w:rsidR="00B96481">
          <w:rPr>
            <w:noProof/>
            <w:webHidden/>
          </w:rPr>
          <w:fldChar w:fldCharType="separate"/>
        </w:r>
        <w:r w:rsidR="00B96481">
          <w:rPr>
            <w:noProof/>
            <w:webHidden/>
          </w:rPr>
          <w:t>36</w:t>
        </w:r>
        <w:r w:rsidR="00B96481">
          <w:rPr>
            <w:noProof/>
            <w:webHidden/>
          </w:rPr>
          <w:fldChar w:fldCharType="end"/>
        </w:r>
      </w:hyperlink>
    </w:p>
    <w:p w:rsidR="00B96481" w:rsidRDefault="000A6FDD" w14:paraId="46B6EA45" w14:textId="508467B5">
      <w:pPr>
        <w:pStyle w:val="TableofFigures"/>
        <w:tabs>
          <w:tab w:val="right" w:leader="dot" w:pos="9350"/>
        </w:tabs>
        <w:rPr>
          <w:rFonts w:asciiTheme="minorHAnsi" w:hAnsiTheme="minorHAnsi"/>
          <w:noProof/>
          <w:kern w:val="2"/>
          <w:lang w:eastAsia="en-PH"/>
          <w14:ligatures w14:val="standardContextual"/>
        </w:rPr>
      </w:pPr>
      <w:hyperlink w:history="1" w:anchor="_Toc150947184">
        <w:r w:rsidRPr="00B63446" w:rsidR="00B96481">
          <w:rPr>
            <w:rStyle w:val="Hyperlink"/>
            <w:noProof/>
          </w:rPr>
          <w:t>TABLE 53  REACTIVATE BARANGAY EMPLOYEE ACCOUNT</w:t>
        </w:r>
        <w:r w:rsidR="00B96481">
          <w:rPr>
            <w:noProof/>
            <w:webHidden/>
          </w:rPr>
          <w:tab/>
        </w:r>
        <w:r w:rsidR="00B96481">
          <w:rPr>
            <w:noProof/>
            <w:webHidden/>
          </w:rPr>
          <w:fldChar w:fldCharType="begin"/>
        </w:r>
        <w:r w:rsidR="00B96481">
          <w:rPr>
            <w:noProof/>
            <w:webHidden/>
          </w:rPr>
          <w:instrText xml:space="preserve"> PAGEREF _Toc150947184 \h </w:instrText>
        </w:r>
        <w:r w:rsidR="00B96481">
          <w:rPr>
            <w:noProof/>
            <w:webHidden/>
          </w:rPr>
        </w:r>
        <w:r w:rsidR="00B96481">
          <w:rPr>
            <w:noProof/>
            <w:webHidden/>
          </w:rPr>
          <w:fldChar w:fldCharType="separate"/>
        </w:r>
        <w:r w:rsidR="00B96481">
          <w:rPr>
            <w:noProof/>
            <w:webHidden/>
          </w:rPr>
          <w:t>37</w:t>
        </w:r>
        <w:r w:rsidR="00B96481">
          <w:rPr>
            <w:noProof/>
            <w:webHidden/>
          </w:rPr>
          <w:fldChar w:fldCharType="end"/>
        </w:r>
      </w:hyperlink>
    </w:p>
    <w:p w:rsidR="00B96481" w:rsidRDefault="000A6FDD" w14:paraId="72463CCB" w14:textId="12175198">
      <w:pPr>
        <w:pStyle w:val="TableofFigures"/>
        <w:tabs>
          <w:tab w:val="right" w:leader="dot" w:pos="9350"/>
        </w:tabs>
        <w:rPr>
          <w:rFonts w:asciiTheme="minorHAnsi" w:hAnsiTheme="minorHAnsi"/>
          <w:noProof/>
          <w:kern w:val="2"/>
          <w:lang w:eastAsia="en-PH"/>
          <w14:ligatures w14:val="standardContextual"/>
        </w:rPr>
      </w:pPr>
      <w:hyperlink w:history="1" w:anchor="_Toc150947185">
        <w:r w:rsidRPr="00B63446" w:rsidR="00B96481">
          <w:rPr>
            <w:rStyle w:val="Hyperlink"/>
            <w:noProof/>
          </w:rPr>
          <w:t>TABLE 54  ADMINISTRATOR EDITS EMPLOYEE ACCOUNT</w:t>
        </w:r>
        <w:r w:rsidR="00B96481">
          <w:rPr>
            <w:noProof/>
            <w:webHidden/>
          </w:rPr>
          <w:tab/>
        </w:r>
        <w:r w:rsidR="00B96481">
          <w:rPr>
            <w:noProof/>
            <w:webHidden/>
          </w:rPr>
          <w:fldChar w:fldCharType="begin"/>
        </w:r>
        <w:r w:rsidR="00B96481">
          <w:rPr>
            <w:noProof/>
            <w:webHidden/>
          </w:rPr>
          <w:instrText xml:space="preserve"> PAGEREF _Toc150947185 \h </w:instrText>
        </w:r>
        <w:r w:rsidR="00B96481">
          <w:rPr>
            <w:noProof/>
            <w:webHidden/>
          </w:rPr>
        </w:r>
        <w:r w:rsidR="00B96481">
          <w:rPr>
            <w:noProof/>
            <w:webHidden/>
          </w:rPr>
          <w:fldChar w:fldCharType="separate"/>
        </w:r>
        <w:r w:rsidR="00B96481">
          <w:rPr>
            <w:noProof/>
            <w:webHidden/>
          </w:rPr>
          <w:t>38</w:t>
        </w:r>
        <w:r w:rsidR="00B96481">
          <w:rPr>
            <w:noProof/>
            <w:webHidden/>
          </w:rPr>
          <w:fldChar w:fldCharType="end"/>
        </w:r>
      </w:hyperlink>
    </w:p>
    <w:p w:rsidR="00B96481" w:rsidRDefault="000A6FDD" w14:paraId="0B972EE3" w14:textId="09DA3FD1">
      <w:pPr>
        <w:pStyle w:val="TableofFigures"/>
        <w:tabs>
          <w:tab w:val="right" w:leader="dot" w:pos="9350"/>
        </w:tabs>
        <w:rPr>
          <w:rFonts w:asciiTheme="minorHAnsi" w:hAnsiTheme="minorHAnsi"/>
          <w:noProof/>
          <w:kern w:val="2"/>
          <w:lang w:eastAsia="en-PH"/>
          <w14:ligatures w14:val="standardContextual"/>
        </w:rPr>
      </w:pPr>
      <w:hyperlink w:history="1" w:anchor="_Toc150947186">
        <w:r w:rsidRPr="00B63446" w:rsidR="00B96481">
          <w:rPr>
            <w:rStyle w:val="Hyperlink"/>
            <w:noProof/>
          </w:rPr>
          <w:t>Table 55  Employe Edits Employee Account</w:t>
        </w:r>
        <w:r w:rsidR="00B96481">
          <w:rPr>
            <w:noProof/>
            <w:webHidden/>
          </w:rPr>
          <w:tab/>
        </w:r>
        <w:r w:rsidR="00B96481">
          <w:rPr>
            <w:noProof/>
            <w:webHidden/>
          </w:rPr>
          <w:fldChar w:fldCharType="begin"/>
        </w:r>
        <w:r w:rsidR="00B96481">
          <w:rPr>
            <w:noProof/>
            <w:webHidden/>
          </w:rPr>
          <w:instrText xml:space="preserve"> PAGEREF _Toc150947186 \h </w:instrText>
        </w:r>
        <w:r w:rsidR="00B96481">
          <w:rPr>
            <w:noProof/>
            <w:webHidden/>
          </w:rPr>
        </w:r>
        <w:r w:rsidR="00B96481">
          <w:rPr>
            <w:noProof/>
            <w:webHidden/>
          </w:rPr>
          <w:fldChar w:fldCharType="separate"/>
        </w:r>
        <w:r w:rsidR="00B96481">
          <w:rPr>
            <w:noProof/>
            <w:webHidden/>
          </w:rPr>
          <w:t>39</w:t>
        </w:r>
        <w:r w:rsidR="00B96481">
          <w:rPr>
            <w:noProof/>
            <w:webHidden/>
          </w:rPr>
          <w:fldChar w:fldCharType="end"/>
        </w:r>
      </w:hyperlink>
    </w:p>
    <w:p w:rsidR="00B96481" w:rsidRDefault="000A6FDD" w14:paraId="41EE66BF" w14:textId="39A03A92">
      <w:pPr>
        <w:pStyle w:val="TableofFigures"/>
        <w:tabs>
          <w:tab w:val="right" w:leader="dot" w:pos="9350"/>
        </w:tabs>
        <w:rPr>
          <w:rFonts w:asciiTheme="minorHAnsi" w:hAnsiTheme="minorHAnsi"/>
          <w:noProof/>
          <w:kern w:val="2"/>
          <w:lang w:eastAsia="en-PH"/>
          <w14:ligatures w14:val="standardContextual"/>
        </w:rPr>
      </w:pPr>
      <w:hyperlink w:history="1" w:anchor="_Toc150947187">
        <w:r w:rsidRPr="00B63446" w:rsidR="00B96481">
          <w:rPr>
            <w:rStyle w:val="Hyperlink"/>
            <w:noProof/>
          </w:rPr>
          <w:t>TABLE 56  DEACTIVATE BARANGAY RESIDENT ACCOUNT</w:t>
        </w:r>
        <w:r w:rsidR="00B96481">
          <w:rPr>
            <w:noProof/>
            <w:webHidden/>
          </w:rPr>
          <w:tab/>
        </w:r>
        <w:r w:rsidR="00B96481">
          <w:rPr>
            <w:noProof/>
            <w:webHidden/>
          </w:rPr>
          <w:fldChar w:fldCharType="begin"/>
        </w:r>
        <w:r w:rsidR="00B96481">
          <w:rPr>
            <w:noProof/>
            <w:webHidden/>
          </w:rPr>
          <w:instrText xml:space="preserve"> PAGEREF _Toc150947187 \h </w:instrText>
        </w:r>
        <w:r w:rsidR="00B96481">
          <w:rPr>
            <w:noProof/>
            <w:webHidden/>
          </w:rPr>
        </w:r>
        <w:r w:rsidR="00B96481">
          <w:rPr>
            <w:noProof/>
            <w:webHidden/>
          </w:rPr>
          <w:fldChar w:fldCharType="separate"/>
        </w:r>
        <w:r w:rsidR="00B96481">
          <w:rPr>
            <w:noProof/>
            <w:webHidden/>
          </w:rPr>
          <w:t>40</w:t>
        </w:r>
        <w:r w:rsidR="00B96481">
          <w:rPr>
            <w:noProof/>
            <w:webHidden/>
          </w:rPr>
          <w:fldChar w:fldCharType="end"/>
        </w:r>
      </w:hyperlink>
    </w:p>
    <w:p w:rsidR="00B96481" w:rsidRDefault="000A6FDD" w14:paraId="71E894A3" w14:textId="3ED6E28A">
      <w:pPr>
        <w:pStyle w:val="TableofFigures"/>
        <w:tabs>
          <w:tab w:val="right" w:leader="dot" w:pos="9350"/>
        </w:tabs>
        <w:rPr>
          <w:rFonts w:asciiTheme="minorHAnsi" w:hAnsiTheme="minorHAnsi"/>
          <w:noProof/>
          <w:kern w:val="2"/>
          <w:lang w:eastAsia="en-PH"/>
          <w14:ligatures w14:val="standardContextual"/>
        </w:rPr>
      </w:pPr>
      <w:hyperlink w:history="1" w:anchor="_Toc150947188">
        <w:r w:rsidRPr="00B63446" w:rsidR="00B96481">
          <w:rPr>
            <w:rStyle w:val="Hyperlink"/>
            <w:noProof/>
          </w:rPr>
          <w:t>TABLE 57  REACTIVATE BARANGAY RESIDENT ACCOUNT</w:t>
        </w:r>
        <w:r w:rsidR="00B96481">
          <w:rPr>
            <w:noProof/>
            <w:webHidden/>
          </w:rPr>
          <w:tab/>
        </w:r>
        <w:r w:rsidR="00B96481">
          <w:rPr>
            <w:noProof/>
            <w:webHidden/>
          </w:rPr>
          <w:fldChar w:fldCharType="begin"/>
        </w:r>
        <w:r w:rsidR="00B96481">
          <w:rPr>
            <w:noProof/>
            <w:webHidden/>
          </w:rPr>
          <w:instrText xml:space="preserve"> PAGEREF _Toc150947188 \h </w:instrText>
        </w:r>
        <w:r w:rsidR="00B96481">
          <w:rPr>
            <w:noProof/>
            <w:webHidden/>
          </w:rPr>
        </w:r>
        <w:r w:rsidR="00B96481">
          <w:rPr>
            <w:noProof/>
            <w:webHidden/>
          </w:rPr>
          <w:fldChar w:fldCharType="separate"/>
        </w:r>
        <w:r w:rsidR="00B96481">
          <w:rPr>
            <w:noProof/>
            <w:webHidden/>
          </w:rPr>
          <w:t>41</w:t>
        </w:r>
        <w:r w:rsidR="00B96481">
          <w:rPr>
            <w:noProof/>
            <w:webHidden/>
          </w:rPr>
          <w:fldChar w:fldCharType="end"/>
        </w:r>
      </w:hyperlink>
    </w:p>
    <w:p w:rsidR="00B96481" w:rsidRDefault="000A6FDD" w14:paraId="029B1699" w14:textId="21389568">
      <w:pPr>
        <w:pStyle w:val="TableofFigures"/>
        <w:tabs>
          <w:tab w:val="right" w:leader="dot" w:pos="9350"/>
        </w:tabs>
        <w:rPr>
          <w:rFonts w:asciiTheme="minorHAnsi" w:hAnsiTheme="minorHAnsi"/>
          <w:noProof/>
          <w:kern w:val="2"/>
          <w:lang w:eastAsia="en-PH"/>
          <w14:ligatures w14:val="standardContextual"/>
        </w:rPr>
      </w:pPr>
      <w:hyperlink w:history="1" w:anchor="_Toc150947189">
        <w:r w:rsidRPr="00B63446" w:rsidR="00B96481">
          <w:rPr>
            <w:rStyle w:val="Hyperlink"/>
            <w:noProof/>
          </w:rPr>
          <w:t>TABLE 58  EDIT HOMEPAGE BANNER</w:t>
        </w:r>
        <w:r w:rsidR="00B96481">
          <w:rPr>
            <w:noProof/>
            <w:webHidden/>
          </w:rPr>
          <w:tab/>
        </w:r>
        <w:r w:rsidR="00B96481">
          <w:rPr>
            <w:noProof/>
            <w:webHidden/>
          </w:rPr>
          <w:fldChar w:fldCharType="begin"/>
        </w:r>
        <w:r w:rsidR="00B96481">
          <w:rPr>
            <w:noProof/>
            <w:webHidden/>
          </w:rPr>
          <w:instrText xml:space="preserve"> PAGEREF _Toc150947189 \h </w:instrText>
        </w:r>
        <w:r w:rsidR="00B96481">
          <w:rPr>
            <w:noProof/>
            <w:webHidden/>
          </w:rPr>
        </w:r>
        <w:r w:rsidR="00B96481">
          <w:rPr>
            <w:noProof/>
            <w:webHidden/>
          </w:rPr>
          <w:fldChar w:fldCharType="separate"/>
        </w:r>
        <w:r w:rsidR="00B96481">
          <w:rPr>
            <w:noProof/>
            <w:webHidden/>
          </w:rPr>
          <w:t>42</w:t>
        </w:r>
        <w:r w:rsidR="00B96481">
          <w:rPr>
            <w:noProof/>
            <w:webHidden/>
          </w:rPr>
          <w:fldChar w:fldCharType="end"/>
        </w:r>
      </w:hyperlink>
    </w:p>
    <w:p w:rsidR="00B96481" w:rsidRDefault="000A6FDD" w14:paraId="12BE95EB" w14:textId="2E9A4ACE">
      <w:pPr>
        <w:pStyle w:val="TableofFigures"/>
        <w:tabs>
          <w:tab w:val="right" w:leader="dot" w:pos="9350"/>
        </w:tabs>
        <w:rPr>
          <w:rFonts w:asciiTheme="minorHAnsi" w:hAnsiTheme="minorHAnsi"/>
          <w:noProof/>
          <w:kern w:val="2"/>
          <w:lang w:eastAsia="en-PH"/>
          <w14:ligatures w14:val="standardContextual"/>
        </w:rPr>
      </w:pPr>
      <w:hyperlink w:history="1" w:anchor="_Toc150947190">
        <w:r w:rsidRPr="00B63446" w:rsidR="00B96481">
          <w:rPr>
            <w:rStyle w:val="Hyperlink"/>
            <w:noProof/>
          </w:rPr>
          <w:t>TABLE 59 EDIT DEMOGRAPHY</w:t>
        </w:r>
        <w:r w:rsidR="00B96481">
          <w:rPr>
            <w:noProof/>
            <w:webHidden/>
          </w:rPr>
          <w:tab/>
        </w:r>
        <w:r w:rsidR="00B96481">
          <w:rPr>
            <w:noProof/>
            <w:webHidden/>
          </w:rPr>
          <w:fldChar w:fldCharType="begin"/>
        </w:r>
        <w:r w:rsidR="00B96481">
          <w:rPr>
            <w:noProof/>
            <w:webHidden/>
          </w:rPr>
          <w:instrText xml:space="preserve"> PAGEREF _Toc150947190 \h </w:instrText>
        </w:r>
        <w:r w:rsidR="00B96481">
          <w:rPr>
            <w:noProof/>
            <w:webHidden/>
          </w:rPr>
        </w:r>
        <w:r w:rsidR="00B96481">
          <w:rPr>
            <w:noProof/>
            <w:webHidden/>
          </w:rPr>
          <w:fldChar w:fldCharType="separate"/>
        </w:r>
        <w:r w:rsidR="00B96481">
          <w:rPr>
            <w:noProof/>
            <w:webHidden/>
          </w:rPr>
          <w:t>43</w:t>
        </w:r>
        <w:r w:rsidR="00B96481">
          <w:rPr>
            <w:noProof/>
            <w:webHidden/>
          </w:rPr>
          <w:fldChar w:fldCharType="end"/>
        </w:r>
      </w:hyperlink>
    </w:p>
    <w:p w:rsidR="00B96481" w:rsidRDefault="000A6FDD" w14:paraId="348A23E7" w14:textId="2164895A">
      <w:pPr>
        <w:pStyle w:val="TableofFigures"/>
        <w:tabs>
          <w:tab w:val="right" w:leader="dot" w:pos="9350"/>
        </w:tabs>
        <w:rPr>
          <w:rFonts w:asciiTheme="minorHAnsi" w:hAnsiTheme="minorHAnsi"/>
          <w:noProof/>
          <w:kern w:val="2"/>
          <w:lang w:eastAsia="en-PH"/>
          <w14:ligatures w14:val="standardContextual"/>
        </w:rPr>
      </w:pPr>
      <w:hyperlink w:history="1" w:anchor="_Toc150947191">
        <w:r w:rsidRPr="00B63446" w:rsidR="00B96481">
          <w:rPr>
            <w:rStyle w:val="Hyperlink"/>
            <w:noProof/>
          </w:rPr>
          <w:t>TABLE 60 EDIT CONTACTS</w:t>
        </w:r>
        <w:r w:rsidR="00B96481">
          <w:rPr>
            <w:noProof/>
            <w:webHidden/>
          </w:rPr>
          <w:tab/>
        </w:r>
        <w:r w:rsidR="00B96481">
          <w:rPr>
            <w:noProof/>
            <w:webHidden/>
          </w:rPr>
          <w:fldChar w:fldCharType="begin"/>
        </w:r>
        <w:r w:rsidR="00B96481">
          <w:rPr>
            <w:noProof/>
            <w:webHidden/>
          </w:rPr>
          <w:instrText xml:space="preserve"> PAGEREF _Toc150947191 \h </w:instrText>
        </w:r>
        <w:r w:rsidR="00B96481">
          <w:rPr>
            <w:noProof/>
            <w:webHidden/>
          </w:rPr>
        </w:r>
        <w:r w:rsidR="00B96481">
          <w:rPr>
            <w:noProof/>
            <w:webHidden/>
          </w:rPr>
          <w:fldChar w:fldCharType="separate"/>
        </w:r>
        <w:r w:rsidR="00B96481">
          <w:rPr>
            <w:noProof/>
            <w:webHidden/>
          </w:rPr>
          <w:t>44</w:t>
        </w:r>
        <w:r w:rsidR="00B96481">
          <w:rPr>
            <w:noProof/>
            <w:webHidden/>
          </w:rPr>
          <w:fldChar w:fldCharType="end"/>
        </w:r>
      </w:hyperlink>
    </w:p>
    <w:p w:rsidR="00B96481" w:rsidRDefault="000A6FDD" w14:paraId="329022FF" w14:textId="34EB028A">
      <w:pPr>
        <w:pStyle w:val="TableofFigures"/>
        <w:tabs>
          <w:tab w:val="right" w:leader="dot" w:pos="9350"/>
        </w:tabs>
        <w:rPr>
          <w:rFonts w:asciiTheme="minorHAnsi" w:hAnsiTheme="minorHAnsi"/>
          <w:noProof/>
          <w:kern w:val="2"/>
          <w:lang w:eastAsia="en-PH"/>
          <w14:ligatures w14:val="standardContextual"/>
        </w:rPr>
      </w:pPr>
      <w:hyperlink w:history="1" w:anchor="_Toc150947192">
        <w:r w:rsidRPr="00B63446" w:rsidR="00B96481">
          <w:rPr>
            <w:rStyle w:val="Hyperlink"/>
            <w:noProof/>
          </w:rPr>
          <w:t>TABLE 61 UPDATE BARANGAY OFFICIALS</w:t>
        </w:r>
        <w:r w:rsidR="00B96481">
          <w:rPr>
            <w:noProof/>
            <w:webHidden/>
          </w:rPr>
          <w:tab/>
        </w:r>
        <w:r w:rsidR="00B96481">
          <w:rPr>
            <w:noProof/>
            <w:webHidden/>
          </w:rPr>
          <w:fldChar w:fldCharType="begin"/>
        </w:r>
        <w:r w:rsidR="00B96481">
          <w:rPr>
            <w:noProof/>
            <w:webHidden/>
          </w:rPr>
          <w:instrText xml:space="preserve"> PAGEREF _Toc150947192 \h </w:instrText>
        </w:r>
        <w:r w:rsidR="00B96481">
          <w:rPr>
            <w:noProof/>
            <w:webHidden/>
          </w:rPr>
        </w:r>
        <w:r w:rsidR="00B96481">
          <w:rPr>
            <w:noProof/>
            <w:webHidden/>
          </w:rPr>
          <w:fldChar w:fldCharType="separate"/>
        </w:r>
        <w:r w:rsidR="00B96481">
          <w:rPr>
            <w:noProof/>
            <w:webHidden/>
          </w:rPr>
          <w:t>45</w:t>
        </w:r>
        <w:r w:rsidR="00B96481">
          <w:rPr>
            <w:noProof/>
            <w:webHidden/>
          </w:rPr>
          <w:fldChar w:fldCharType="end"/>
        </w:r>
      </w:hyperlink>
    </w:p>
    <w:p w:rsidR="00B96481" w:rsidRDefault="000A6FDD" w14:paraId="5E9B4E73" w14:textId="589A1FFE">
      <w:pPr>
        <w:pStyle w:val="TableofFigures"/>
        <w:tabs>
          <w:tab w:val="right" w:leader="dot" w:pos="9350"/>
        </w:tabs>
        <w:rPr>
          <w:rFonts w:asciiTheme="minorHAnsi" w:hAnsiTheme="minorHAnsi"/>
          <w:noProof/>
          <w:kern w:val="2"/>
          <w:lang w:eastAsia="en-PH"/>
          <w14:ligatures w14:val="standardContextual"/>
        </w:rPr>
      </w:pPr>
      <w:hyperlink w:history="1" w:anchor="_Toc150947193">
        <w:r w:rsidRPr="00B63446" w:rsidR="00B96481">
          <w:rPr>
            <w:rStyle w:val="Hyperlink"/>
            <w:noProof/>
          </w:rPr>
          <w:t>TABLE 62  MANAGE SERVICES</w:t>
        </w:r>
        <w:r w:rsidR="00B96481">
          <w:rPr>
            <w:noProof/>
            <w:webHidden/>
          </w:rPr>
          <w:tab/>
        </w:r>
        <w:r w:rsidR="00B96481">
          <w:rPr>
            <w:noProof/>
            <w:webHidden/>
          </w:rPr>
          <w:fldChar w:fldCharType="begin"/>
        </w:r>
        <w:r w:rsidR="00B96481">
          <w:rPr>
            <w:noProof/>
            <w:webHidden/>
          </w:rPr>
          <w:instrText xml:space="preserve"> PAGEREF _Toc150947193 \h </w:instrText>
        </w:r>
        <w:r w:rsidR="00B96481">
          <w:rPr>
            <w:noProof/>
            <w:webHidden/>
          </w:rPr>
        </w:r>
        <w:r w:rsidR="00B96481">
          <w:rPr>
            <w:noProof/>
            <w:webHidden/>
          </w:rPr>
          <w:fldChar w:fldCharType="separate"/>
        </w:r>
        <w:r w:rsidR="00B96481">
          <w:rPr>
            <w:noProof/>
            <w:webHidden/>
          </w:rPr>
          <w:t>46</w:t>
        </w:r>
        <w:r w:rsidR="00B96481">
          <w:rPr>
            <w:noProof/>
            <w:webHidden/>
          </w:rPr>
          <w:fldChar w:fldCharType="end"/>
        </w:r>
      </w:hyperlink>
    </w:p>
    <w:p w:rsidR="00B96481" w:rsidRDefault="000A6FDD" w14:paraId="071D8C5D" w14:textId="4436F695">
      <w:pPr>
        <w:pStyle w:val="TableofFigures"/>
        <w:tabs>
          <w:tab w:val="right" w:leader="dot" w:pos="9350"/>
        </w:tabs>
        <w:rPr>
          <w:rFonts w:asciiTheme="minorHAnsi" w:hAnsiTheme="minorHAnsi"/>
          <w:noProof/>
          <w:kern w:val="2"/>
          <w:lang w:eastAsia="en-PH"/>
          <w14:ligatures w14:val="standardContextual"/>
        </w:rPr>
      </w:pPr>
      <w:hyperlink w:history="1" w:anchor="_Toc150947194">
        <w:r w:rsidRPr="00B63446" w:rsidR="00B96481">
          <w:rPr>
            <w:rStyle w:val="Hyperlink"/>
            <w:noProof/>
          </w:rPr>
          <w:t>TABLE 63  VIEW DOCUMENT REQUEST</w:t>
        </w:r>
        <w:r w:rsidR="00B96481">
          <w:rPr>
            <w:noProof/>
            <w:webHidden/>
          </w:rPr>
          <w:tab/>
        </w:r>
        <w:r w:rsidR="00B96481">
          <w:rPr>
            <w:noProof/>
            <w:webHidden/>
          </w:rPr>
          <w:fldChar w:fldCharType="begin"/>
        </w:r>
        <w:r w:rsidR="00B96481">
          <w:rPr>
            <w:noProof/>
            <w:webHidden/>
          </w:rPr>
          <w:instrText xml:space="preserve"> PAGEREF _Toc150947194 \h </w:instrText>
        </w:r>
        <w:r w:rsidR="00B96481">
          <w:rPr>
            <w:noProof/>
            <w:webHidden/>
          </w:rPr>
        </w:r>
        <w:r w:rsidR="00B96481">
          <w:rPr>
            <w:noProof/>
            <w:webHidden/>
          </w:rPr>
          <w:fldChar w:fldCharType="separate"/>
        </w:r>
        <w:r w:rsidR="00B96481">
          <w:rPr>
            <w:noProof/>
            <w:webHidden/>
          </w:rPr>
          <w:t>47</w:t>
        </w:r>
        <w:r w:rsidR="00B96481">
          <w:rPr>
            <w:noProof/>
            <w:webHidden/>
          </w:rPr>
          <w:fldChar w:fldCharType="end"/>
        </w:r>
      </w:hyperlink>
    </w:p>
    <w:p w:rsidR="00B96481" w:rsidRDefault="000A6FDD" w14:paraId="139E858F" w14:textId="528E563B">
      <w:pPr>
        <w:pStyle w:val="TableofFigures"/>
        <w:tabs>
          <w:tab w:val="right" w:leader="dot" w:pos="9350"/>
        </w:tabs>
        <w:rPr>
          <w:rFonts w:asciiTheme="minorHAnsi" w:hAnsiTheme="minorHAnsi"/>
          <w:noProof/>
          <w:kern w:val="2"/>
          <w:lang w:eastAsia="en-PH"/>
          <w14:ligatures w14:val="standardContextual"/>
        </w:rPr>
      </w:pPr>
      <w:hyperlink w:history="1" w:anchor="_Toc150947195">
        <w:r w:rsidRPr="00B63446" w:rsidR="00B96481">
          <w:rPr>
            <w:rStyle w:val="Hyperlink"/>
            <w:noProof/>
          </w:rPr>
          <w:t>TABLE 64  PROCESS DOCUMENT REQUEST</w:t>
        </w:r>
        <w:r w:rsidR="00B96481">
          <w:rPr>
            <w:noProof/>
            <w:webHidden/>
          </w:rPr>
          <w:tab/>
        </w:r>
        <w:r w:rsidR="00B96481">
          <w:rPr>
            <w:noProof/>
            <w:webHidden/>
          </w:rPr>
          <w:fldChar w:fldCharType="begin"/>
        </w:r>
        <w:r w:rsidR="00B96481">
          <w:rPr>
            <w:noProof/>
            <w:webHidden/>
          </w:rPr>
          <w:instrText xml:space="preserve"> PAGEREF _Toc150947195 \h </w:instrText>
        </w:r>
        <w:r w:rsidR="00B96481">
          <w:rPr>
            <w:noProof/>
            <w:webHidden/>
          </w:rPr>
        </w:r>
        <w:r w:rsidR="00B96481">
          <w:rPr>
            <w:noProof/>
            <w:webHidden/>
          </w:rPr>
          <w:fldChar w:fldCharType="separate"/>
        </w:r>
        <w:r w:rsidR="00B96481">
          <w:rPr>
            <w:noProof/>
            <w:webHidden/>
          </w:rPr>
          <w:t>48</w:t>
        </w:r>
        <w:r w:rsidR="00B96481">
          <w:rPr>
            <w:noProof/>
            <w:webHidden/>
          </w:rPr>
          <w:fldChar w:fldCharType="end"/>
        </w:r>
      </w:hyperlink>
    </w:p>
    <w:p w:rsidR="00B96481" w:rsidRDefault="000A6FDD" w14:paraId="43767426" w14:textId="6A7FBE00">
      <w:pPr>
        <w:pStyle w:val="TableofFigures"/>
        <w:tabs>
          <w:tab w:val="right" w:leader="dot" w:pos="9350"/>
        </w:tabs>
        <w:rPr>
          <w:rFonts w:asciiTheme="minorHAnsi" w:hAnsiTheme="minorHAnsi"/>
          <w:noProof/>
          <w:kern w:val="2"/>
          <w:lang w:eastAsia="en-PH"/>
          <w14:ligatures w14:val="standardContextual"/>
        </w:rPr>
      </w:pPr>
      <w:hyperlink w:history="1" w:anchor="_Toc150947196">
        <w:r w:rsidRPr="00B63446" w:rsidR="00B96481">
          <w:rPr>
            <w:rStyle w:val="Hyperlink"/>
            <w:noProof/>
          </w:rPr>
          <w:t>TABLE 65 APPROVE DOCUMENT REQUEST</w:t>
        </w:r>
        <w:r w:rsidR="00B96481">
          <w:rPr>
            <w:noProof/>
            <w:webHidden/>
          </w:rPr>
          <w:tab/>
        </w:r>
        <w:r w:rsidR="00B96481">
          <w:rPr>
            <w:noProof/>
            <w:webHidden/>
          </w:rPr>
          <w:fldChar w:fldCharType="begin"/>
        </w:r>
        <w:r w:rsidR="00B96481">
          <w:rPr>
            <w:noProof/>
            <w:webHidden/>
          </w:rPr>
          <w:instrText xml:space="preserve"> PAGEREF _Toc150947196 \h </w:instrText>
        </w:r>
        <w:r w:rsidR="00B96481">
          <w:rPr>
            <w:noProof/>
            <w:webHidden/>
          </w:rPr>
        </w:r>
        <w:r w:rsidR="00B96481">
          <w:rPr>
            <w:noProof/>
            <w:webHidden/>
          </w:rPr>
          <w:fldChar w:fldCharType="separate"/>
        </w:r>
        <w:r w:rsidR="00B96481">
          <w:rPr>
            <w:noProof/>
            <w:webHidden/>
          </w:rPr>
          <w:t>49</w:t>
        </w:r>
        <w:r w:rsidR="00B96481">
          <w:rPr>
            <w:noProof/>
            <w:webHidden/>
          </w:rPr>
          <w:fldChar w:fldCharType="end"/>
        </w:r>
      </w:hyperlink>
    </w:p>
    <w:p w:rsidR="00B96481" w:rsidRDefault="000A6FDD" w14:paraId="3252AE4C" w14:textId="46A0946D">
      <w:pPr>
        <w:pStyle w:val="TableofFigures"/>
        <w:tabs>
          <w:tab w:val="right" w:leader="dot" w:pos="9350"/>
        </w:tabs>
        <w:rPr>
          <w:rFonts w:asciiTheme="minorHAnsi" w:hAnsiTheme="minorHAnsi"/>
          <w:noProof/>
          <w:kern w:val="2"/>
          <w:lang w:eastAsia="en-PH"/>
          <w14:ligatures w14:val="standardContextual"/>
        </w:rPr>
      </w:pPr>
      <w:hyperlink w:history="1" w:anchor="_Toc150947197">
        <w:r w:rsidRPr="00B63446" w:rsidR="00B96481">
          <w:rPr>
            <w:rStyle w:val="Hyperlink"/>
            <w:noProof/>
          </w:rPr>
          <w:t>TABLE 66  DENY DOCUMENT REQUEST</w:t>
        </w:r>
        <w:r w:rsidR="00B96481">
          <w:rPr>
            <w:noProof/>
            <w:webHidden/>
          </w:rPr>
          <w:tab/>
        </w:r>
        <w:r w:rsidR="00B96481">
          <w:rPr>
            <w:noProof/>
            <w:webHidden/>
          </w:rPr>
          <w:fldChar w:fldCharType="begin"/>
        </w:r>
        <w:r w:rsidR="00B96481">
          <w:rPr>
            <w:noProof/>
            <w:webHidden/>
          </w:rPr>
          <w:instrText xml:space="preserve"> PAGEREF _Toc150947197 \h </w:instrText>
        </w:r>
        <w:r w:rsidR="00B96481">
          <w:rPr>
            <w:noProof/>
            <w:webHidden/>
          </w:rPr>
        </w:r>
        <w:r w:rsidR="00B96481">
          <w:rPr>
            <w:noProof/>
            <w:webHidden/>
          </w:rPr>
          <w:fldChar w:fldCharType="separate"/>
        </w:r>
        <w:r w:rsidR="00B96481">
          <w:rPr>
            <w:noProof/>
            <w:webHidden/>
          </w:rPr>
          <w:t>50</w:t>
        </w:r>
        <w:r w:rsidR="00B96481">
          <w:rPr>
            <w:noProof/>
            <w:webHidden/>
          </w:rPr>
          <w:fldChar w:fldCharType="end"/>
        </w:r>
      </w:hyperlink>
    </w:p>
    <w:p w:rsidR="00B96481" w:rsidRDefault="000A6FDD" w14:paraId="28F560F1" w14:textId="3A7D7270">
      <w:pPr>
        <w:pStyle w:val="TableofFigures"/>
        <w:tabs>
          <w:tab w:val="right" w:leader="dot" w:pos="9350"/>
        </w:tabs>
        <w:rPr>
          <w:rFonts w:asciiTheme="minorHAnsi" w:hAnsiTheme="minorHAnsi"/>
          <w:noProof/>
          <w:kern w:val="2"/>
          <w:lang w:eastAsia="en-PH"/>
          <w14:ligatures w14:val="standardContextual"/>
        </w:rPr>
      </w:pPr>
      <w:hyperlink w:history="1" w:anchor="_Toc150947198">
        <w:r w:rsidRPr="00B63446" w:rsidR="00B96481">
          <w:rPr>
            <w:rStyle w:val="Hyperlink"/>
            <w:noProof/>
          </w:rPr>
          <w:t>TABLE 67  APPROVE DOCUMENT REQUEST</w:t>
        </w:r>
        <w:r w:rsidR="00B96481">
          <w:rPr>
            <w:noProof/>
            <w:webHidden/>
          </w:rPr>
          <w:tab/>
        </w:r>
        <w:r w:rsidR="00B96481">
          <w:rPr>
            <w:noProof/>
            <w:webHidden/>
          </w:rPr>
          <w:fldChar w:fldCharType="begin"/>
        </w:r>
        <w:r w:rsidR="00B96481">
          <w:rPr>
            <w:noProof/>
            <w:webHidden/>
          </w:rPr>
          <w:instrText xml:space="preserve"> PAGEREF _Toc150947198 \h </w:instrText>
        </w:r>
        <w:r w:rsidR="00B96481">
          <w:rPr>
            <w:noProof/>
            <w:webHidden/>
          </w:rPr>
        </w:r>
        <w:r w:rsidR="00B96481">
          <w:rPr>
            <w:noProof/>
            <w:webHidden/>
          </w:rPr>
          <w:fldChar w:fldCharType="separate"/>
        </w:r>
        <w:r w:rsidR="00B96481">
          <w:rPr>
            <w:noProof/>
            <w:webHidden/>
          </w:rPr>
          <w:t>51</w:t>
        </w:r>
        <w:r w:rsidR="00B96481">
          <w:rPr>
            <w:noProof/>
            <w:webHidden/>
          </w:rPr>
          <w:fldChar w:fldCharType="end"/>
        </w:r>
      </w:hyperlink>
    </w:p>
    <w:p w:rsidR="00B96481" w:rsidRDefault="000A6FDD" w14:paraId="6894D464" w14:textId="0CAF4E04">
      <w:pPr>
        <w:pStyle w:val="TableofFigures"/>
        <w:tabs>
          <w:tab w:val="right" w:leader="dot" w:pos="9350"/>
        </w:tabs>
        <w:rPr>
          <w:rFonts w:asciiTheme="minorHAnsi" w:hAnsiTheme="minorHAnsi"/>
          <w:noProof/>
          <w:kern w:val="2"/>
          <w:lang w:eastAsia="en-PH"/>
          <w14:ligatures w14:val="standardContextual"/>
        </w:rPr>
      </w:pPr>
      <w:hyperlink w:history="1" w:anchor="_Toc150947199">
        <w:r w:rsidRPr="00B63446" w:rsidR="00B96481">
          <w:rPr>
            <w:rStyle w:val="Hyperlink"/>
            <w:noProof/>
          </w:rPr>
          <w:t>TABLE 68 PROCESS CONCERN</w:t>
        </w:r>
        <w:r w:rsidR="00B96481">
          <w:rPr>
            <w:noProof/>
            <w:webHidden/>
          </w:rPr>
          <w:tab/>
        </w:r>
        <w:r w:rsidR="00B96481">
          <w:rPr>
            <w:noProof/>
            <w:webHidden/>
          </w:rPr>
          <w:fldChar w:fldCharType="begin"/>
        </w:r>
        <w:r w:rsidR="00B96481">
          <w:rPr>
            <w:noProof/>
            <w:webHidden/>
          </w:rPr>
          <w:instrText xml:space="preserve"> PAGEREF _Toc150947199 \h </w:instrText>
        </w:r>
        <w:r w:rsidR="00B96481">
          <w:rPr>
            <w:noProof/>
            <w:webHidden/>
          </w:rPr>
        </w:r>
        <w:r w:rsidR="00B96481">
          <w:rPr>
            <w:noProof/>
            <w:webHidden/>
          </w:rPr>
          <w:fldChar w:fldCharType="separate"/>
        </w:r>
        <w:r w:rsidR="00B96481">
          <w:rPr>
            <w:noProof/>
            <w:webHidden/>
          </w:rPr>
          <w:t>52</w:t>
        </w:r>
        <w:r w:rsidR="00B96481">
          <w:rPr>
            <w:noProof/>
            <w:webHidden/>
          </w:rPr>
          <w:fldChar w:fldCharType="end"/>
        </w:r>
      </w:hyperlink>
    </w:p>
    <w:p w:rsidR="00B96481" w:rsidRDefault="000A6FDD" w14:paraId="30A4EE2D" w14:textId="02818CD0">
      <w:pPr>
        <w:pStyle w:val="TableofFigures"/>
        <w:tabs>
          <w:tab w:val="right" w:leader="dot" w:pos="9350"/>
        </w:tabs>
        <w:rPr>
          <w:rFonts w:asciiTheme="minorHAnsi" w:hAnsiTheme="minorHAnsi"/>
          <w:noProof/>
          <w:kern w:val="2"/>
          <w:lang w:eastAsia="en-PH"/>
          <w14:ligatures w14:val="standardContextual"/>
        </w:rPr>
      </w:pPr>
      <w:hyperlink w:history="1" w:anchor="_Toc150947200">
        <w:r w:rsidRPr="00B63446" w:rsidR="00B96481">
          <w:rPr>
            <w:rStyle w:val="Hyperlink"/>
            <w:noProof/>
          </w:rPr>
          <w:t>TABLE 69 UPDATE CONCERN</w:t>
        </w:r>
        <w:r w:rsidR="00B96481">
          <w:rPr>
            <w:noProof/>
            <w:webHidden/>
          </w:rPr>
          <w:tab/>
        </w:r>
        <w:r w:rsidR="00B96481">
          <w:rPr>
            <w:noProof/>
            <w:webHidden/>
          </w:rPr>
          <w:fldChar w:fldCharType="begin"/>
        </w:r>
        <w:r w:rsidR="00B96481">
          <w:rPr>
            <w:noProof/>
            <w:webHidden/>
          </w:rPr>
          <w:instrText xml:space="preserve"> PAGEREF _Toc150947200 \h </w:instrText>
        </w:r>
        <w:r w:rsidR="00B96481">
          <w:rPr>
            <w:noProof/>
            <w:webHidden/>
          </w:rPr>
        </w:r>
        <w:r w:rsidR="00B96481">
          <w:rPr>
            <w:noProof/>
            <w:webHidden/>
          </w:rPr>
          <w:fldChar w:fldCharType="separate"/>
        </w:r>
        <w:r w:rsidR="00B96481">
          <w:rPr>
            <w:noProof/>
            <w:webHidden/>
          </w:rPr>
          <w:t>53</w:t>
        </w:r>
        <w:r w:rsidR="00B96481">
          <w:rPr>
            <w:noProof/>
            <w:webHidden/>
          </w:rPr>
          <w:fldChar w:fldCharType="end"/>
        </w:r>
      </w:hyperlink>
    </w:p>
    <w:p w:rsidR="00B96481" w:rsidRDefault="000A6FDD" w14:paraId="4251F2C3" w14:textId="4DA636E1">
      <w:pPr>
        <w:pStyle w:val="TableofFigures"/>
        <w:tabs>
          <w:tab w:val="right" w:leader="dot" w:pos="9350"/>
        </w:tabs>
        <w:rPr>
          <w:rFonts w:asciiTheme="minorHAnsi" w:hAnsiTheme="minorHAnsi"/>
          <w:noProof/>
          <w:kern w:val="2"/>
          <w:lang w:eastAsia="en-PH"/>
          <w14:ligatures w14:val="standardContextual"/>
        </w:rPr>
      </w:pPr>
      <w:hyperlink w:history="1" w:anchor="_Toc150947201">
        <w:r w:rsidRPr="00B63446" w:rsidR="00B96481">
          <w:rPr>
            <w:rStyle w:val="Hyperlink"/>
            <w:noProof/>
          </w:rPr>
          <w:t>TABLE 70 DENY CONCERN</w:t>
        </w:r>
        <w:r w:rsidR="00B96481">
          <w:rPr>
            <w:noProof/>
            <w:webHidden/>
          </w:rPr>
          <w:tab/>
        </w:r>
        <w:r w:rsidR="00B96481">
          <w:rPr>
            <w:noProof/>
            <w:webHidden/>
          </w:rPr>
          <w:fldChar w:fldCharType="begin"/>
        </w:r>
        <w:r w:rsidR="00B96481">
          <w:rPr>
            <w:noProof/>
            <w:webHidden/>
          </w:rPr>
          <w:instrText xml:space="preserve"> PAGEREF _Toc150947201 \h </w:instrText>
        </w:r>
        <w:r w:rsidR="00B96481">
          <w:rPr>
            <w:noProof/>
            <w:webHidden/>
          </w:rPr>
        </w:r>
        <w:r w:rsidR="00B96481">
          <w:rPr>
            <w:noProof/>
            <w:webHidden/>
          </w:rPr>
          <w:fldChar w:fldCharType="separate"/>
        </w:r>
        <w:r w:rsidR="00B96481">
          <w:rPr>
            <w:noProof/>
            <w:webHidden/>
          </w:rPr>
          <w:t>54</w:t>
        </w:r>
        <w:r w:rsidR="00B96481">
          <w:rPr>
            <w:noProof/>
            <w:webHidden/>
          </w:rPr>
          <w:fldChar w:fldCharType="end"/>
        </w:r>
      </w:hyperlink>
    </w:p>
    <w:p w:rsidR="00B96481" w:rsidRDefault="000A6FDD" w14:paraId="5CDB0871" w14:textId="1E2C410C">
      <w:pPr>
        <w:pStyle w:val="TableofFigures"/>
        <w:tabs>
          <w:tab w:val="right" w:leader="dot" w:pos="9350"/>
        </w:tabs>
        <w:rPr>
          <w:rFonts w:asciiTheme="minorHAnsi" w:hAnsiTheme="minorHAnsi"/>
          <w:noProof/>
          <w:kern w:val="2"/>
          <w:lang w:eastAsia="en-PH"/>
          <w14:ligatures w14:val="standardContextual"/>
        </w:rPr>
      </w:pPr>
      <w:hyperlink w:history="1" w:anchor="_Toc150947202">
        <w:r w:rsidRPr="00B63446" w:rsidR="00B96481">
          <w:rPr>
            <w:rStyle w:val="Hyperlink"/>
            <w:noProof/>
          </w:rPr>
          <w:t>TABLE 71  CLOSE CONCERN</w:t>
        </w:r>
        <w:r w:rsidR="00B96481">
          <w:rPr>
            <w:noProof/>
            <w:webHidden/>
          </w:rPr>
          <w:tab/>
        </w:r>
        <w:r w:rsidR="00B96481">
          <w:rPr>
            <w:noProof/>
            <w:webHidden/>
          </w:rPr>
          <w:fldChar w:fldCharType="begin"/>
        </w:r>
        <w:r w:rsidR="00B96481">
          <w:rPr>
            <w:noProof/>
            <w:webHidden/>
          </w:rPr>
          <w:instrText xml:space="preserve"> PAGEREF _Toc150947202 \h </w:instrText>
        </w:r>
        <w:r w:rsidR="00B96481">
          <w:rPr>
            <w:noProof/>
            <w:webHidden/>
          </w:rPr>
        </w:r>
        <w:r w:rsidR="00B96481">
          <w:rPr>
            <w:noProof/>
            <w:webHidden/>
          </w:rPr>
          <w:fldChar w:fldCharType="separate"/>
        </w:r>
        <w:r w:rsidR="00B96481">
          <w:rPr>
            <w:noProof/>
            <w:webHidden/>
          </w:rPr>
          <w:t>55</w:t>
        </w:r>
        <w:r w:rsidR="00B96481">
          <w:rPr>
            <w:noProof/>
            <w:webHidden/>
          </w:rPr>
          <w:fldChar w:fldCharType="end"/>
        </w:r>
      </w:hyperlink>
    </w:p>
    <w:p w:rsidR="00B96481" w:rsidRDefault="000A6FDD" w14:paraId="59DFBC94" w14:textId="3F5342B1">
      <w:pPr>
        <w:pStyle w:val="TableofFigures"/>
        <w:tabs>
          <w:tab w:val="right" w:leader="dot" w:pos="9350"/>
        </w:tabs>
        <w:rPr>
          <w:rFonts w:asciiTheme="minorHAnsi" w:hAnsiTheme="minorHAnsi"/>
          <w:noProof/>
          <w:kern w:val="2"/>
          <w:lang w:eastAsia="en-PH"/>
          <w14:ligatures w14:val="standardContextual"/>
        </w:rPr>
      </w:pPr>
      <w:hyperlink w:history="1" w:anchor="_Toc150947203">
        <w:r w:rsidRPr="00B63446" w:rsidR="00B96481">
          <w:rPr>
            <w:rStyle w:val="Hyperlink"/>
            <w:noProof/>
          </w:rPr>
          <w:t>TABLE 72  BARANGAY DATA REPORT</w:t>
        </w:r>
        <w:r w:rsidR="00B96481">
          <w:rPr>
            <w:noProof/>
            <w:webHidden/>
          </w:rPr>
          <w:tab/>
        </w:r>
        <w:r w:rsidR="00B96481">
          <w:rPr>
            <w:noProof/>
            <w:webHidden/>
          </w:rPr>
          <w:fldChar w:fldCharType="begin"/>
        </w:r>
        <w:r w:rsidR="00B96481">
          <w:rPr>
            <w:noProof/>
            <w:webHidden/>
          </w:rPr>
          <w:instrText xml:space="preserve"> PAGEREF _Toc150947203 \h </w:instrText>
        </w:r>
        <w:r w:rsidR="00B96481">
          <w:rPr>
            <w:noProof/>
            <w:webHidden/>
          </w:rPr>
        </w:r>
        <w:r w:rsidR="00B96481">
          <w:rPr>
            <w:noProof/>
            <w:webHidden/>
          </w:rPr>
          <w:fldChar w:fldCharType="separate"/>
        </w:r>
        <w:r w:rsidR="00B96481">
          <w:rPr>
            <w:noProof/>
            <w:webHidden/>
          </w:rPr>
          <w:t>56</w:t>
        </w:r>
        <w:r w:rsidR="00B96481">
          <w:rPr>
            <w:noProof/>
            <w:webHidden/>
          </w:rPr>
          <w:fldChar w:fldCharType="end"/>
        </w:r>
      </w:hyperlink>
    </w:p>
    <w:p w:rsidR="00B96481" w:rsidRDefault="000A6FDD" w14:paraId="77525852" w14:textId="7813F53A">
      <w:pPr>
        <w:pStyle w:val="TableofFigures"/>
        <w:tabs>
          <w:tab w:val="right" w:leader="dot" w:pos="9350"/>
        </w:tabs>
        <w:rPr>
          <w:rFonts w:asciiTheme="minorHAnsi" w:hAnsiTheme="minorHAnsi"/>
          <w:noProof/>
          <w:kern w:val="2"/>
          <w:lang w:eastAsia="en-PH"/>
          <w14:ligatures w14:val="standardContextual"/>
        </w:rPr>
      </w:pPr>
      <w:hyperlink w:history="1" w:anchor="_Toc150947204">
        <w:r w:rsidRPr="00B63446" w:rsidR="00B96481">
          <w:rPr>
            <w:rStyle w:val="Hyperlink"/>
            <w:noProof/>
          </w:rPr>
          <w:t>TABLE 73  GAP ANALYSIS</w:t>
        </w:r>
        <w:r w:rsidR="00B96481">
          <w:rPr>
            <w:noProof/>
            <w:webHidden/>
          </w:rPr>
          <w:tab/>
        </w:r>
        <w:r w:rsidR="00B96481">
          <w:rPr>
            <w:noProof/>
            <w:webHidden/>
          </w:rPr>
          <w:fldChar w:fldCharType="begin"/>
        </w:r>
        <w:r w:rsidR="00B96481">
          <w:rPr>
            <w:noProof/>
            <w:webHidden/>
          </w:rPr>
          <w:instrText xml:space="preserve"> PAGEREF _Toc150947204 \h </w:instrText>
        </w:r>
        <w:r w:rsidR="00B96481">
          <w:rPr>
            <w:noProof/>
            <w:webHidden/>
          </w:rPr>
        </w:r>
        <w:r w:rsidR="00B96481">
          <w:rPr>
            <w:noProof/>
            <w:webHidden/>
          </w:rPr>
          <w:fldChar w:fldCharType="separate"/>
        </w:r>
        <w:r w:rsidR="00B96481">
          <w:rPr>
            <w:noProof/>
            <w:webHidden/>
          </w:rPr>
          <w:t>58</w:t>
        </w:r>
        <w:r w:rsidR="00B96481">
          <w:rPr>
            <w:noProof/>
            <w:webHidden/>
          </w:rPr>
          <w:fldChar w:fldCharType="end"/>
        </w:r>
      </w:hyperlink>
    </w:p>
    <w:p w:rsidR="00B96481" w:rsidRDefault="000A6FDD" w14:paraId="2D134AD6" w14:textId="120243E0">
      <w:pPr>
        <w:pStyle w:val="TableofFigures"/>
        <w:tabs>
          <w:tab w:val="right" w:leader="dot" w:pos="9350"/>
        </w:tabs>
        <w:rPr>
          <w:rFonts w:asciiTheme="minorHAnsi" w:hAnsiTheme="minorHAnsi"/>
          <w:noProof/>
          <w:kern w:val="2"/>
          <w:lang w:eastAsia="en-PH"/>
          <w14:ligatures w14:val="standardContextual"/>
        </w:rPr>
      </w:pPr>
      <w:hyperlink w:history="1" w:anchor="_Toc150947205">
        <w:r w:rsidRPr="00B63446" w:rsidR="00B96481">
          <w:rPr>
            <w:rStyle w:val="Hyperlink"/>
            <w:noProof/>
          </w:rPr>
          <w:t>TABLE 74 USE CLASSES AND CHARACTERISTICS</w:t>
        </w:r>
        <w:r w:rsidR="00B96481">
          <w:rPr>
            <w:noProof/>
            <w:webHidden/>
          </w:rPr>
          <w:tab/>
        </w:r>
        <w:r w:rsidR="00B96481">
          <w:rPr>
            <w:noProof/>
            <w:webHidden/>
          </w:rPr>
          <w:fldChar w:fldCharType="begin"/>
        </w:r>
        <w:r w:rsidR="00B96481">
          <w:rPr>
            <w:noProof/>
            <w:webHidden/>
          </w:rPr>
          <w:instrText xml:space="preserve"> PAGEREF _Toc150947205 \h </w:instrText>
        </w:r>
        <w:r w:rsidR="00B96481">
          <w:rPr>
            <w:noProof/>
            <w:webHidden/>
          </w:rPr>
        </w:r>
        <w:r w:rsidR="00B96481">
          <w:rPr>
            <w:noProof/>
            <w:webHidden/>
          </w:rPr>
          <w:fldChar w:fldCharType="separate"/>
        </w:r>
        <w:r w:rsidR="00B96481">
          <w:rPr>
            <w:noProof/>
            <w:webHidden/>
          </w:rPr>
          <w:t>94</w:t>
        </w:r>
        <w:r w:rsidR="00B96481">
          <w:rPr>
            <w:noProof/>
            <w:webHidden/>
          </w:rPr>
          <w:fldChar w:fldCharType="end"/>
        </w:r>
      </w:hyperlink>
    </w:p>
    <w:p w:rsidR="00B96481" w:rsidRDefault="000A6FDD" w14:paraId="582AAFC2" w14:textId="55A26D71">
      <w:pPr>
        <w:pStyle w:val="TableofFigures"/>
        <w:tabs>
          <w:tab w:val="right" w:leader="dot" w:pos="9350"/>
        </w:tabs>
        <w:rPr>
          <w:rFonts w:asciiTheme="minorHAnsi" w:hAnsiTheme="minorHAnsi"/>
          <w:noProof/>
          <w:kern w:val="2"/>
          <w:lang w:eastAsia="en-PH"/>
          <w14:ligatures w14:val="standardContextual"/>
        </w:rPr>
      </w:pPr>
      <w:hyperlink w:history="1" w:anchor="_Toc150947206">
        <w:r w:rsidRPr="00B63446" w:rsidR="00B96481">
          <w:rPr>
            <w:rStyle w:val="Hyperlink"/>
            <w:noProof/>
          </w:rPr>
          <w:t>TABLE 75  PROJECT VISION</w:t>
        </w:r>
        <w:r w:rsidR="00B96481">
          <w:rPr>
            <w:noProof/>
            <w:webHidden/>
          </w:rPr>
          <w:tab/>
        </w:r>
        <w:r w:rsidR="00B96481">
          <w:rPr>
            <w:noProof/>
            <w:webHidden/>
          </w:rPr>
          <w:fldChar w:fldCharType="begin"/>
        </w:r>
        <w:r w:rsidR="00B96481">
          <w:rPr>
            <w:noProof/>
            <w:webHidden/>
          </w:rPr>
          <w:instrText xml:space="preserve"> PAGEREF _Toc150947206 \h </w:instrText>
        </w:r>
        <w:r w:rsidR="00B96481">
          <w:rPr>
            <w:noProof/>
            <w:webHidden/>
          </w:rPr>
        </w:r>
        <w:r w:rsidR="00B96481">
          <w:rPr>
            <w:noProof/>
            <w:webHidden/>
          </w:rPr>
          <w:fldChar w:fldCharType="separate"/>
        </w:r>
        <w:r w:rsidR="00B96481">
          <w:rPr>
            <w:noProof/>
            <w:webHidden/>
          </w:rPr>
          <w:t>102</w:t>
        </w:r>
        <w:r w:rsidR="00B96481">
          <w:rPr>
            <w:noProof/>
            <w:webHidden/>
          </w:rPr>
          <w:fldChar w:fldCharType="end"/>
        </w:r>
      </w:hyperlink>
    </w:p>
    <w:p w:rsidR="00B96481" w:rsidRDefault="000A6FDD" w14:paraId="78A59245" w14:textId="4FB498C2">
      <w:pPr>
        <w:pStyle w:val="TableofFigures"/>
        <w:tabs>
          <w:tab w:val="right" w:leader="dot" w:pos="9350"/>
        </w:tabs>
        <w:rPr>
          <w:rFonts w:asciiTheme="minorHAnsi" w:hAnsiTheme="minorHAnsi"/>
          <w:noProof/>
          <w:kern w:val="2"/>
          <w:lang w:eastAsia="en-PH"/>
          <w14:ligatures w14:val="standardContextual"/>
        </w:rPr>
      </w:pPr>
      <w:hyperlink w:history="1" w:anchor="_Toc150947207">
        <w:r w:rsidRPr="00B63446" w:rsidR="00B96481">
          <w:rPr>
            <w:rStyle w:val="Hyperlink"/>
            <w:noProof/>
          </w:rPr>
          <w:t>TABLE 76  SCHEDULE TABLE</w:t>
        </w:r>
        <w:r w:rsidR="00B96481">
          <w:rPr>
            <w:noProof/>
            <w:webHidden/>
          </w:rPr>
          <w:tab/>
        </w:r>
        <w:r w:rsidR="00B96481">
          <w:rPr>
            <w:noProof/>
            <w:webHidden/>
          </w:rPr>
          <w:fldChar w:fldCharType="begin"/>
        </w:r>
        <w:r w:rsidR="00B96481">
          <w:rPr>
            <w:noProof/>
            <w:webHidden/>
          </w:rPr>
          <w:instrText xml:space="preserve"> PAGEREF _Toc150947207 \h </w:instrText>
        </w:r>
        <w:r w:rsidR="00B96481">
          <w:rPr>
            <w:noProof/>
            <w:webHidden/>
          </w:rPr>
        </w:r>
        <w:r w:rsidR="00B96481">
          <w:rPr>
            <w:noProof/>
            <w:webHidden/>
          </w:rPr>
          <w:fldChar w:fldCharType="separate"/>
        </w:r>
        <w:r w:rsidR="00B96481">
          <w:rPr>
            <w:noProof/>
            <w:webHidden/>
          </w:rPr>
          <w:t>103</w:t>
        </w:r>
        <w:r w:rsidR="00B96481">
          <w:rPr>
            <w:noProof/>
            <w:webHidden/>
          </w:rPr>
          <w:fldChar w:fldCharType="end"/>
        </w:r>
      </w:hyperlink>
    </w:p>
    <w:p w:rsidR="00B96481" w:rsidRDefault="000A6FDD" w14:paraId="02E95762" w14:textId="54537BB9">
      <w:pPr>
        <w:pStyle w:val="TableofFigures"/>
        <w:tabs>
          <w:tab w:val="right" w:leader="dot" w:pos="9350"/>
        </w:tabs>
        <w:rPr>
          <w:rFonts w:asciiTheme="minorHAnsi" w:hAnsiTheme="minorHAnsi"/>
          <w:noProof/>
          <w:kern w:val="2"/>
          <w:lang w:eastAsia="en-PH"/>
          <w14:ligatures w14:val="standardContextual"/>
        </w:rPr>
      </w:pPr>
      <w:hyperlink w:history="1" w:anchor="_Toc150947208">
        <w:r w:rsidRPr="00B63446" w:rsidR="00B96481">
          <w:rPr>
            <w:rStyle w:val="Hyperlink"/>
            <w:noProof/>
          </w:rPr>
          <w:t>TABLE 77  PRODUCT ROADMAP</w:t>
        </w:r>
        <w:r w:rsidR="00B96481">
          <w:rPr>
            <w:noProof/>
            <w:webHidden/>
          </w:rPr>
          <w:tab/>
        </w:r>
        <w:r w:rsidR="00B96481">
          <w:rPr>
            <w:noProof/>
            <w:webHidden/>
          </w:rPr>
          <w:fldChar w:fldCharType="begin"/>
        </w:r>
        <w:r w:rsidR="00B96481">
          <w:rPr>
            <w:noProof/>
            <w:webHidden/>
          </w:rPr>
          <w:instrText xml:space="preserve"> PAGEREF _Toc150947208 \h </w:instrText>
        </w:r>
        <w:r w:rsidR="00B96481">
          <w:rPr>
            <w:noProof/>
            <w:webHidden/>
          </w:rPr>
        </w:r>
        <w:r w:rsidR="00B96481">
          <w:rPr>
            <w:noProof/>
            <w:webHidden/>
          </w:rPr>
          <w:fldChar w:fldCharType="separate"/>
        </w:r>
        <w:r w:rsidR="00B96481">
          <w:rPr>
            <w:noProof/>
            <w:webHidden/>
          </w:rPr>
          <w:t>108</w:t>
        </w:r>
        <w:r w:rsidR="00B96481">
          <w:rPr>
            <w:noProof/>
            <w:webHidden/>
          </w:rPr>
          <w:fldChar w:fldCharType="end"/>
        </w:r>
      </w:hyperlink>
    </w:p>
    <w:p w:rsidR="00E43B0C" w:rsidRDefault="00BB082B" w14:paraId="7DEA33DA" w14:textId="223C4F86">
      <w:pPr>
        <w:sectPr w:rsidR="00E43B0C" w:rsidSect="00E43B0C">
          <w:headerReference w:type="default" r:id="rId14"/>
          <w:footerReference w:type="default" r:id="rId15"/>
          <w:pgSz w:w="12240" w:h="15840" w:orient="portrait"/>
          <w:pgMar w:top="1440" w:right="1440" w:bottom="1440" w:left="1440" w:header="708" w:footer="708" w:gutter="0"/>
          <w:pgNumType w:fmt="lowerRoman" w:start="1"/>
          <w:cols w:space="708"/>
          <w:docGrid w:linePitch="360"/>
        </w:sectPr>
      </w:pPr>
      <w:r>
        <w:fldChar w:fldCharType="end"/>
      </w:r>
    </w:p>
    <w:p w:rsidRPr="00E43B0C" w:rsidR="00E43B0C" w:rsidP="00E43B0C" w:rsidRDefault="00E43B0C" w14:paraId="093BC63C" w14:textId="31C8C452">
      <w:pPr>
        <w:tabs>
          <w:tab w:val="center" w:pos="4680"/>
        </w:tabs>
        <w:sectPr w:rsidRPr="00E43B0C" w:rsidR="00E43B0C" w:rsidSect="00E43B0C">
          <w:headerReference w:type="default" r:id="rId16"/>
          <w:pgSz w:w="12240" w:h="15840" w:orient="portrait"/>
          <w:pgMar w:top="1440" w:right="1440" w:bottom="1440" w:left="1440" w:header="708" w:footer="708" w:gutter="0"/>
          <w:pgNumType w:fmt="lowerRoman" w:start="1"/>
          <w:cols w:space="708"/>
          <w:docGrid w:linePitch="360"/>
        </w:sectPr>
      </w:pPr>
    </w:p>
    <w:p w:rsidR="001879B6" w:rsidP="000F3FCA" w:rsidRDefault="001879B6" w14:paraId="5F7746D6" w14:textId="77777777">
      <w:pPr>
        <w:pStyle w:val="Heading1"/>
      </w:pPr>
      <w:bookmarkStart w:name="_Toc150947780" w:id="4"/>
      <w:r>
        <w:t>Introduction</w:t>
      </w:r>
      <w:bookmarkEnd w:id="4"/>
    </w:p>
    <w:p w:rsidRPr="00C2793F" w:rsidR="001879B6" w:rsidP="000F3FCA" w:rsidRDefault="001879B6" w14:paraId="7DE56ABD" w14:textId="77777777"/>
    <w:p w:rsidR="001879B6" w:rsidP="000F3FCA" w:rsidRDefault="001879B6" w14:paraId="653CBD2F" w14:textId="77777777">
      <w:pPr>
        <w:pStyle w:val="Heading2"/>
      </w:pPr>
      <w:bookmarkStart w:name="_Toc150947781" w:id="5"/>
      <w:r>
        <w:t>Project Context</w:t>
      </w:r>
      <w:bookmarkEnd w:id="5"/>
    </w:p>
    <w:p w:rsidR="001879B6" w:rsidP="000F3FCA" w:rsidRDefault="001879B6" w14:paraId="66329CE6" w14:textId="77777777"/>
    <w:p w:rsidRPr="00DB7AAC" w:rsidR="001879B6" w:rsidP="000F3FCA" w:rsidRDefault="001879B6" w14:paraId="3EBA01D1" w14:textId="77777777">
      <w:pPr>
        <w:spacing w:line="360" w:lineRule="auto"/>
        <w:ind w:firstLine="576"/>
        <w:jc w:val="both"/>
        <w:rPr>
          <w:rFonts w:cs="Arial"/>
          <w:color w:val="0E101A"/>
        </w:rPr>
      </w:pPr>
      <w:r w:rsidRPr="00DB7AAC">
        <w:rPr>
          <w:rFonts w:cs="Arial"/>
          <w:color w:val="0E101A"/>
        </w:rPr>
        <w:t>Barangay is the smallest political unit in the country</w:t>
      </w:r>
      <w:r>
        <w:rPr>
          <w:rFonts w:cs="Arial"/>
          <w:color w:val="0E101A"/>
        </w:rPr>
        <w:t xml:space="preserve"> </w:t>
      </w:r>
      <w:sdt>
        <w:sdtPr>
          <w:rPr>
            <w:rFonts w:cs="Arial"/>
            <w:color w:val="0E101A"/>
          </w:rPr>
          <w:id w:val="-341159973"/>
          <w:lock w:val="contentLocked"/>
          <w:placeholder>
            <w:docPart w:val="5919FF31A37A44C5A191D91F9E199A46"/>
          </w:placeholder>
          <w:citation/>
        </w:sdtPr>
        <w:sdtEndPr/>
        <w:sdtContent>
          <w:r>
            <w:rPr>
              <w:rFonts w:cs="Arial"/>
              <w:color w:val="0E101A"/>
            </w:rPr>
            <w:fldChar w:fldCharType="begin"/>
          </w:r>
          <w:r>
            <w:rPr>
              <w:rFonts w:cs="Arial"/>
              <w:color w:val="0E101A"/>
              <w:lang w:val="en-US"/>
            </w:rPr>
            <w:instrText xml:space="preserve"> CITATION Phi20 \l 1033 </w:instrText>
          </w:r>
          <w:r>
            <w:rPr>
              <w:rFonts w:cs="Arial"/>
              <w:color w:val="0E101A"/>
            </w:rPr>
            <w:fldChar w:fldCharType="separate"/>
          </w:r>
          <w:r w:rsidRPr="00AF10E6">
            <w:rPr>
              <w:rFonts w:cs="Arial"/>
              <w:noProof/>
              <w:color w:val="0E101A"/>
              <w:lang w:val="en-US"/>
            </w:rPr>
            <w:t>[1]</w:t>
          </w:r>
          <w:r>
            <w:rPr>
              <w:rFonts w:cs="Arial"/>
              <w:color w:val="0E101A"/>
            </w:rPr>
            <w:fldChar w:fldCharType="end"/>
          </w:r>
        </w:sdtContent>
      </w:sdt>
      <w:r w:rsidRPr="00DB7AAC">
        <w:rPr>
          <w:rFonts w:cs="Arial"/>
          <w:color w:val="0E101A"/>
        </w:rPr>
        <w:t>. It is composed of elective officials called the </w:t>
      </w:r>
      <w:r w:rsidRPr="00DB7AAC">
        <w:rPr>
          <w:rStyle w:val="Emphasis"/>
          <w:rFonts w:cs="Arial"/>
          <w:color w:val="0E101A"/>
        </w:rPr>
        <w:t>Punong Barangay</w:t>
      </w:r>
      <w:r w:rsidRPr="00DB7AAC">
        <w:rPr>
          <w:rFonts w:cs="Arial"/>
          <w:color w:val="0E101A"/>
        </w:rPr>
        <w:t>, the </w:t>
      </w:r>
      <w:r w:rsidRPr="00DB7AAC">
        <w:rPr>
          <w:rStyle w:val="Emphasis"/>
          <w:rFonts w:cs="Arial"/>
          <w:color w:val="0E101A"/>
        </w:rPr>
        <w:t>Sangguniang Barangay members</w:t>
      </w:r>
      <w:r w:rsidRPr="00DB7AAC">
        <w:rPr>
          <w:rFonts w:cs="Arial"/>
          <w:color w:val="0E101A"/>
        </w:rPr>
        <w:t>, and the </w:t>
      </w:r>
      <w:r w:rsidRPr="00DB7AAC">
        <w:rPr>
          <w:rStyle w:val="Emphasis"/>
          <w:rFonts w:cs="Arial"/>
          <w:color w:val="0E101A"/>
        </w:rPr>
        <w:t>Sangguniang Kabataan Chairman</w:t>
      </w:r>
      <w:r w:rsidRPr="00DB7AAC">
        <w:rPr>
          <w:rFonts w:cs="Arial"/>
          <w:color w:val="0E101A"/>
        </w:rPr>
        <w:t xml:space="preserve">. The primary requisite for creating a barangay is at least 2000 in population; as of 2021, there are about 42,046 barangays in the </w:t>
      </w:r>
      <w:r w:rsidRPr="00DB7AAC">
        <w:rPr>
          <w:rFonts w:eastAsia="Arial" w:cs="Arial"/>
        </w:rPr>
        <w:t>Philippines</w:t>
      </w:r>
      <w:r>
        <w:rPr>
          <w:rFonts w:eastAsia="Arial" w:cs="Arial"/>
        </w:rPr>
        <w:t xml:space="preserve"> </w:t>
      </w:r>
      <w:sdt>
        <w:sdtPr>
          <w:rPr>
            <w:rFonts w:eastAsia="Arial" w:cs="Arial"/>
          </w:rPr>
          <w:id w:val="-1191679463"/>
          <w:lock w:val="contentLocked"/>
          <w:placeholder>
            <w:docPart w:val="5919FF31A37A44C5A191D91F9E199A46"/>
          </w:placeholder>
          <w:citation/>
        </w:sdtPr>
        <w:sdtEndPr/>
        <w:sdtContent>
          <w:r>
            <w:rPr>
              <w:rFonts w:eastAsia="Arial" w:cs="Arial"/>
            </w:rPr>
            <w:fldChar w:fldCharType="begin"/>
          </w:r>
          <w:r>
            <w:rPr>
              <w:rFonts w:eastAsia="Arial" w:cs="Arial"/>
              <w:lang w:val="en-US"/>
            </w:rPr>
            <w:instrText xml:space="preserve"> CITATION Den21 \l 1033 </w:instrText>
          </w:r>
          <w:r>
            <w:rPr>
              <w:rFonts w:eastAsia="Arial" w:cs="Arial"/>
            </w:rPr>
            <w:fldChar w:fldCharType="separate"/>
          </w:r>
          <w:r w:rsidRPr="00AF10E6">
            <w:rPr>
              <w:rFonts w:eastAsia="Arial" w:cs="Arial"/>
              <w:noProof/>
              <w:lang w:val="en-US"/>
            </w:rPr>
            <w:t>[2]</w:t>
          </w:r>
          <w:r>
            <w:rPr>
              <w:rFonts w:eastAsia="Arial" w:cs="Arial"/>
            </w:rPr>
            <w:fldChar w:fldCharType="end"/>
          </w:r>
        </w:sdtContent>
      </w:sdt>
      <w:del w:author="Izza Jean Celeste" w:date="2023-11-02T16:29:00Z" w:id="6">
        <w:r w:rsidRPr="00DB7AAC" w:rsidDel="00180213">
          <w:rPr>
            <w:rFonts w:cs="Arial"/>
            <w:color w:val="0E101A"/>
          </w:rPr>
          <w:delText xml:space="preserve"> </w:delText>
        </w:r>
      </w:del>
      <w:r>
        <w:rPr>
          <w:rFonts w:cs="Arial"/>
          <w:color w:val="0E101A"/>
        </w:rPr>
        <w:t xml:space="preserve">. </w:t>
      </w:r>
      <w:r w:rsidRPr="00DB7AAC">
        <w:rPr>
          <w:rFonts w:cs="Arial"/>
          <w:color w:val="0E101A"/>
        </w:rPr>
        <w:t>Each barangay maintains a </w:t>
      </w:r>
      <w:r w:rsidRPr="00DB7AAC">
        <w:rPr>
          <w:rStyle w:val="Emphasis"/>
          <w:rFonts w:cs="Arial"/>
          <w:color w:val="0E101A"/>
        </w:rPr>
        <w:t>database</w:t>
      </w:r>
      <w:r w:rsidRPr="00DB7AAC">
        <w:rPr>
          <w:rFonts w:cs="Arial"/>
          <w:color w:val="0E101A"/>
        </w:rPr>
        <w:t> holding different information about their barangay, like population, houses built in the community, records of their funds, cases filed, and the resident's socio-economic profile. The Punong Barangay cannot carry these tasks alone, which is why they appointed their own Barangay Secretary and Barangay Treasurer to serve as their hands in terms of dealing with fiscal and administrative relations. </w:t>
      </w:r>
    </w:p>
    <w:p w:rsidRPr="00DB7AAC" w:rsidR="001879B6" w:rsidP="000F3FCA" w:rsidRDefault="001879B6" w14:paraId="00E475BD" w14:textId="77777777">
      <w:pPr>
        <w:spacing w:line="360" w:lineRule="auto"/>
        <w:ind w:firstLine="576"/>
        <w:jc w:val="both"/>
        <w:rPr>
          <w:rFonts w:cs="Arial"/>
          <w:color w:val="0E101A"/>
        </w:rPr>
      </w:pPr>
      <w:r w:rsidRPr="00DB7AAC">
        <w:rPr>
          <w:rFonts w:cs="Arial"/>
          <w:color w:val="0E101A"/>
        </w:rPr>
        <w:t>The Barangay South Signal Village is one of the 28 barangays of Taguig City, Philippines. South Signal was formerly a part of Barangay Signal Village before being divided into four other barangays. The South Signal Village is composed of segregated areas from other barangays of Signal Village. The COMELEC Board of Canvassers duly confirmed the Barangay South Signal Village on December 19, 2008.</w:t>
      </w:r>
    </w:p>
    <w:p w:rsidRPr="00DB7AAC" w:rsidR="001879B6" w:rsidP="000F3FCA" w:rsidRDefault="001879B6" w14:paraId="578579B9" w14:textId="77777777">
      <w:pPr>
        <w:spacing w:line="360" w:lineRule="auto"/>
        <w:ind w:firstLine="576"/>
        <w:jc w:val="both"/>
        <w:rPr>
          <w:rFonts w:cs="Arial"/>
          <w:color w:val="0E101A"/>
        </w:rPr>
      </w:pPr>
      <w:r w:rsidRPr="09557DEB">
        <w:rPr>
          <w:rFonts w:cs="Arial"/>
          <w:color w:val="0E101A"/>
        </w:rPr>
        <w:t>The Barangay South Signal Village heavily relies on papers, and most of its records and documents are stored in its physical filing cabinets. With the advancement of technology, selected barangays are already using computers and electronic devices to provide service and carry out official transactions. However, most barangays are still stuck with manual-based operations. Every request made by their client would take minutes to perform because of the tedious search for records stored in their physical file cabinets, which delays client service. All the essential and relevant information is encoded into a spreadsheet or a logbook, which uses many papers. The team would like to introduce the document management system to keep track of records, providing services and complaints in a modern approach with the use of computers as a primary medium that can speed up the process and reduce the consumption of paper. </w:t>
      </w:r>
    </w:p>
    <w:p w:rsidRPr="00C2793F" w:rsidR="001879B6" w:rsidP="000F3FCA" w:rsidRDefault="001879B6" w14:paraId="369B928A" w14:textId="77777777">
      <w:pPr>
        <w:spacing w:line="360" w:lineRule="auto"/>
        <w:ind w:firstLine="576"/>
        <w:jc w:val="both"/>
        <w:rPr>
          <w:rFonts w:cs="Arial"/>
          <w:color w:val="0E101A"/>
        </w:rPr>
      </w:pPr>
      <w:r w:rsidRPr="00DB7AAC">
        <w:rPr>
          <w:rFonts w:cs="Arial"/>
          <w:color w:val="0E101A"/>
        </w:rPr>
        <w:t>Their Facebook page is the only platform they use to spread information, such as announcements, barangay news, and events. As of this moment, the barangay is still manually recording every request and transaction through pen and paper using only their logbook. The barangay wants to integrate its current system into the digital setting, but they need to know where to begin since they do not have an allocated budget. That is why the team proposed a new system that will digitize transactions and create a database on their servers or clouds.</w:t>
      </w:r>
    </w:p>
    <w:p w:rsidR="001879B6" w:rsidP="000F3FCA" w:rsidRDefault="001879B6" w14:paraId="09517F65" w14:textId="77777777">
      <w:pPr>
        <w:pStyle w:val="Heading2"/>
      </w:pPr>
      <w:bookmarkStart w:name="_Toc150947782" w:id="7"/>
      <w:r>
        <w:t>Statement of the Problem</w:t>
      </w:r>
      <w:bookmarkEnd w:id="7"/>
    </w:p>
    <w:p w:rsidR="001879B6" w:rsidP="000F3FCA" w:rsidRDefault="001879B6" w14:paraId="1690EF34" w14:textId="77777777"/>
    <w:p w:rsidR="001879B6" w:rsidP="000F3FCA" w:rsidRDefault="001879B6" w14:paraId="5135697E" w14:textId="77777777">
      <w:pPr>
        <w:spacing w:line="360" w:lineRule="auto"/>
        <w:jc w:val="both"/>
      </w:pPr>
      <w:r>
        <w:t>In this chapter, the identified problems with the current system of Barangay South Signal Village will be discussed. Below are the main problems that the team is going to address:</w:t>
      </w:r>
    </w:p>
    <w:p w:rsidR="001879B6" w:rsidP="000F3FCA" w:rsidRDefault="001879B6" w14:paraId="091CEB2E" w14:textId="77777777">
      <w:pPr>
        <w:spacing w:line="360" w:lineRule="auto"/>
        <w:jc w:val="both"/>
      </w:pPr>
    </w:p>
    <w:p w:rsidR="001879B6" w:rsidP="001879B6" w:rsidRDefault="001879B6" w14:paraId="35770679" w14:textId="761E2C13">
      <w:pPr>
        <w:pStyle w:val="ListParagraph"/>
        <w:numPr>
          <w:ilvl w:val="0"/>
          <w:numId w:val="23"/>
        </w:numPr>
        <w:spacing w:line="360" w:lineRule="auto"/>
        <w:jc w:val="both"/>
      </w:pPr>
      <w:r w:rsidRPr="00DE53AC">
        <w:rPr>
          <w:b/>
          <w:bCs/>
        </w:rPr>
        <w:t>Long Processing Time</w:t>
      </w:r>
      <w:r>
        <w:t xml:space="preserve"> - The minimum number of processes the barangay can cater </w:t>
      </w:r>
      <w:r w:rsidR="6461A23C">
        <w:t>for</w:t>
      </w:r>
      <w:r>
        <w:t xml:space="preserve"> per day is 50. An average of 15 to 20 minutes is the processing time for the documents in the barangay, according to the barangay secretary. Considering the time to fill out the application form and get in line, the processing time can increase from 30 minutes to 1 hour, depending on how long the line is.</w:t>
      </w:r>
    </w:p>
    <w:p w:rsidR="001879B6" w:rsidP="000F3FCA" w:rsidRDefault="001879B6" w14:paraId="324023BA" w14:textId="77777777">
      <w:pPr>
        <w:pStyle w:val="ListParagraph"/>
        <w:spacing w:line="360" w:lineRule="auto"/>
        <w:jc w:val="both"/>
      </w:pPr>
    </w:p>
    <w:p w:rsidR="001879B6" w:rsidP="001879B6" w:rsidRDefault="001879B6" w14:paraId="61A77341" w14:textId="77777777">
      <w:pPr>
        <w:pStyle w:val="ListParagraph"/>
        <w:numPr>
          <w:ilvl w:val="0"/>
          <w:numId w:val="23"/>
        </w:numPr>
        <w:spacing w:line="360" w:lineRule="auto"/>
        <w:jc w:val="both"/>
      </w:pPr>
      <w:r w:rsidRPr="00DE53AC">
        <w:rPr>
          <w:b/>
          <w:bCs/>
        </w:rPr>
        <w:t>Risk of acquiring disease/s</w:t>
      </w:r>
      <w:r>
        <w:t xml:space="preserve"> – To request documents in the barangay, the residents will need to go to the barangay to request the needed documents personally. Personal requests will put the client and the residents at risk of contracting a disease due to social distancing concerns.</w:t>
      </w:r>
    </w:p>
    <w:p w:rsidR="001879B6" w:rsidP="000F3FCA" w:rsidRDefault="001879B6" w14:paraId="6FFD78E6" w14:textId="77777777">
      <w:pPr>
        <w:pStyle w:val="ListParagraph"/>
        <w:spacing w:line="360" w:lineRule="auto"/>
        <w:jc w:val="both"/>
      </w:pPr>
    </w:p>
    <w:p w:rsidR="001879B6" w:rsidP="000F3FCA" w:rsidRDefault="001879B6" w14:paraId="6A140C28" w14:textId="77777777">
      <w:pPr>
        <w:pStyle w:val="ListParagraph"/>
        <w:spacing w:line="360" w:lineRule="auto"/>
        <w:jc w:val="both"/>
      </w:pPr>
    </w:p>
    <w:p w:rsidR="001879B6" w:rsidP="001879B6" w:rsidRDefault="001879B6" w14:paraId="1E235D6F" w14:textId="77777777">
      <w:pPr>
        <w:pStyle w:val="ListParagraph"/>
        <w:numPr>
          <w:ilvl w:val="0"/>
          <w:numId w:val="23"/>
        </w:numPr>
        <w:spacing w:line="360" w:lineRule="auto"/>
        <w:jc w:val="both"/>
      </w:pPr>
      <w:r w:rsidRPr="00DE53AC">
        <w:rPr>
          <w:b/>
          <w:bCs/>
        </w:rPr>
        <w:t>Common errors using manual input</w:t>
      </w:r>
      <w:r>
        <w:t xml:space="preserve"> - The barangay secretary estimated that 4 out of 10 recorded data have errors. She identified that the causes of these errors are due to the input of the residents. Manual input of the residents in the application form is prone to typographical errors and illegible handwriting.</w:t>
      </w:r>
    </w:p>
    <w:p w:rsidR="001879B6" w:rsidP="000F3FCA" w:rsidRDefault="001879B6" w14:paraId="4DC42B50" w14:textId="77777777">
      <w:pPr>
        <w:spacing w:line="360" w:lineRule="auto"/>
        <w:jc w:val="both"/>
      </w:pPr>
    </w:p>
    <w:p w:rsidR="001879B6" w:rsidP="001879B6" w:rsidRDefault="001879B6" w14:paraId="79BE7A8B" w14:textId="77777777">
      <w:pPr>
        <w:pStyle w:val="ListParagraph"/>
        <w:numPr>
          <w:ilvl w:val="0"/>
          <w:numId w:val="23"/>
        </w:numPr>
        <w:spacing w:line="360" w:lineRule="auto"/>
        <w:jc w:val="both"/>
      </w:pPr>
      <w:r w:rsidRPr="00DE53AC">
        <w:rPr>
          <w:b/>
          <w:bCs/>
        </w:rPr>
        <w:t>A manual search of records in the database</w:t>
      </w:r>
      <w:r>
        <w:t xml:space="preserve"> – Due to having a physical file storage/database, the barangay has no way to automatically search records within the barangay. The barangay secretary and her department will need to manually dig into the physical file storage to find a single record that they need.</w:t>
      </w:r>
    </w:p>
    <w:p w:rsidR="001879B6" w:rsidP="000F3FCA" w:rsidRDefault="001879B6" w14:paraId="1B702893" w14:textId="77777777">
      <w:pPr>
        <w:spacing w:line="360" w:lineRule="auto"/>
        <w:jc w:val="both"/>
      </w:pPr>
    </w:p>
    <w:p w:rsidR="001879B6" w:rsidP="001879B6" w:rsidRDefault="001879B6" w14:paraId="38D14F78" w14:textId="77777777">
      <w:pPr>
        <w:pStyle w:val="ListParagraph"/>
        <w:numPr>
          <w:ilvl w:val="0"/>
          <w:numId w:val="23"/>
        </w:numPr>
        <w:spacing w:line="360" w:lineRule="auto"/>
        <w:jc w:val="both"/>
      </w:pPr>
      <w:r w:rsidRPr="00DE53AC">
        <w:rPr>
          <w:b/>
          <w:bCs/>
        </w:rPr>
        <w:t>Unsecured data</w:t>
      </w:r>
      <w:r>
        <w:t xml:space="preserve"> – The barangay does not have a secured database in the cloud; instead, they have multiple physical file storage. This makes it prone to many workplace hazards making the data unsafe/unsecured and exposed to danger.</w:t>
      </w:r>
    </w:p>
    <w:p w:rsidRPr="00BE6CD7" w:rsidR="001879B6" w:rsidP="000F3FCA" w:rsidRDefault="001879B6" w14:paraId="50E26DAF" w14:textId="77777777"/>
    <w:p w:rsidR="001879B6" w:rsidP="000F3FCA" w:rsidRDefault="001879B6" w14:paraId="1996AA2B" w14:textId="77777777">
      <w:pPr>
        <w:pStyle w:val="Heading2"/>
      </w:pPr>
      <w:bookmarkStart w:name="_Toc150947783" w:id="8"/>
      <w:r>
        <w:t>Objectives</w:t>
      </w:r>
      <w:bookmarkEnd w:id="8"/>
    </w:p>
    <w:p w:rsidR="001879B6" w:rsidP="000F3FCA" w:rsidRDefault="001879B6" w14:paraId="440AF40F" w14:textId="77777777"/>
    <w:p w:rsidRPr="006B29B4" w:rsidR="001879B6" w:rsidP="000F3FCA" w:rsidRDefault="001879B6" w14:paraId="7341C561" w14:textId="77777777">
      <w:pPr>
        <w:spacing w:line="360" w:lineRule="auto"/>
        <w:ind w:firstLine="720"/>
        <w:jc w:val="both"/>
        <w:rPr>
          <w:lang w:eastAsia="en-PH"/>
        </w:rPr>
      </w:pPr>
      <w:r w:rsidRPr="006B29B4">
        <w:rPr>
          <w:lang w:eastAsia="en-PH"/>
        </w:rPr>
        <w:t>The "Barangay South Signal Village Web App" proposed solution aims to provide online services to the barangay community. It will also contain substantial information about the barangay, including its current officials and location. Below are its general and specific objectives: </w:t>
      </w:r>
    </w:p>
    <w:p w:rsidRPr="006B29B4" w:rsidR="001879B6" w:rsidP="000F3FCA" w:rsidRDefault="001879B6" w14:paraId="3D3E0397" w14:textId="77777777">
      <w:pPr>
        <w:spacing w:line="360" w:lineRule="auto"/>
        <w:ind w:firstLine="720"/>
        <w:jc w:val="both"/>
        <w:rPr>
          <w:lang w:eastAsia="en-PH"/>
        </w:rPr>
      </w:pPr>
      <w:r w:rsidRPr="006B29B4">
        <w:rPr>
          <w:b/>
          <w:bCs/>
          <w:lang w:eastAsia="en-PH"/>
        </w:rPr>
        <w:t>General Objectives:  </w:t>
      </w:r>
    </w:p>
    <w:p w:rsidRPr="006B29B4" w:rsidR="001879B6" w:rsidP="000F3FCA" w:rsidRDefault="001879B6" w14:paraId="0F1C7A52" w14:textId="77777777">
      <w:pPr>
        <w:spacing w:line="360" w:lineRule="auto"/>
        <w:ind w:firstLine="360"/>
        <w:jc w:val="both"/>
        <w:rPr>
          <w:lang w:eastAsia="en-PH"/>
        </w:rPr>
      </w:pPr>
      <w:r w:rsidRPr="006B29B4">
        <w:rPr>
          <w:lang w:eastAsia="en-PH"/>
        </w:rPr>
        <w:t>To develop a web app that provides information about the barangay and online service/s for their community more efficiently, effectively, and transparently. </w:t>
      </w:r>
    </w:p>
    <w:p w:rsidRPr="006B29B4" w:rsidR="001879B6" w:rsidP="000F3FCA" w:rsidRDefault="001879B6" w14:paraId="528D53AF" w14:textId="77777777">
      <w:pPr>
        <w:spacing w:line="360" w:lineRule="auto"/>
        <w:ind w:firstLine="360"/>
        <w:jc w:val="both"/>
        <w:rPr>
          <w:lang w:eastAsia="en-PH"/>
        </w:rPr>
      </w:pPr>
      <w:r w:rsidRPr="006B29B4">
        <w:rPr>
          <w:b/>
          <w:bCs/>
          <w:lang w:eastAsia="en-PH"/>
        </w:rPr>
        <w:t>Specific Objectives:  </w:t>
      </w:r>
      <w:r w:rsidRPr="006B29B4">
        <w:rPr>
          <w:lang w:eastAsia="en-PH"/>
        </w:rPr>
        <w:t> </w:t>
      </w:r>
    </w:p>
    <w:p w:rsidRPr="006B29B4" w:rsidR="001879B6" w:rsidP="001879B6" w:rsidRDefault="001879B6" w14:paraId="12D04DBF" w14:textId="77777777">
      <w:pPr>
        <w:pStyle w:val="ListParagraph"/>
        <w:numPr>
          <w:ilvl w:val="0"/>
          <w:numId w:val="24"/>
        </w:numPr>
        <w:spacing w:line="360" w:lineRule="auto"/>
        <w:jc w:val="both"/>
        <w:rPr>
          <w:lang w:eastAsia="en-PH"/>
        </w:rPr>
      </w:pPr>
      <w:r w:rsidRPr="09557DEB">
        <w:rPr>
          <w:lang w:eastAsia="en-PH"/>
        </w:rPr>
        <w:t>To create a web application that can handle online document requests that will reduce the barangay residents</w:t>
      </w:r>
      <w:ins w:author="Izza Jean Celeste" w:date="2023-11-02T16:30:00Z" w:id="9">
        <w:r>
          <w:rPr>
            <w:lang w:eastAsia="en-PH"/>
          </w:rPr>
          <w:t>’</w:t>
        </w:r>
      </w:ins>
      <w:r w:rsidRPr="09557DEB">
        <w:rPr>
          <w:lang w:eastAsia="en-PH"/>
        </w:rPr>
        <w:t xml:space="preserve"> processing time and time consumption by up to 80%.  </w:t>
      </w:r>
    </w:p>
    <w:p w:rsidRPr="006B29B4" w:rsidR="001879B6" w:rsidP="001879B6" w:rsidRDefault="001879B6" w14:paraId="5C4364D0" w14:textId="77777777">
      <w:pPr>
        <w:pStyle w:val="ListParagraph"/>
        <w:numPr>
          <w:ilvl w:val="0"/>
          <w:numId w:val="24"/>
        </w:numPr>
        <w:spacing w:line="360" w:lineRule="auto"/>
        <w:jc w:val="both"/>
        <w:rPr>
          <w:lang w:eastAsia="en-PH"/>
        </w:rPr>
      </w:pPr>
      <w:r w:rsidRPr="006B29B4">
        <w:rPr>
          <w:lang w:eastAsia="en-PH"/>
        </w:rPr>
        <w:t>To help the community, especially the vulnerable residents such as PWDs and senior residents, to lessen the risk of acquiring contagious diseases such as COVID-19 by requesting barangay documents by applying through the web app that lessens their direct contact with other people.  </w:t>
      </w:r>
    </w:p>
    <w:p w:rsidRPr="006B29B4" w:rsidR="001879B6" w:rsidP="001879B6" w:rsidRDefault="001879B6" w14:paraId="207F63E5" w14:textId="77777777">
      <w:pPr>
        <w:pStyle w:val="ListParagraph"/>
        <w:numPr>
          <w:ilvl w:val="0"/>
          <w:numId w:val="24"/>
        </w:numPr>
        <w:spacing w:line="360" w:lineRule="auto"/>
        <w:jc w:val="both"/>
        <w:rPr>
          <w:lang w:eastAsia="en-PH"/>
        </w:rPr>
      </w:pPr>
      <w:r w:rsidRPr="09557DEB">
        <w:rPr>
          <w:lang w:eastAsia="en-PH"/>
        </w:rPr>
        <w:t>To create online forms to remove errors regarding illegible handwriting and reduce manual input errors by up to 90% through proper guidance in each part of the information to be filled out on the form.</w:t>
      </w:r>
    </w:p>
    <w:p w:rsidRPr="006B29B4" w:rsidR="001879B6" w:rsidP="001879B6" w:rsidRDefault="001879B6" w14:paraId="522803FC" w14:textId="77777777">
      <w:pPr>
        <w:pStyle w:val="ListParagraph"/>
        <w:numPr>
          <w:ilvl w:val="0"/>
          <w:numId w:val="24"/>
        </w:numPr>
        <w:spacing w:line="360" w:lineRule="auto"/>
        <w:jc w:val="both"/>
        <w:rPr>
          <w:lang w:eastAsia="en-PH"/>
        </w:rPr>
      </w:pPr>
      <w:r w:rsidRPr="006B29B4">
        <w:rPr>
          <w:lang w:eastAsia="en-PH"/>
        </w:rPr>
        <w:t>To provide barangay staff with real-time insights regarding the number of requests per day, number of pending requests/s, number of online requests, and number of registered accounts by going through a statistics dashboard/page.  </w:t>
      </w:r>
    </w:p>
    <w:p w:rsidR="001879B6" w:rsidP="001879B6" w:rsidRDefault="001879B6" w14:paraId="642DB270" w14:textId="77777777">
      <w:pPr>
        <w:pStyle w:val="ListParagraph"/>
        <w:numPr>
          <w:ilvl w:val="0"/>
          <w:numId w:val="24"/>
        </w:numPr>
        <w:spacing w:line="360" w:lineRule="auto"/>
        <w:jc w:val="both"/>
        <w:rPr>
          <w:lang w:eastAsia="en-PH"/>
        </w:rPr>
      </w:pPr>
      <w:r w:rsidRPr="09557DEB">
        <w:rPr>
          <w:lang w:eastAsia="en-PH"/>
        </w:rPr>
        <w:t xml:space="preserve">To build a secure and safe storage location for data using the cloud, which saves data over the internet, and this can only be accessed by the administrator, or the barangay staff itself by logging in to the account, making it 90% more secure than using </w:t>
      </w:r>
      <w:r w:rsidRPr="133444BF">
        <w:rPr>
          <w:lang w:eastAsia="en-PH"/>
        </w:rPr>
        <w:t>filing</w:t>
      </w:r>
      <w:r w:rsidRPr="09557DEB">
        <w:rPr>
          <w:lang w:eastAsia="en-PH"/>
        </w:rPr>
        <w:t xml:space="preserve"> cabinet/s. </w:t>
      </w:r>
    </w:p>
    <w:p w:rsidR="001879B6" w:rsidP="001879B6" w:rsidRDefault="001879B6" w14:paraId="48234F00" w14:textId="77777777">
      <w:pPr>
        <w:pStyle w:val="ListParagraph"/>
        <w:numPr>
          <w:ilvl w:val="0"/>
          <w:numId w:val="24"/>
        </w:numPr>
        <w:spacing w:line="360" w:lineRule="auto"/>
        <w:jc w:val="both"/>
        <w:rPr>
          <w:lang w:eastAsia="en-PH"/>
        </w:rPr>
      </w:pPr>
      <w:r w:rsidRPr="00EE7000">
        <w:rPr>
          <w:lang w:eastAsia="en-PH"/>
        </w:rPr>
        <w:t>To improve user convenience by integrating online payment methods through the Paymongo gateway, including options like Gcash, Maya, and Grabpay, aiming to reduce payment errors by up to 98% within the next 3 months.</w:t>
      </w:r>
    </w:p>
    <w:p w:rsidRPr="00157BF5" w:rsidR="001879B6" w:rsidP="001879B6" w:rsidRDefault="001879B6" w14:paraId="0D9A8473" w14:textId="77777777">
      <w:pPr>
        <w:pStyle w:val="ListParagraph"/>
        <w:numPr>
          <w:ilvl w:val="0"/>
          <w:numId w:val="24"/>
        </w:numPr>
        <w:spacing w:line="360" w:lineRule="auto"/>
        <w:jc w:val="both"/>
        <w:rPr>
          <w:lang w:eastAsia="en-PH"/>
        </w:rPr>
      </w:pPr>
      <w:r w:rsidRPr="006B29B4">
        <w:rPr>
          <w:lang w:eastAsia="en-PH"/>
        </w:rPr>
        <w:t>To develop a web application that provides timely, accurate, and trustworthy information verified and approved by the barangay and its officials to the community.</w:t>
      </w:r>
    </w:p>
    <w:p w:rsidRPr="00372A17" w:rsidR="001879B6" w:rsidP="000F3FCA" w:rsidRDefault="001879B6" w14:paraId="7BD7F442" w14:textId="77777777"/>
    <w:p w:rsidR="001879B6" w:rsidP="000F3FCA" w:rsidRDefault="001879B6" w14:paraId="26C288EE" w14:textId="77777777">
      <w:pPr>
        <w:pStyle w:val="Heading2"/>
      </w:pPr>
      <w:bookmarkStart w:name="_Toc150947784" w:id="10"/>
      <w:r>
        <w:t>Significance of the Project</w:t>
      </w:r>
      <w:bookmarkEnd w:id="10"/>
    </w:p>
    <w:p w:rsidRPr="005A5745" w:rsidR="001879B6" w:rsidP="000F3FCA" w:rsidRDefault="001879B6" w14:paraId="100BDD2B" w14:textId="77777777"/>
    <w:p w:rsidR="001879B6" w:rsidP="000F3FCA" w:rsidRDefault="001879B6" w14:paraId="323071C5" w14:textId="77777777">
      <w:pPr>
        <w:spacing w:line="360" w:lineRule="auto"/>
        <w:ind w:firstLine="360"/>
        <w:jc w:val="both"/>
        <w:rPr>
          <w:lang w:eastAsia="en-PH"/>
        </w:rPr>
      </w:pPr>
      <w:r w:rsidRPr="00651242">
        <w:rPr>
          <w:lang w:eastAsia="en-PH"/>
        </w:rPr>
        <w:t>The direct beneficiaries of this project are the Barangay South Signal Village Officials, Barangay South Signal Village Residents, and Future Researchers.</w:t>
      </w:r>
    </w:p>
    <w:p w:rsidRPr="00651242" w:rsidR="001879B6" w:rsidP="000F3FCA" w:rsidRDefault="001879B6" w14:paraId="0789606C" w14:textId="77777777">
      <w:pPr>
        <w:pStyle w:val="ListParagraph"/>
        <w:numPr>
          <w:ilvl w:val="0"/>
          <w:numId w:val="2"/>
        </w:numPr>
        <w:spacing w:line="360" w:lineRule="auto"/>
        <w:jc w:val="both"/>
        <w:rPr>
          <w:lang w:eastAsia="en-PH"/>
        </w:rPr>
      </w:pPr>
      <w:r w:rsidRPr="00651242">
        <w:rPr>
          <w:b/>
          <w:bCs/>
          <w:lang w:eastAsia="en-PH"/>
        </w:rPr>
        <w:t>Barangay South Signal Village Officials</w:t>
      </w:r>
      <w:r w:rsidRPr="00651242">
        <w:rPr>
          <w:lang w:eastAsia="en-PH"/>
        </w:rPr>
        <w:t> – They will benefit from this project because it will help them to digitize their organization by sharing valuable information about their barangay. It will also help them to have a new and easier way to process and record barangay transactions online.</w:t>
      </w:r>
    </w:p>
    <w:p w:rsidRPr="00651242" w:rsidR="001879B6" w:rsidP="000F3FCA" w:rsidRDefault="001879B6" w14:paraId="3C44B825" w14:textId="77777777">
      <w:pPr>
        <w:pStyle w:val="ListParagraph"/>
        <w:numPr>
          <w:ilvl w:val="0"/>
          <w:numId w:val="2"/>
        </w:numPr>
        <w:spacing w:line="360" w:lineRule="auto"/>
        <w:jc w:val="both"/>
        <w:rPr>
          <w:lang w:eastAsia="en-PH"/>
        </w:rPr>
      </w:pPr>
      <w:r w:rsidRPr="09557DEB">
        <w:rPr>
          <w:b/>
          <w:bCs/>
          <w:lang w:eastAsia="en-PH"/>
        </w:rPr>
        <w:t>Barangay South Signal Village</w:t>
      </w:r>
      <w:r w:rsidRPr="09557DEB">
        <w:rPr>
          <w:lang w:eastAsia="en-PH"/>
        </w:rPr>
        <w:t> </w:t>
      </w:r>
      <w:r w:rsidRPr="09557DEB">
        <w:rPr>
          <w:b/>
          <w:bCs/>
          <w:lang w:eastAsia="en-PH"/>
        </w:rPr>
        <w:t>Residents</w:t>
      </w:r>
      <w:r w:rsidRPr="09557DEB">
        <w:rPr>
          <w:lang w:eastAsia="en-PH"/>
        </w:rPr>
        <w:t> – Barangay South Signal Village residents will benefit from this project because they will have a new and effortless way to access public information about their barangay. It will also help them to have a new and easier way to request barangay documents ahead of time without having to wait in line and spend time requesting at the barangay.</w:t>
      </w:r>
    </w:p>
    <w:p w:rsidRPr="00651242" w:rsidR="001879B6" w:rsidP="000F3FCA" w:rsidRDefault="001879B6" w14:paraId="33594406" w14:textId="77777777">
      <w:pPr>
        <w:pStyle w:val="ListParagraph"/>
        <w:numPr>
          <w:ilvl w:val="0"/>
          <w:numId w:val="2"/>
        </w:numPr>
        <w:spacing w:line="360" w:lineRule="auto"/>
        <w:jc w:val="both"/>
        <w:rPr>
          <w:lang w:eastAsia="en-PH"/>
        </w:rPr>
      </w:pPr>
      <w:r w:rsidRPr="00651242">
        <w:rPr>
          <w:b/>
          <w:bCs/>
          <w:lang w:eastAsia="en-PH"/>
        </w:rPr>
        <w:t>Future Researchers</w:t>
      </w:r>
      <w:r w:rsidRPr="00651242">
        <w:rPr>
          <w:lang w:eastAsia="en-PH"/>
        </w:rPr>
        <w:t> – This project will also benefit other future researchers as they can use this project as a reference to any similar or related project.</w:t>
      </w:r>
    </w:p>
    <w:p w:rsidRPr="00651242" w:rsidR="001879B6" w:rsidP="000F3FCA" w:rsidRDefault="001879B6" w14:paraId="02937931" w14:textId="77777777">
      <w:pPr>
        <w:spacing w:line="360" w:lineRule="auto"/>
        <w:ind w:firstLine="360"/>
        <w:jc w:val="both"/>
        <w:rPr>
          <w:lang w:eastAsia="en-PH"/>
        </w:rPr>
      </w:pPr>
      <w:r w:rsidRPr="00651242">
        <w:rPr>
          <w:lang w:eastAsia="en-PH"/>
        </w:rPr>
        <w:t>This project focuses primarily on three Sustainable Development Goals (SDG), namely Goal 8, Goal 11, and Goal 16.</w:t>
      </w:r>
    </w:p>
    <w:p w:rsidRPr="00DE53AC" w:rsidR="001879B6" w:rsidP="000F3FCA" w:rsidRDefault="001879B6" w14:paraId="6E9D0C90" w14:textId="77777777">
      <w:pPr>
        <w:pStyle w:val="ListParagraph"/>
        <w:numPr>
          <w:ilvl w:val="0"/>
          <w:numId w:val="3"/>
        </w:numPr>
        <w:spacing w:line="360" w:lineRule="auto"/>
        <w:jc w:val="both"/>
        <w:rPr>
          <w:lang w:eastAsia="en-PH"/>
        </w:rPr>
      </w:pPr>
      <w:r w:rsidRPr="00DE53AC">
        <w:rPr>
          <w:b/>
          <w:bCs/>
          <w:lang w:eastAsia="en-PH"/>
        </w:rPr>
        <w:t>SDG 8</w:t>
      </w:r>
      <w:r w:rsidRPr="00651242">
        <w:rPr>
          <w:lang w:eastAsia="en-PH"/>
        </w:rPr>
        <w:t xml:space="preserve"> is about inclusive and sustainable economic growth that can drive progress, create decent jobs for all, and improve living standards</w:t>
      </w:r>
      <w:r w:rsidRPr="00651242">
        <w:rPr>
          <w:rFonts w:cs="Arial"/>
        </w:rPr>
        <w:t xml:space="preserve"> </w:t>
      </w:r>
      <w:sdt>
        <w:sdtPr>
          <w:rPr>
            <w:rFonts w:cs="Arial"/>
          </w:rPr>
          <w:id w:val="716242124"/>
          <w:citation/>
        </w:sdtPr>
        <w:sdtEndPr/>
        <w:sdtContent>
          <w:r>
            <w:rPr>
              <w:rFonts w:cs="Arial"/>
            </w:rPr>
            <w:fldChar w:fldCharType="begin"/>
          </w:r>
          <w:r>
            <w:rPr>
              <w:rFonts w:cs="Arial"/>
              <w:lang w:val="en-US"/>
            </w:rPr>
            <w:instrText xml:space="preserve"> CITATION Uni20 \l 1033 </w:instrText>
          </w:r>
          <w:r>
            <w:rPr>
              <w:rFonts w:cs="Arial"/>
            </w:rPr>
            <w:fldChar w:fldCharType="separate"/>
          </w:r>
          <w:r w:rsidRPr="00AF10E6">
            <w:rPr>
              <w:rFonts w:cs="Arial"/>
              <w:noProof/>
              <w:lang w:val="en-US"/>
            </w:rPr>
            <w:t>[3]</w:t>
          </w:r>
          <w:r>
            <w:rPr>
              <w:rFonts w:cs="Arial"/>
            </w:rPr>
            <w:fldChar w:fldCharType="end"/>
          </w:r>
        </w:sdtContent>
      </w:sdt>
      <w:r>
        <w:rPr>
          <w:rFonts w:cs="Arial"/>
        </w:rPr>
        <w:t>.</w:t>
      </w:r>
    </w:p>
    <w:p w:rsidRPr="00651242" w:rsidR="001879B6" w:rsidP="000F3FCA" w:rsidRDefault="001879B6" w14:paraId="19F7E043" w14:textId="77777777">
      <w:pPr>
        <w:pStyle w:val="ListParagraph"/>
        <w:numPr>
          <w:ilvl w:val="0"/>
          <w:numId w:val="3"/>
        </w:numPr>
        <w:spacing w:line="360" w:lineRule="auto"/>
        <w:jc w:val="both"/>
        <w:rPr>
          <w:lang w:eastAsia="en-PH"/>
        </w:rPr>
      </w:pPr>
      <w:r w:rsidRPr="00DE53AC">
        <w:rPr>
          <w:b/>
          <w:bCs/>
          <w:lang w:eastAsia="en-PH"/>
        </w:rPr>
        <w:t>SDG 11</w:t>
      </w:r>
      <w:r w:rsidRPr="00651242">
        <w:rPr>
          <w:lang w:eastAsia="en-PH"/>
        </w:rPr>
        <w:t xml:space="preserve"> is all about sustainable cities and communities which aim to give inclusive, safe, resilient, and sustainable cities and residences</w:t>
      </w:r>
      <w:r w:rsidRPr="00DE53AC">
        <w:rPr>
          <w:rFonts w:cs="Arial"/>
        </w:rPr>
        <w:t xml:space="preserve"> </w:t>
      </w:r>
      <w:sdt>
        <w:sdtPr>
          <w:rPr>
            <w:rFonts w:cs="Arial"/>
          </w:rPr>
          <w:id w:val="-1908208480"/>
          <w:citation/>
        </w:sdtPr>
        <w:sdtEndPr/>
        <w:sdtContent>
          <w:r w:rsidRPr="00DE53AC">
            <w:rPr>
              <w:rFonts w:cs="Arial"/>
            </w:rPr>
            <w:fldChar w:fldCharType="begin"/>
          </w:r>
          <w:r w:rsidRPr="00DE53AC">
            <w:rPr>
              <w:rFonts w:cs="Arial"/>
              <w:lang w:val="en-US"/>
            </w:rPr>
            <w:instrText xml:space="preserve"> CITATION Uni18 \l 1033 </w:instrText>
          </w:r>
          <w:r w:rsidRPr="00DE53AC">
            <w:rPr>
              <w:rFonts w:cs="Arial"/>
            </w:rPr>
            <w:fldChar w:fldCharType="separate"/>
          </w:r>
          <w:r w:rsidRPr="00AF10E6">
            <w:rPr>
              <w:rFonts w:cs="Arial"/>
              <w:noProof/>
              <w:lang w:val="en-US"/>
            </w:rPr>
            <w:t>[4]</w:t>
          </w:r>
          <w:r w:rsidRPr="00DE53AC">
            <w:rPr>
              <w:rFonts w:cs="Arial"/>
            </w:rPr>
            <w:fldChar w:fldCharType="end"/>
          </w:r>
        </w:sdtContent>
      </w:sdt>
      <w:r>
        <w:rPr>
          <w:lang w:eastAsia="en-PH"/>
        </w:rPr>
        <w:t>.</w:t>
      </w:r>
    </w:p>
    <w:p w:rsidRPr="00651242" w:rsidR="001879B6" w:rsidP="000F3FCA" w:rsidRDefault="001879B6" w14:paraId="55631CC4" w14:textId="77777777">
      <w:pPr>
        <w:pStyle w:val="ListParagraph"/>
        <w:numPr>
          <w:ilvl w:val="0"/>
          <w:numId w:val="3"/>
        </w:numPr>
        <w:spacing w:line="360" w:lineRule="auto"/>
        <w:jc w:val="both"/>
        <w:rPr>
          <w:lang w:eastAsia="en-PH"/>
        </w:rPr>
      </w:pPr>
      <w:r w:rsidRPr="00DE53AC">
        <w:rPr>
          <w:b/>
          <w:bCs/>
          <w:lang w:eastAsia="en-PH"/>
        </w:rPr>
        <w:t>SDG 16</w:t>
      </w:r>
      <w:r w:rsidRPr="00651242">
        <w:rPr>
          <w:lang w:eastAsia="en-PH"/>
        </w:rPr>
        <w:t xml:space="preserve"> is about promoting peace, justice, and strong institutions that address public access to information and accountable, effective, and transparent governance</w:t>
      </w:r>
      <w:r>
        <w:rPr>
          <w:lang w:eastAsia="en-PH"/>
        </w:rPr>
        <w:t xml:space="preserve"> </w:t>
      </w:r>
      <w:sdt>
        <w:sdtPr>
          <w:rPr>
            <w:lang w:eastAsia="en-PH"/>
          </w:rPr>
          <w:id w:val="1321935902"/>
          <w:citation/>
        </w:sdtPr>
        <w:sdtEndPr/>
        <w:sdtContent>
          <w:r>
            <w:rPr>
              <w:lang w:eastAsia="en-PH"/>
            </w:rPr>
            <w:fldChar w:fldCharType="begin"/>
          </w:r>
          <w:r>
            <w:rPr>
              <w:lang w:val="en-US" w:eastAsia="en-PH"/>
            </w:rPr>
            <w:instrText xml:space="preserve"> CITATION Uni16 \l 1033 </w:instrText>
          </w:r>
          <w:r>
            <w:rPr>
              <w:lang w:eastAsia="en-PH"/>
            </w:rPr>
            <w:fldChar w:fldCharType="separate"/>
          </w:r>
          <w:r w:rsidRPr="00AF10E6">
            <w:rPr>
              <w:noProof/>
              <w:lang w:val="en-US" w:eastAsia="en-PH"/>
            </w:rPr>
            <w:t>[5]</w:t>
          </w:r>
          <w:r>
            <w:rPr>
              <w:lang w:eastAsia="en-PH"/>
            </w:rPr>
            <w:fldChar w:fldCharType="end"/>
          </w:r>
        </w:sdtContent>
      </w:sdt>
      <w:r w:rsidRPr="00651242">
        <w:rPr>
          <w:lang w:eastAsia="en-PH"/>
        </w:rPr>
        <w:t>. </w:t>
      </w:r>
    </w:p>
    <w:p w:rsidR="001879B6" w:rsidP="000F3FCA" w:rsidRDefault="001879B6" w14:paraId="56536E68" w14:textId="77777777">
      <w:pPr>
        <w:pStyle w:val="Heading2"/>
      </w:pPr>
      <w:bookmarkStart w:name="_Toc150947785" w:id="11"/>
      <w:r>
        <w:t>Scope and Limitations</w:t>
      </w:r>
      <w:bookmarkEnd w:id="11"/>
    </w:p>
    <w:p w:rsidRPr="00596487" w:rsidR="001879B6" w:rsidP="000F3FCA" w:rsidRDefault="001879B6" w14:paraId="59BF7880" w14:textId="77777777"/>
    <w:p w:rsidR="001879B6" w:rsidP="000F3FCA" w:rsidRDefault="001879B6" w14:paraId="217EB5D8" w14:textId="77777777">
      <w:pPr>
        <w:spacing w:line="360" w:lineRule="auto"/>
        <w:ind w:firstLine="576"/>
      </w:pPr>
      <w:r>
        <w:t xml:space="preserve">The project's scope will be focused only on creating a web-based application and implementing the limited features provided by the client. </w:t>
      </w:r>
      <w:r w:rsidRPr="008629A1">
        <w:t xml:space="preserve">The wireframe for the web-based application will be created using Figma. For the </w:t>
      </w:r>
      <w:commentRangeStart w:id="12"/>
      <w:r w:rsidRPr="008629A1">
        <w:t>front</w:t>
      </w:r>
      <w:r>
        <w:t xml:space="preserve"> </w:t>
      </w:r>
      <w:r w:rsidRPr="008629A1">
        <w:t>end</w:t>
      </w:r>
      <w:commentRangeEnd w:id="12"/>
      <w:r>
        <w:rPr>
          <w:rStyle w:val="CommentReference"/>
        </w:rPr>
        <w:commentReference w:id="12"/>
      </w:r>
      <w:r w:rsidRPr="008629A1">
        <w:t>, the team will use Hypertext Markup Language (HTML), Cascading Style Sheets (CSS), and JavaScript (JS) for the UI/UX design. As for the backend, the team will employ Laravel, a PHP framework, and MySQL for the database.</w:t>
      </w:r>
    </w:p>
    <w:p w:rsidR="001879B6" w:rsidP="000F3FCA" w:rsidRDefault="001879B6" w14:paraId="1512F62A" w14:textId="77777777">
      <w:pPr>
        <w:spacing w:line="360" w:lineRule="auto"/>
      </w:pPr>
      <w:r>
        <w:t xml:space="preserve">          Barangay South Signal Village residents can quickly request the following: (1) Barangay documents that fit their needs, (2) Help for community problems (sewage blockage, electricity pole that fell out of place, or a fallen tree).</w:t>
      </w:r>
    </w:p>
    <w:p w:rsidR="001879B6" w:rsidP="000F3FCA" w:rsidRDefault="001879B6" w14:paraId="137A62CE" w14:textId="77777777">
      <w:pPr>
        <w:spacing w:line="360" w:lineRule="auto"/>
      </w:pPr>
      <w:r>
        <w:t xml:space="preserve">          The residents can use the web app using the internet and their cell phones, computers, and tablets to access their needs. The residents can quickly know the details, information, and other services that the barangay can accommodate based on the needs of the residents.</w:t>
      </w:r>
    </w:p>
    <w:p w:rsidRPr="002B2D9D" w:rsidR="001879B6" w:rsidP="000F3FCA" w:rsidRDefault="001879B6" w14:paraId="592D3F7E" w14:textId="77777777">
      <w:pPr>
        <w:spacing w:line="360" w:lineRule="auto"/>
        <w:jc w:val="both"/>
        <w:sectPr w:rsidRPr="002B2D9D" w:rsidR="001879B6" w:rsidSect="00A4605A">
          <w:pgSz w:w="12240" w:h="15840" w:orient="portrait"/>
          <w:pgMar w:top="1440" w:right="1440" w:bottom="1440" w:left="1440" w:header="708" w:footer="708" w:gutter="0"/>
          <w:pgNumType w:start="1"/>
          <w:cols w:space="708"/>
          <w:docGrid w:linePitch="360"/>
        </w:sectPr>
      </w:pPr>
      <w:r>
        <w:t xml:space="preserve">         The web app is limited to the following: (1) The Online Document Request Feature which will only be processed for the verified users/residents of the barangay. (2) The web app will provide a soft copy of the request form and documents when making an online request. The constituents will still claim the document through the barangay office, where the original copy of the stated requirements will be presented for verification. (3) The web app will initially verify the users; however, the administrator/staff that oversees the document request will do the manual verifications. (4) The web app is linked to bill payments and other financial transactions. These transactions can be completed either through the barangay office or </w:t>
      </w:r>
      <w:r w:rsidRPr="005C6DD6">
        <w:t>online payments using a third-party API, namely Paymongo</w:t>
      </w:r>
      <w:r>
        <w:t xml:space="preserve">. (5) All residents without </w:t>
      </w:r>
      <w:commentRangeStart w:id="13"/>
      <w:r>
        <w:t>an</w:t>
      </w:r>
      <w:commentRangeEnd w:id="13"/>
      <w:r>
        <w:rPr>
          <w:rStyle w:val="CommentReference"/>
        </w:rPr>
        <w:commentReference w:id="13"/>
      </w:r>
      <w:r>
        <w:t xml:space="preserve"> internet connection cannot access the online barangay services; hence, all requests and complaints in the case must be filed personally at the barangay office. The requested online documents are only limited to Barangay ID, Community Tax Certificate, Barangay Clearance, Barangay Certificate, and Business Clearance.</w:t>
      </w:r>
    </w:p>
    <w:p w:rsidR="001879B6" w:rsidP="000F3FCA" w:rsidRDefault="001879B6" w14:paraId="37E9A9A1" w14:textId="77777777">
      <w:pPr>
        <w:pStyle w:val="Heading1"/>
      </w:pPr>
      <w:bookmarkStart w:name="_Toc150947786" w:id="14"/>
      <w:r>
        <w:t>Review of Related Literature / Systems</w:t>
      </w:r>
      <w:bookmarkEnd w:id="14"/>
    </w:p>
    <w:p w:rsidR="001879B6" w:rsidP="000F3FCA" w:rsidRDefault="001879B6" w14:paraId="1A1D4BB3" w14:textId="77777777"/>
    <w:p w:rsidR="001879B6" w:rsidP="000F3FCA" w:rsidRDefault="001879B6" w14:paraId="70EDCD11" w14:textId="77777777">
      <w:pPr>
        <w:spacing w:line="360" w:lineRule="auto"/>
        <w:jc w:val="both"/>
      </w:pPr>
      <w:r>
        <w:t xml:space="preserve">This chapter contains ideas, conclusions, methodologies, and information that may be related to the results and features of our proposed solution, “Barangay South Signal Village Web-app” </w:t>
      </w:r>
      <w:r w:rsidDel="002A62A2">
        <w:t>W</w:t>
      </w:r>
      <w:r>
        <w:t>hich is composed of related systems and literature that talks about its similarities and goals for the barangay. This chapter is divided into two parts: (1) related systems, the existing barangay website, and systems; and (2) related literature, which uses research studies that provide information in this study.</w:t>
      </w:r>
    </w:p>
    <w:p w:rsidR="001879B6" w:rsidP="000F3FCA" w:rsidRDefault="001879B6" w14:paraId="6DE10A79" w14:textId="77777777">
      <w:pPr>
        <w:pStyle w:val="Heading2"/>
      </w:pPr>
      <w:bookmarkStart w:name="_Toc150947787" w:id="15"/>
      <w:r>
        <w:t>Related System</w:t>
      </w:r>
      <w:bookmarkEnd w:id="15"/>
    </w:p>
    <w:p w:rsidRPr="00C23359" w:rsidR="001879B6" w:rsidP="000F3FCA" w:rsidRDefault="001879B6" w14:paraId="6D5BA330" w14:textId="77777777"/>
    <w:p w:rsidR="001879B6" w:rsidP="000F3FCA" w:rsidRDefault="001879B6" w14:paraId="6F90638B" w14:textId="77777777">
      <w:pPr>
        <w:spacing w:line="360" w:lineRule="auto"/>
        <w:ind w:firstLine="360"/>
        <w:jc w:val="both"/>
      </w:pPr>
      <w:r>
        <w:t>Below are some of the features that exist in other government websites that provide its citizens with the latest news and information that is currently happening in the barangay/city, barangay/city profile, and online services such as a request for ID/documents, and a database to hold and record every transaction.</w:t>
      </w:r>
    </w:p>
    <w:p w:rsidRPr="002A62A2" w:rsidR="001879B6" w:rsidP="000F3FCA" w:rsidRDefault="001879B6" w14:paraId="1147B61F" w14:textId="77777777">
      <w:pPr>
        <w:spacing w:line="360" w:lineRule="auto"/>
        <w:ind w:firstLine="360"/>
        <w:jc w:val="both"/>
        <w:rPr>
          <w:b/>
          <w:bCs/>
        </w:rPr>
      </w:pPr>
      <w:r w:rsidRPr="002A62A2">
        <w:rPr>
          <w:b/>
          <w:bCs/>
        </w:rPr>
        <w:t>2.1.1 Advisory and Information System and Online Services</w:t>
      </w:r>
    </w:p>
    <w:p w:rsidR="001879B6" w:rsidP="000F3FCA" w:rsidRDefault="001879B6" w14:paraId="07228906" w14:textId="77777777">
      <w:pPr>
        <w:spacing w:line="360" w:lineRule="auto"/>
        <w:ind w:firstLine="360"/>
        <w:jc w:val="both"/>
      </w:pPr>
      <w:r w:rsidRPr="00BA488B">
        <w:t>A Hybrid Barangay Information Management System can rapidly gather, encode, store, and maintain data of the barangay. Modern technology opens a broader opportunity for barangays to serve their constituents better through computerization of the documents,</w:t>
      </w:r>
      <w:r>
        <w:t xml:space="preserve"> </w:t>
      </w:r>
      <w:r w:rsidRPr="00BA488B">
        <w:t xml:space="preserve">as it provides certificates of indulgence, letters of recommendation, barangay clearance, and generating reports </w:t>
      </w:r>
      <w:sdt>
        <w:sdtPr>
          <w:rPr>
            <w:bCs/>
          </w:rPr>
          <w:id w:val="1830709159"/>
          <w:lock w:val="contentLocked"/>
          <w:placeholder>
            <w:docPart w:val="E4E18FDAA7EB4E579E061BFBB1F097A7"/>
          </w:placeholder>
          <w:citation/>
        </w:sdtPr>
        <w:sdtEndPr/>
        <w:sdtContent>
          <w:r>
            <w:rPr>
              <w:bCs/>
            </w:rPr>
            <w:fldChar w:fldCharType="begin"/>
          </w:r>
          <w:r w:rsidRPr="09557DEB">
            <w:rPr>
              <w:lang w:val="en-US"/>
            </w:rPr>
            <w:instrText xml:space="preserve"> CITATION Rog21 \l 1033 </w:instrText>
          </w:r>
          <w:r>
            <w:rPr>
              <w:bCs/>
            </w:rPr>
            <w:fldChar w:fldCharType="separate"/>
          </w:r>
          <w:r w:rsidRPr="00AF10E6">
            <w:rPr>
              <w:noProof/>
              <w:lang w:val="en-US"/>
            </w:rPr>
            <w:t>[6]</w:t>
          </w:r>
          <w:r>
            <w:rPr>
              <w:bCs/>
            </w:rPr>
            <w:fldChar w:fldCharType="end"/>
          </w:r>
        </w:sdtContent>
      </w:sdt>
      <w:r>
        <w:rPr>
          <w:bCs/>
        </w:rPr>
        <w:t>.</w:t>
      </w:r>
    </w:p>
    <w:p w:rsidR="001879B6" w:rsidP="000F3FCA" w:rsidRDefault="001879B6" w14:paraId="52EF62C7" w14:textId="77777777">
      <w:pPr>
        <w:spacing w:line="360" w:lineRule="auto"/>
        <w:jc w:val="both"/>
      </w:pPr>
      <w:r>
        <w:tab/>
      </w:r>
      <w:r w:rsidRPr="00BA488B">
        <w:t xml:space="preserve">The Barangay Fort Bonifacio website provides information about the barangay profile. It shows the history, demography, mission, and vision, as well as the barangay officials. The main feature of the Barangay Fort Bonifacio Website is the Online Services; in this tab, the website allows the user to request documents such as Business Clearance, Barangay Clearance/Certificate, and Barangay ID  </w:t>
      </w:r>
      <w:sdt>
        <w:sdtPr>
          <w:rPr>
            <w:bCs/>
          </w:rPr>
          <w:id w:val="-1852645299"/>
          <w:citation/>
        </w:sdtPr>
        <w:sdtEndPr/>
        <w:sdtContent>
          <w:r>
            <w:rPr>
              <w:bCs/>
            </w:rPr>
            <w:fldChar w:fldCharType="begin"/>
          </w:r>
          <w:r>
            <w:rPr>
              <w:bCs/>
              <w:lang w:val="en-US"/>
            </w:rPr>
            <w:instrText xml:space="preserve"> CITATION Bar20 \l 1033 </w:instrText>
          </w:r>
          <w:r>
            <w:rPr>
              <w:bCs/>
            </w:rPr>
            <w:fldChar w:fldCharType="separate"/>
          </w:r>
          <w:r w:rsidRPr="00AF10E6">
            <w:rPr>
              <w:noProof/>
              <w:lang w:val="en-US"/>
            </w:rPr>
            <w:t>[7]</w:t>
          </w:r>
          <w:r>
            <w:rPr>
              <w:bCs/>
            </w:rPr>
            <w:fldChar w:fldCharType="end"/>
          </w:r>
        </w:sdtContent>
      </w:sdt>
      <w:r>
        <w:rPr>
          <w:bCs/>
        </w:rPr>
        <w:t>.</w:t>
      </w:r>
    </w:p>
    <w:p w:rsidR="001879B6" w:rsidP="000F3FCA" w:rsidRDefault="001879B6" w14:paraId="44AD3D97" w14:textId="2954F4B6">
      <w:pPr>
        <w:spacing w:line="360" w:lineRule="auto"/>
        <w:ind w:firstLine="720"/>
        <w:jc w:val="both"/>
      </w:pPr>
      <w:r w:rsidRPr="00BA488B">
        <w:t xml:space="preserve">The official website of Taguig City contains the latest news and information about the different events in the city. It also contains announcements about different issues to help the residents be aware of what to do and what to follow </w:t>
      </w:r>
      <w:r>
        <w:t>before</w:t>
      </w:r>
      <w:r w:rsidR="52A9224C">
        <w:t xml:space="preserve"> the</w:t>
      </w:r>
      <w:commentRangeStart w:id="16"/>
      <w:commentRangeEnd w:id="16"/>
      <w:r>
        <w:rPr>
          <w:rStyle w:val="CommentReference"/>
        </w:rPr>
        <w:commentReference w:id="16"/>
      </w:r>
      <w:r w:rsidRPr="00BA488B">
        <w:t xml:space="preserve"> announcement. This feature of the websites allows the citizens to be informed about up-to-date information for the city of Taguig to achieve peace and order </w:t>
      </w:r>
      <w:sdt>
        <w:sdtPr>
          <w:id w:val="-1908210240"/>
          <w:citation/>
        </w:sdtPr>
        <w:sdtEndPr/>
        <w:sdtContent>
          <w:r>
            <w:fldChar w:fldCharType="begin"/>
          </w:r>
          <w:r>
            <w:rPr>
              <w:lang w:val="en-US"/>
            </w:rPr>
            <w:instrText xml:space="preserve">CITATION Off13 \l 1033 </w:instrText>
          </w:r>
          <w:r>
            <w:fldChar w:fldCharType="separate"/>
          </w:r>
          <w:r w:rsidRPr="00AF10E6">
            <w:rPr>
              <w:noProof/>
              <w:lang w:val="en-US"/>
            </w:rPr>
            <w:t>[8]</w:t>
          </w:r>
          <w:r>
            <w:fldChar w:fldCharType="end"/>
          </w:r>
        </w:sdtContent>
      </w:sdt>
      <w:r>
        <w:t>.</w:t>
      </w:r>
    </w:p>
    <w:p w:rsidR="001879B6" w:rsidP="000F3FCA" w:rsidRDefault="001879B6" w14:paraId="4520A6C4" w14:textId="77777777">
      <w:pPr>
        <w:spacing w:line="360" w:lineRule="auto"/>
        <w:ind w:firstLine="360"/>
        <w:jc w:val="both"/>
      </w:pPr>
      <w:r w:rsidRPr="00BA488B">
        <w:t>The official website of Pasig City provides different general information, including data, lists of city government, history, timeline, and past mayors of Pasig City. It also contains a city tour wherein it will find information about the historical places and tourist spots in the City of Pasig. Lastly, it includes a list of job openings helpful for citizens looking for job opportunities. That is why they can easily find out information about job openings</w:t>
      </w:r>
      <w:r>
        <w:t xml:space="preserve"> </w:t>
      </w:r>
      <w:sdt>
        <w:sdtPr>
          <w:id w:val="-1635476363"/>
          <w:lock w:val="contentLocked"/>
          <w:placeholder>
            <w:docPart w:val="6FBD90D70AE04EA4B29CFBCCD699C455"/>
          </w:placeholder>
          <w:citation/>
        </w:sdtPr>
        <w:sdtEndPr/>
        <w:sdtContent>
          <w:r>
            <w:fldChar w:fldCharType="begin"/>
          </w:r>
          <w:r>
            <w:rPr>
              <w:lang w:val="en-US"/>
            </w:rPr>
            <w:instrText xml:space="preserve"> CITATION Pas18 \l 1033 </w:instrText>
          </w:r>
          <w:r>
            <w:fldChar w:fldCharType="separate"/>
          </w:r>
          <w:r w:rsidRPr="00AF10E6">
            <w:rPr>
              <w:noProof/>
              <w:lang w:val="en-US"/>
            </w:rPr>
            <w:t>[9]</w:t>
          </w:r>
          <w:r>
            <w:fldChar w:fldCharType="end"/>
          </w:r>
        </w:sdtContent>
      </w:sdt>
      <w:r>
        <w:t>.</w:t>
      </w:r>
    </w:p>
    <w:p w:rsidRPr="00B44645" w:rsidR="001879B6" w:rsidP="000F3FCA" w:rsidRDefault="001879B6" w14:paraId="10AA9009" w14:textId="77777777"/>
    <w:p w:rsidR="001879B6" w:rsidP="000F3FCA" w:rsidRDefault="001879B6" w14:paraId="7A647325" w14:textId="77777777">
      <w:pPr>
        <w:pStyle w:val="Heading2"/>
      </w:pPr>
      <w:bookmarkStart w:name="_Toc150947788" w:id="17"/>
      <w:r>
        <w:t>Related Literature</w:t>
      </w:r>
      <w:bookmarkEnd w:id="17"/>
    </w:p>
    <w:p w:rsidR="001879B6" w:rsidP="000F3FCA" w:rsidRDefault="001879B6" w14:paraId="7AA25663" w14:textId="77777777"/>
    <w:p w:rsidR="001879B6" w:rsidP="000F3FCA" w:rsidRDefault="001879B6" w14:paraId="40D90F39" w14:textId="77777777">
      <w:pPr>
        <w:spacing w:line="360" w:lineRule="auto"/>
        <w:ind w:firstLine="360"/>
        <w:jc w:val="both"/>
      </w:pPr>
      <w:r>
        <w:t>The following is a collection of existing literature that has contributed to strengthening the project's purpose. The literature consists of the importance of computerized systems in a barangay, their meaning, and how a barangay management information system functions and contributes to a barangay.</w:t>
      </w:r>
    </w:p>
    <w:p w:rsidR="001879B6" w:rsidP="000F3FCA" w:rsidRDefault="001879B6" w14:paraId="6229CFE7" w14:textId="77777777">
      <w:pPr>
        <w:spacing w:line="360" w:lineRule="auto"/>
        <w:ind w:firstLine="360"/>
        <w:jc w:val="both"/>
      </w:pPr>
      <w:r>
        <w:t xml:space="preserve">Based on the "Computerized Information System in Barangay Poblacion, Danao City, Cebu - CAPSTONE PROJECT </w:t>
      </w:r>
      <w:sdt>
        <w:sdtPr>
          <w:id w:val="-248977895"/>
          <w:lock w:val="contentLocked"/>
          <w:placeholder>
            <w:docPart w:val="4D11244FC6D54E15B11FA8AD7E215B94"/>
          </w:placeholder>
          <w:citation/>
        </w:sdtPr>
        <w:sdtEndPr/>
        <w:sdtContent>
          <w:r>
            <w:rPr>
              <w:lang w:val="en-US"/>
            </w:rPr>
            <w:fldChar w:fldCharType="begin"/>
          </w:r>
          <w:r>
            <w:rPr>
              <w:lang w:val="en-US"/>
            </w:rPr>
            <w:instrText xml:space="preserve"> CITATION Lad17 \l 1033 </w:instrText>
          </w:r>
          <w:r>
            <w:fldChar w:fldCharType="separate"/>
          </w:r>
          <w:r w:rsidRPr="00AF10E6">
            <w:rPr>
              <w:noProof/>
              <w:lang w:val="en-US"/>
            </w:rPr>
            <w:t>[10]</w:t>
          </w:r>
          <w:r>
            <w:fldChar w:fldCharType="end"/>
          </w:r>
        </w:sdtContent>
      </w:sdt>
      <w:r>
        <w:t>, c</w:t>
      </w:r>
      <w:r w:rsidRPr="00BA488B">
        <w:t>omputerization is a control system that manages industrial operations. It reduces human errors and processing time, increasing productivity and product quality. This can result in a significantly faster and more accurate system than a manual one. This will also ensure that barangay staff and residents receive effective and efficient services.</w:t>
      </w:r>
    </w:p>
    <w:p w:rsidR="001879B6" w:rsidP="000F3FCA" w:rsidRDefault="001879B6" w14:paraId="7919B4B8" w14:textId="271B789A">
      <w:pPr>
        <w:spacing w:line="360" w:lineRule="auto"/>
        <w:ind w:firstLine="360"/>
        <w:jc w:val="both"/>
      </w:pPr>
      <w:r>
        <w:t>As discussed by the System (BMIS) for Cities and Municipalities in the Philippines</w:t>
      </w:r>
      <w:sdt>
        <w:sdtPr>
          <w:id w:val="-775944080"/>
          <w:placeholder>
            <w:docPart w:val="3053F4C0F9D0466CB075386848A196D2"/>
          </w:placeholder>
          <w:citation/>
        </w:sdtPr>
        <w:sdtEndPr/>
        <w:sdtContent>
          <w:r>
            <w:rPr>
              <w:lang w:val="en-US"/>
            </w:rPr>
            <w:fldChar w:fldCharType="begin"/>
          </w:r>
          <w:r>
            <w:rPr>
              <w:lang w:val="en-US"/>
            </w:rPr>
            <w:instrText xml:space="preserve"> CITATION Imu \l 1033 </w:instrText>
          </w:r>
          <w:r>
            <w:fldChar w:fldCharType="separate"/>
          </w:r>
          <w:r>
            <w:rPr>
              <w:noProof/>
              <w:lang w:val="en-US"/>
            </w:rPr>
            <w:t xml:space="preserve"> </w:t>
          </w:r>
          <w:r w:rsidRPr="00AF10E6">
            <w:rPr>
              <w:noProof/>
              <w:lang w:val="en-US"/>
            </w:rPr>
            <w:t>[11]</w:t>
          </w:r>
          <w:r>
            <w:fldChar w:fldCharType="end"/>
          </w:r>
        </w:sdtContent>
      </w:sdt>
      <w:r w:rsidRPr="00BA488B">
        <w:t>, the Barangay Management Information System for San Carlos City is a web-based and offline system for storing, processing, retrieving, and updating information</w:t>
      </w:r>
      <w:r>
        <w:t xml:space="preserve"> about</w:t>
      </w:r>
      <w:r w:rsidDel="00C62CFD">
        <w:rPr>
          <w:rStyle w:val="CommentReference"/>
        </w:rPr>
        <w:t xml:space="preserve"> </w:t>
      </w:r>
      <w:r w:rsidRPr="00BA488B">
        <w:t>barangays and city halls over a secure network interface. It is meant to manage various data about barangay profiles, constituent profiles, barangay clearances, cases, activities, and City Hall reports. The barangay's functions, operations, and transactions are also included in this report. It is meant to provide comprehensive and accurate information to the barangay, city hall administrations, and stakeholders.</w:t>
      </w:r>
    </w:p>
    <w:p w:rsidR="001879B6" w:rsidP="000F3FCA" w:rsidRDefault="001879B6" w14:paraId="6A36F4F2" w14:textId="77777777">
      <w:pPr>
        <w:spacing w:line="360" w:lineRule="auto"/>
        <w:ind w:firstLine="360"/>
        <w:jc w:val="both"/>
      </w:pPr>
      <w:r>
        <w:t xml:space="preserve">According to C. O. Carpio, "Barangay Management System," International Journal of Multidisciplinary Research and Publications </w:t>
      </w:r>
      <w:sdt>
        <w:sdtPr>
          <w:id w:val="-1604250102"/>
          <w:lock w:val="contentLocked"/>
          <w:placeholder>
            <w:docPart w:val="4D11244FC6D54E15B11FA8AD7E215B94"/>
          </w:placeholder>
          <w:citation/>
        </w:sdtPr>
        <w:sdtEndPr/>
        <w:sdtContent>
          <w:r>
            <w:rPr>
              <w:lang w:val="en-US"/>
            </w:rPr>
            <w:fldChar w:fldCharType="begin"/>
          </w:r>
          <w:r>
            <w:rPr>
              <w:lang w:val="en-US"/>
            </w:rPr>
            <w:instrText xml:space="preserve"> CITATION Cla20 \l 1033 </w:instrText>
          </w:r>
          <w:r>
            <w:fldChar w:fldCharType="separate"/>
          </w:r>
          <w:r w:rsidRPr="00AF10E6">
            <w:rPr>
              <w:noProof/>
              <w:lang w:val="en-US"/>
            </w:rPr>
            <w:t>[12]</w:t>
          </w:r>
          <w:r>
            <w:fldChar w:fldCharType="end"/>
          </w:r>
        </w:sdtContent>
      </w:sdt>
      <w:r w:rsidRPr="00364A2D">
        <w:t xml:space="preserve"> </w:t>
      </w:r>
      <w:r>
        <w:t>, the increasing trend for Information Technology has risen above the surface of development endeavors as the global environment ages. It is at the heart of simplifying procedures in public and private sectors as a process innovation. Computers play a critical role in supporting people in organizing, storing, and retrieving vast amounts of data, making them less of a choice and more of a necessity for individuals. It also serves as a tool that allows users to do more activities, making it a valuable commodity, particularly in professional contexts. Nonetheless, several barangays have already begun to employ computers and electrical devices.</w:t>
      </w:r>
    </w:p>
    <w:p w:rsidR="001879B6" w:rsidP="000F3FCA" w:rsidRDefault="001879B6" w14:paraId="595FDCBA" w14:textId="3C8F393E">
      <w:pPr>
        <w:spacing w:line="360" w:lineRule="auto"/>
        <w:ind w:firstLine="360"/>
        <w:jc w:val="both"/>
      </w:pPr>
      <w:r>
        <w:t xml:space="preserve">On the other hand, most barangay still rely on manual processes to conduct official transactions. Clearances and certifications are created with little or no baseline data to ensure reliability. This exposes non-residents to the risk of exploiting the process fault. Hence, </w:t>
      </w:r>
      <w:r w:rsidR="06D825C1">
        <w:t>there is</w:t>
      </w:r>
      <w:r>
        <w:t xml:space="preserve"> a need for a Barangay Management System. It is also known as e-barangay, a web-based management approach aiming to transform barangay management from a traditional and centralized entity to a more inclusive and resident-oriented system. Its primary goal is to simplify administrative operations such as requesting papers, submitting complaints, and generating appropriate and accurate local data.</w:t>
      </w:r>
    </w:p>
    <w:p w:rsidR="001879B6" w:rsidP="000F3FCA" w:rsidRDefault="001879B6" w14:paraId="4DA3AC3A" w14:textId="77777777">
      <w:pPr>
        <w:spacing w:line="360" w:lineRule="auto"/>
        <w:ind w:firstLine="360"/>
        <w:jc w:val="both"/>
      </w:pPr>
      <w:r>
        <w:t xml:space="preserve">As discussed by B. Jacobe, M. L. Pascua, B. J. Tumbali, M. C. Aquino and M. V. Gumabay, "Barangay Profiling System with Analytics," International Journal of Advanced Trends in Computer Science and Engineering </w:t>
      </w:r>
      <w:sdt>
        <w:sdtPr>
          <w:id w:val="643159602"/>
          <w:lock w:val="contentLocked"/>
          <w:placeholder>
            <w:docPart w:val="4D11244FC6D54E15B11FA8AD7E215B94"/>
          </w:placeholder>
          <w:citation/>
        </w:sdtPr>
        <w:sdtEndPr/>
        <w:sdtContent>
          <w:r>
            <w:rPr>
              <w:lang w:val="en-US"/>
            </w:rPr>
            <w:fldChar w:fldCharType="begin"/>
          </w:r>
          <w:r>
            <w:rPr>
              <w:lang w:val="en-US"/>
            </w:rPr>
            <w:instrText xml:space="preserve"> CITATION Ber21 \l 1033 </w:instrText>
          </w:r>
          <w:r>
            <w:fldChar w:fldCharType="separate"/>
          </w:r>
          <w:r w:rsidRPr="00AF10E6">
            <w:rPr>
              <w:noProof/>
              <w:lang w:val="en-US"/>
            </w:rPr>
            <w:t>[13]</w:t>
          </w:r>
          <w:r>
            <w:fldChar w:fldCharType="end"/>
          </w:r>
        </w:sdtContent>
      </w:sdt>
      <w:del w:author="Izza Jean Celeste" w:date="2023-11-02T16:41:00Z" w:id="18">
        <w:r w:rsidRPr="00364A2D" w:rsidDel="00C62CFD">
          <w:delText xml:space="preserve"> </w:delText>
        </w:r>
      </w:del>
      <w:r w:rsidRPr="00364A2D">
        <w:t>, the necessity to focus on the societal issues of every barangay is a relevant aspect that needs awareness from the person in authority. They also said that using technology, managing, monitoring, and tracking the most critical information of each household in the barangay could be realized. They also added that profiling the information of each household using a system could make the person more productive and give a better service to the community.</w:t>
      </w:r>
    </w:p>
    <w:p w:rsidR="001879B6" w:rsidP="000F3FCA" w:rsidRDefault="001879B6" w14:paraId="1B13130D" w14:textId="77777777">
      <w:pPr>
        <w:spacing w:line="360" w:lineRule="auto"/>
        <w:ind w:firstLine="360"/>
        <w:jc w:val="both"/>
      </w:pPr>
      <w:r>
        <w:t xml:space="preserve">Based on the study of J. K. P. Imus, E. D. Magleo, M. A. A. Soriano and R. L. Olalia, Jr., "Barangay Management Information System (BMIS) for," International Journal of Computer Applications </w:t>
      </w:r>
      <w:sdt>
        <w:sdtPr>
          <w:id w:val="-1749886384"/>
          <w:lock w:val="contentLocked"/>
          <w:placeholder>
            <w:docPart w:val="4D11244FC6D54E15B11FA8AD7E215B94"/>
          </w:placeholder>
          <w:citation/>
        </w:sdtPr>
        <w:sdtEndPr/>
        <w:sdtContent>
          <w:r>
            <w:rPr>
              <w:lang w:val="en-US"/>
            </w:rPr>
            <w:fldChar w:fldCharType="begin"/>
          </w:r>
          <w:r>
            <w:rPr>
              <w:lang w:val="en-US"/>
            </w:rPr>
            <w:instrText xml:space="preserve"> CITATION Imu18 \l 1033 </w:instrText>
          </w:r>
          <w:r>
            <w:fldChar w:fldCharType="separate"/>
          </w:r>
          <w:r w:rsidRPr="00AF10E6">
            <w:rPr>
              <w:noProof/>
              <w:lang w:val="en-US"/>
            </w:rPr>
            <w:t>[14]</w:t>
          </w:r>
          <w:r>
            <w:fldChar w:fldCharType="end"/>
          </w:r>
        </w:sdtContent>
      </w:sdt>
      <w:del w:author="Izza Jean Celeste" w:date="2023-11-02T16:41:00Z" w:id="19">
        <w:r w:rsidRPr="00742628" w:rsidDel="00C62CFD">
          <w:delText xml:space="preserve"> </w:delText>
        </w:r>
      </w:del>
      <w:r w:rsidRPr="00742628">
        <w:t>, no one is left behind in using high technologies to make work or complex activities more accessible in the age of advanced operation technologies. They said it is a powerful and convenient builder for simultaneous growth in society and industries. Lastly, an information service provides a way to electronically access, retrieve, and transmit the information stated by them.</w:t>
      </w:r>
    </w:p>
    <w:p w:rsidR="001879B6" w:rsidP="000F3FCA" w:rsidRDefault="001879B6" w14:paraId="45CE955E" w14:textId="77777777">
      <w:pPr>
        <w:spacing w:line="360" w:lineRule="auto"/>
        <w:ind w:firstLine="360"/>
        <w:jc w:val="both"/>
      </w:pPr>
      <w:r>
        <w:t>In the study of I. A. A. Cristobal,</w:t>
      </w:r>
      <w:r w:rsidRPr="00572EAD">
        <w:t xml:space="preserve"> </w:t>
      </w:r>
      <w:r>
        <w:t xml:space="preserve">C. K. O. </w:t>
      </w:r>
      <w:r w:rsidRPr="00572EAD">
        <w:t>Cruz,</w:t>
      </w:r>
      <w:r>
        <w:t xml:space="preserve"> J. M. P.</w:t>
      </w:r>
      <w:r w:rsidRPr="00572EAD">
        <w:t xml:space="preserve"> Dela Cruz,</w:t>
      </w:r>
      <w:r>
        <w:t xml:space="preserve"> J. H.</w:t>
      </w:r>
      <w:r w:rsidRPr="00572EAD">
        <w:t xml:space="preserve"> Manalansan,</w:t>
      </w:r>
      <w:r>
        <w:t xml:space="preserve"> B. S.</w:t>
      </w:r>
      <w:r w:rsidRPr="00572EAD">
        <w:t xml:space="preserve"> Fabito, </w:t>
      </w:r>
      <w:r>
        <w:t>R. L.</w:t>
      </w:r>
      <w:r w:rsidRPr="00572EAD">
        <w:t xml:space="preserve"> Rodriguez,</w:t>
      </w:r>
      <w:r>
        <w:t xml:space="preserve"> and</w:t>
      </w:r>
      <w:r w:rsidRPr="00572EAD">
        <w:t xml:space="preserve"> </w:t>
      </w:r>
      <w:r>
        <w:t xml:space="preserve">M. V. </w:t>
      </w:r>
      <w:r w:rsidRPr="00572EAD">
        <w:t>Octaviano.</w:t>
      </w:r>
      <w:sdt>
        <w:sdtPr>
          <w:id w:val="1993059290"/>
          <w:lock w:val="contentLocked"/>
          <w:placeholder>
            <w:docPart w:val="4D11244FC6D54E15B11FA8AD7E215B94"/>
          </w:placeholder>
          <w:citation/>
        </w:sdtPr>
        <w:sdtEndPr/>
        <w:sdtContent>
          <w:r>
            <w:fldChar w:fldCharType="begin"/>
          </w:r>
          <w:r>
            <w:rPr>
              <w:lang w:val="en-US"/>
            </w:rPr>
            <w:instrText xml:space="preserve"> CITATION Cri18 \l 1033 </w:instrText>
          </w:r>
          <w:r>
            <w:fldChar w:fldCharType="separate"/>
          </w:r>
          <w:r>
            <w:rPr>
              <w:noProof/>
              <w:lang w:val="en-US"/>
            </w:rPr>
            <w:t xml:space="preserve"> </w:t>
          </w:r>
          <w:r w:rsidRPr="00AF10E6">
            <w:rPr>
              <w:noProof/>
              <w:lang w:val="en-US"/>
            </w:rPr>
            <w:t>[15]</w:t>
          </w:r>
          <w:r>
            <w:fldChar w:fldCharType="end"/>
          </w:r>
        </w:sdtContent>
      </w:sdt>
      <w:del w:author="Izza Jean Celeste" w:date="2023-11-02T16:41:00Z" w:id="20">
        <w:r w:rsidDel="00C62CFD">
          <w:delText xml:space="preserve"> </w:delText>
        </w:r>
      </w:del>
      <w:r w:rsidRPr="004C0C58">
        <w:t>,</w:t>
      </w:r>
      <w:r>
        <w:t xml:space="preserve"> </w:t>
      </w:r>
      <w:r w:rsidRPr="004C0C58">
        <w:t>to create a framework for an e-participation platform for Pasig City's 2nd District, Philippines; the e-participation platform is intended to be implemented in the various barangays that fall under its scope. The application will facilitate better and more convenient communication between the community and barangay officials. The platform expresses all opinions, issues, concerns, and requests.</w:t>
      </w:r>
    </w:p>
    <w:p w:rsidR="001879B6" w:rsidP="000F3FCA" w:rsidRDefault="001879B6" w14:paraId="2145011B" w14:textId="77777777">
      <w:pPr>
        <w:spacing w:line="360" w:lineRule="auto"/>
        <w:ind w:firstLine="360"/>
        <w:jc w:val="both"/>
      </w:pPr>
      <w:r>
        <w:t xml:space="preserve">Based on the "E-Barangay: A Framework for a Web-Based System for Local Communities and Its Usability," International Journal of Electronic Government Research </w:t>
      </w:r>
      <w:sdt>
        <w:sdtPr>
          <w:id w:val="-957948825"/>
          <w:citation/>
        </w:sdtPr>
        <w:sdtEndPr/>
        <w:sdtContent>
          <w:r>
            <w:rPr>
              <w:lang w:val="en-US"/>
            </w:rPr>
            <w:fldChar w:fldCharType="begin"/>
          </w:r>
          <w:r>
            <w:rPr>
              <w:lang w:val="en-US"/>
            </w:rPr>
            <w:instrText xml:space="preserve"> CITATION Bri22 \l 1033 </w:instrText>
          </w:r>
          <w:r>
            <w:fldChar w:fldCharType="separate"/>
          </w:r>
          <w:r w:rsidRPr="00AF10E6">
            <w:rPr>
              <w:noProof/>
              <w:lang w:val="en-US"/>
            </w:rPr>
            <w:t>[16]</w:t>
          </w:r>
          <w:r>
            <w:fldChar w:fldCharType="end"/>
          </w:r>
        </w:sdtContent>
      </w:sdt>
      <w:r>
        <w:t xml:space="preserve">, </w:t>
      </w:r>
      <w:r w:rsidRPr="004C0C58">
        <w:t>it was discovered that a mobile application that accepts residents' complaints, disseminates information, expedites the processing of government documents, and supports decision-making is essential to provide better public services. As a result, a mobile application called E-Barangay with such capabilities is being developed.</w:t>
      </w:r>
    </w:p>
    <w:p w:rsidR="001879B6" w:rsidP="000F3FCA" w:rsidRDefault="001879B6" w14:paraId="6F4826FF" w14:textId="77777777">
      <w:pPr>
        <w:spacing w:line="360" w:lineRule="auto"/>
        <w:ind w:firstLine="360"/>
        <w:jc w:val="both"/>
      </w:pPr>
      <w:r w:rsidRPr="39AF2BF4">
        <w:rPr>
          <w:noProof/>
          <w:lang w:val="en-US"/>
        </w:rPr>
        <w:t xml:space="preserve">J. E. L. Caubang, "Barangay Resident Record Management and Certificate Issuance System of Barangay Ticol Sorsogon City </w:t>
      </w:r>
      <w:sdt>
        <w:sdtPr>
          <w:id w:val="839891814"/>
          <w:lock w:val="contentLocked"/>
          <w:placeholder>
            <w:docPart w:val="4D11244FC6D54E15B11FA8AD7E215B94"/>
          </w:placeholder>
          <w:citation/>
        </w:sdtPr>
        <w:sdtEndPr/>
        <w:sdtContent>
          <w:r>
            <w:rPr>
              <w:lang w:val="en-US"/>
            </w:rPr>
            <w:fldChar w:fldCharType="begin"/>
          </w:r>
          <w:r>
            <w:rPr>
              <w:lang w:val="en-US"/>
            </w:rPr>
            <w:instrText xml:space="preserve"> CITATION Joh17 \l 1033 </w:instrText>
          </w:r>
          <w:r>
            <w:fldChar w:fldCharType="separate"/>
          </w:r>
          <w:r w:rsidRPr="00AF10E6">
            <w:rPr>
              <w:noProof/>
              <w:lang w:val="en-US"/>
            </w:rPr>
            <w:t>[17]</w:t>
          </w:r>
          <w:r>
            <w:fldChar w:fldCharType="end"/>
          </w:r>
        </w:sdtContent>
      </w:sdt>
      <w:r>
        <w:t xml:space="preserve"> </w:t>
      </w:r>
      <w:r w:rsidRPr="004C0C58">
        <w:t>stated that the Barangay Residents Record Management and Certificate Issuance System aims to improve record management, certificate issuance, and residents' confidential records. This system is intended to provide efficient, reliable, fast, and accurate information to provide high-quality service, secure the client's file, and ensure that services and information are provided appropriately to meet the client's needs.</w:t>
      </w:r>
    </w:p>
    <w:p w:rsidR="001879B6" w:rsidP="000F3FCA" w:rsidRDefault="001879B6" w14:paraId="3E0CFBB3" w14:textId="77777777">
      <w:pPr>
        <w:spacing w:line="360" w:lineRule="auto"/>
        <w:ind w:firstLine="360"/>
        <w:jc w:val="both"/>
      </w:pPr>
      <w:r w:rsidRPr="004C0C58">
        <w:t>E-Government Master Plan (EGMP) focuses on the municipal or national setup, and due to the lack of a smaller community-level e-government framework like the barangay, the study entitled "E-Barangay: A Framework for a Web-Based System for Local Communities and Its Usability" promotes a solution to address those gaps by introducing the e-barangay framework, which focuses for more minor community-based online services. Based on their study about the e-barangay, four core elements will satisfy the barangay's needs and their people: submitting concerns or complaints, requesting documents, making comments, and disseminating announcements</w:t>
      </w:r>
      <w:r>
        <w:t xml:space="preserve"> </w:t>
      </w:r>
      <w:sdt>
        <w:sdtPr>
          <w:id w:val="377052280"/>
          <w:citation/>
        </w:sdtPr>
        <w:sdtEndPr/>
        <w:sdtContent>
          <w:r>
            <w:fldChar w:fldCharType="begin"/>
          </w:r>
          <w:r>
            <w:rPr>
              <w:lang w:val="en-US"/>
            </w:rPr>
            <w:instrText xml:space="preserve"> CITATION Bri221 \l 1033 </w:instrText>
          </w:r>
          <w:r>
            <w:fldChar w:fldCharType="separate"/>
          </w:r>
          <w:r w:rsidRPr="00AF10E6">
            <w:rPr>
              <w:noProof/>
              <w:lang w:val="en-US"/>
            </w:rPr>
            <w:t>[18]</w:t>
          </w:r>
          <w:r>
            <w:fldChar w:fldCharType="end"/>
          </w:r>
        </w:sdtContent>
      </w:sdt>
      <w:r w:rsidRPr="004C0C58">
        <w:t>. As mentioned in the study, the primary purpose of the e-barangay as a framework was to gather and generate insights and information, which is contemplated as a critical component for good governance as well as to have a more robust engagement between the barangay and the resident in the development of e-Governance in a smaller setup</w:t>
      </w:r>
      <w:r>
        <w:t>.</w:t>
      </w:r>
    </w:p>
    <w:p w:rsidR="001879B6" w:rsidP="000F3FCA" w:rsidRDefault="001879B6" w14:paraId="1320CDA2" w14:textId="0D02E5D1">
      <w:pPr>
        <w:pStyle w:val="Bibliography"/>
        <w:spacing w:line="360" w:lineRule="auto"/>
        <w:ind w:firstLine="360"/>
        <w:jc w:val="both"/>
        <w:rPr>
          <w:noProof/>
        </w:rPr>
      </w:pPr>
      <w:r>
        <w:t xml:space="preserve">According to </w:t>
      </w:r>
      <w:r>
        <w:rPr>
          <w:noProof/>
        </w:rPr>
        <w:t xml:space="preserve">C. J. S. Santiago, M. L. P. Ulanday, Z. J. R. Centeno and M. C. D. Bayla </w:t>
      </w:r>
      <w:sdt>
        <w:sdtPr>
          <w:id w:val="1423292313"/>
          <w:lock w:val="contentLocked"/>
          <w:placeholder>
            <w:docPart w:val="4D11244FC6D54E15B11FA8AD7E215B94"/>
          </w:placeholder>
          <w:citation/>
        </w:sdtPr>
        <w:sdtEndPr/>
        <w:sdtContent>
          <w:r>
            <w:fldChar w:fldCharType="begin"/>
          </w:r>
          <w:r>
            <w:rPr>
              <w:lang w:val="en-US"/>
            </w:rPr>
            <w:instrText xml:space="preserve"> CITATION San21 \l 1033 </w:instrText>
          </w:r>
          <w:r>
            <w:fldChar w:fldCharType="separate"/>
          </w:r>
          <w:r w:rsidRPr="00AF10E6">
            <w:rPr>
              <w:noProof/>
              <w:lang w:val="en-US"/>
            </w:rPr>
            <w:t>[19]</w:t>
          </w:r>
          <w:r>
            <w:fldChar w:fldCharType="end"/>
          </w:r>
        </w:sdtContent>
      </w:sdt>
      <w:r w:rsidRPr="00A5732C">
        <w:t>, it is necessary to recognize the importance of Information and Communication Technology (ICT) in transforming the local government sector into an information-driven, contemporary, and competitive sector. They are required to provide information delivery and access methods that are both more modern and quicker. The way individuals conduct their businesses and their lives, in general, has continued to alter in tandem with developments in ICT. eGovernment symbolizes a large wave of technological innovation and the government's ongoing effort to reinvent itself alongside e-</w:t>
      </w:r>
      <w:r>
        <w:t>c</w:t>
      </w:r>
      <w:r w:rsidRPr="00A5732C">
        <w:t>ommerce</w:t>
      </w:r>
      <w:commentRangeStart w:id="21"/>
      <w:commentRangeEnd w:id="21"/>
      <w:r>
        <w:rPr>
          <w:rStyle w:val="CommentReference"/>
        </w:rPr>
        <w:commentReference w:id="21"/>
      </w:r>
      <w:r w:rsidRPr="00A5732C">
        <w:t>. It is a tremendous chance to advance in the 21st century with better quality, more cost-effective government services, and tighter collaboration between the people and the government. However, there are a few roadblocks in the integration of ICT.</w:t>
      </w:r>
    </w:p>
    <w:p w:rsidR="001879B6" w:rsidP="000F3FCA" w:rsidRDefault="001879B6" w14:paraId="6C7D7DE4" w14:textId="77777777">
      <w:pPr>
        <w:spacing w:line="360" w:lineRule="auto"/>
        <w:ind w:firstLine="720"/>
        <w:jc w:val="both"/>
      </w:pPr>
      <w:r w:rsidRPr="00A5732C">
        <w:t>Literacy in information and communication technology (ICT) is vital for people to have for them to be able to utilize eGovernment programs. It is essential to the success of eGovernment that people have the knowledge and proficiency in using technologies such as desktops, laptops, and the internet, which plays a crucial role in Information and Communications Technology (ICT) for the staff. Investment in technological skills is highly significant, and the training of staff members is necessary for managing newly implemented systems. Based on the result of</w:t>
      </w:r>
      <w:r w:rsidRPr="00842EE5">
        <w:rPr>
          <w:noProof/>
        </w:rPr>
        <w:t xml:space="preserve"> </w:t>
      </w:r>
      <w:r>
        <w:rPr>
          <w:noProof/>
        </w:rPr>
        <w:t xml:space="preserve">"Access, Skills and Constraints of Barangay Officials towards the Use of Information and Communications Technology (ICT)," </w:t>
      </w:r>
      <w:sdt>
        <w:sdtPr>
          <w:id w:val="2048021552"/>
          <w:lock w:val="contentLocked"/>
          <w:placeholder>
            <w:docPart w:val="4D11244FC6D54E15B11FA8AD7E215B94"/>
          </w:placeholder>
          <w:citation/>
        </w:sdtPr>
        <w:sdtEndPr/>
        <w:sdtContent>
          <w:r>
            <w:fldChar w:fldCharType="begin"/>
          </w:r>
          <w:r>
            <w:rPr>
              <w:lang w:val="en-US"/>
            </w:rPr>
            <w:instrText xml:space="preserve"> CITATION San21 \l 1033 </w:instrText>
          </w:r>
          <w:r>
            <w:fldChar w:fldCharType="separate"/>
          </w:r>
          <w:r w:rsidRPr="00AF10E6">
            <w:rPr>
              <w:noProof/>
              <w:lang w:val="en-US"/>
            </w:rPr>
            <w:t>[19]</w:t>
          </w:r>
          <w:r>
            <w:fldChar w:fldCharType="end"/>
          </w:r>
        </w:sdtContent>
      </w:sdt>
      <w:r w:rsidRPr="00A5732C">
        <w:t xml:space="preserve"> it was found that most of their respondents, barangay secretaries and barangay treasurers, are competent enough to handle their duties using their current system because their Local Government Unit (LGU) supported them in enhancing their knowledge and skills in Information and Communications Technology (ICT). However, on the same data, their ICT skills may be restricted by slow internet connections and limited funding resources </w:t>
      </w:r>
      <w:r>
        <w:t xml:space="preserve"> </w:t>
      </w:r>
      <w:sdt>
        <w:sdtPr>
          <w:id w:val="-2019612164"/>
          <w:lock w:val="contentLocked"/>
          <w:placeholder>
            <w:docPart w:val="4D11244FC6D54E15B11FA8AD7E215B94"/>
          </w:placeholder>
          <w:citation/>
        </w:sdtPr>
        <w:sdtEndPr/>
        <w:sdtContent>
          <w:r>
            <w:rPr>
              <w:lang w:val="en-US"/>
            </w:rPr>
            <w:fldChar w:fldCharType="begin"/>
          </w:r>
          <w:r>
            <w:rPr>
              <w:lang w:val="en-US"/>
            </w:rPr>
            <w:instrText xml:space="preserve"> CITATION San21 \l 1033 </w:instrText>
          </w:r>
          <w:r>
            <w:fldChar w:fldCharType="separate"/>
          </w:r>
          <w:r w:rsidRPr="00AF10E6">
            <w:rPr>
              <w:noProof/>
              <w:lang w:val="en-US"/>
            </w:rPr>
            <w:t>[19]</w:t>
          </w:r>
          <w:r>
            <w:fldChar w:fldCharType="end"/>
          </w:r>
        </w:sdtContent>
      </w:sdt>
      <w:r>
        <w:t>.</w:t>
      </w:r>
    </w:p>
    <w:p w:rsidRPr="00E02CC8" w:rsidR="001879B6" w:rsidP="000F3FCA" w:rsidRDefault="001879B6" w14:paraId="25537CF4" w14:textId="4FA7E283">
      <w:pPr>
        <w:spacing w:line="360" w:lineRule="auto"/>
        <w:ind w:firstLine="360"/>
        <w:jc w:val="both"/>
      </w:pPr>
      <w:r w:rsidRPr="00717CF5">
        <w:t>In the study of</w:t>
      </w:r>
      <w:r w:rsidRPr="00842EE5">
        <w:rPr>
          <w:noProof/>
        </w:rPr>
        <w:t xml:space="preserve"> </w:t>
      </w:r>
      <w:r>
        <w:rPr>
          <w:noProof/>
        </w:rPr>
        <w:t>C. J. S. Santiago, M. L. P. Ulanday, Z. J. R. Centeno and M. C. D. Bayla</w:t>
      </w:r>
      <w:r w:rsidRPr="00717CF5">
        <w:t xml:space="preserve"> </w:t>
      </w:r>
      <w:sdt>
        <w:sdtPr>
          <w:id w:val="-590622013"/>
          <w:placeholder>
            <w:docPart w:val="3053F4C0F9D0466CB075386848A196D2"/>
          </w:placeholder>
          <w:citation/>
        </w:sdtPr>
        <w:sdtEndPr/>
        <w:sdtContent>
          <w:r>
            <w:fldChar w:fldCharType="begin"/>
          </w:r>
          <w:r>
            <w:rPr>
              <w:lang w:val="en-US"/>
            </w:rPr>
            <w:instrText xml:space="preserve"> CITATION San21 \l 1033 </w:instrText>
          </w:r>
          <w:r>
            <w:fldChar w:fldCharType="separate"/>
          </w:r>
          <w:r w:rsidRPr="00AF10E6">
            <w:rPr>
              <w:noProof/>
              <w:lang w:val="en-US"/>
            </w:rPr>
            <w:t>[19]</w:t>
          </w:r>
          <w:r>
            <w:fldChar w:fldCharType="end"/>
          </w:r>
        </w:sdtContent>
      </w:sdt>
      <w:r w:rsidRPr="00717CF5">
        <w:t>,</w:t>
      </w:r>
      <w:r w:rsidDel="00717CF5">
        <w:t xml:space="preserve"> </w:t>
      </w:r>
      <w:r w:rsidRPr="00717CF5" w:rsidR="744BD38B">
        <w:t>the</w:t>
      </w:r>
      <w:r w:rsidRPr="00717CF5">
        <w:t xml:space="preserve"> quality of services in the barangay is deteriorating due to manual transaction processing, which takes longer, is more prone to human mistakes and is less secure in retaining records. As a result, improving government transactions and public service delivery through digitization is vital, as modern technology provides new opportunities for barangays to serve their constituents better. Thus, </w:t>
      </w:r>
      <w:r>
        <w:t>a</w:t>
      </w:r>
      <w:r w:rsidRPr="00717CF5" w:rsidDel="00C62CFD">
        <w:t xml:space="preserve"> </w:t>
      </w:r>
      <w:r w:rsidRPr="00717CF5">
        <w:t>need to develop a new system, a web-based Barangay Information System, to reinvent the ways of Barangay Mangga in handling transactions and administrative processes.</w:t>
      </w:r>
    </w:p>
    <w:p w:rsidR="001879B6" w:rsidP="000F3FCA" w:rsidRDefault="001879B6" w14:paraId="0EED707D" w14:textId="77777777"/>
    <w:p w:rsidR="001879B6" w:rsidP="000F3FCA" w:rsidRDefault="001879B6" w14:paraId="460128B4" w14:textId="77777777">
      <w:pPr>
        <w:pStyle w:val="Heading2"/>
      </w:pPr>
      <w:bookmarkStart w:name="_Toc150947789" w:id="22"/>
      <w:r>
        <w:t>Synthesis</w:t>
      </w:r>
      <w:bookmarkEnd w:id="22"/>
      <w:r>
        <w:t xml:space="preserve"> </w:t>
      </w:r>
    </w:p>
    <w:p w:rsidRPr="00E02CC8" w:rsidR="001879B6" w:rsidP="000F3FCA" w:rsidRDefault="001879B6" w14:paraId="35834B32" w14:textId="77777777"/>
    <w:p w:rsidR="001879B6" w:rsidP="000F3FCA" w:rsidRDefault="001879B6" w14:paraId="08E893C9" w14:textId="77777777">
      <w:pPr>
        <w:spacing w:line="360" w:lineRule="auto"/>
        <w:ind w:firstLine="576"/>
        <w:jc w:val="both"/>
        <w:rPr>
          <w:lang w:eastAsia="en-PH"/>
        </w:rPr>
      </w:pPr>
      <w:r>
        <w:rPr>
          <w:lang w:eastAsia="en-PH"/>
        </w:rPr>
        <w:t>Websites are essential, especially for the government sector, such as cities and barangay. Not only does it provide a way for residents to be updated about the latest news and announcements, but it will also help them to know the barangay better by seeing its history included on the website, like the City of Taguig. Features such as online services are a great way to lessen the staff's workload in the barangay and the time spent requesting documents by the residents going to the barangay. The website will also help the barangay have safe and secured storage for data called "Database," which will reduce the risk of memory loss due to workplace hazards given by websites like the barangay website of Fort Bonifacio.</w:t>
      </w:r>
    </w:p>
    <w:p w:rsidRPr="007D18A0" w:rsidR="001879B6" w:rsidP="000F3FCA" w:rsidRDefault="001879B6" w14:paraId="5D7A3898" w14:textId="77777777">
      <w:pPr>
        <w:spacing w:line="360" w:lineRule="auto"/>
        <w:ind w:firstLine="432"/>
        <w:jc w:val="both"/>
        <w:rPr>
          <w:lang w:eastAsia="en-PH"/>
        </w:rPr>
        <w:sectPr w:rsidRPr="007D18A0" w:rsidR="001879B6">
          <w:footerReference w:type="default" r:id="rId21"/>
          <w:pgSz w:w="12240" w:h="15840" w:orient="portrait"/>
          <w:pgMar w:top="1440" w:right="1440" w:bottom="1440" w:left="1440" w:header="708" w:footer="708" w:gutter="0"/>
          <w:cols w:space="708"/>
          <w:docGrid w:linePitch="360"/>
        </w:sectPr>
      </w:pPr>
      <w:r>
        <w:rPr>
          <w:lang w:eastAsia="en-PH"/>
        </w:rPr>
        <w:t>As mentioned in the studies above, computerization helps reduce human errors and processing time while increasing productivity and product quality which will soon lead to a faster, more accurate, efficient, and effective service.</w:t>
      </w:r>
    </w:p>
    <w:p w:rsidR="001879B6" w:rsidP="000F3FCA" w:rsidRDefault="001879B6" w14:paraId="34DA105D" w14:textId="77777777">
      <w:pPr>
        <w:pStyle w:val="Heading1"/>
      </w:pPr>
      <w:bookmarkStart w:name="_Toc150947790" w:id="23"/>
      <w:r>
        <w:t>Technical Background</w:t>
      </w:r>
      <w:bookmarkEnd w:id="23"/>
    </w:p>
    <w:p w:rsidR="001879B6" w:rsidP="000F3FCA" w:rsidRDefault="001879B6" w14:paraId="2CB27DE7" w14:textId="77777777">
      <w:pPr>
        <w:spacing w:line="360" w:lineRule="auto"/>
        <w:ind w:firstLine="360"/>
        <w:jc w:val="both"/>
      </w:pPr>
    </w:p>
    <w:p w:rsidR="001879B6" w:rsidP="000F3FCA" w:rsidRDefault="001879B6" w14:paraId="5694D0A5" w14:textId="77777777">
      <w:pPr>
        <w:spacing w:line="360" w:lineRule="auto"/>
        <w:ind w:firstLine="360"/>
        <w:jc w:val="both"/>
      </w:pPr>
      <w:r>
        <w:t>The proponents discussed the technical background of the project in this chapter, focusing on the current system of their client, Barangay South Signal Village, and the proposed system, Barangay South Signal Web App. The current system includes the process that the Barangay South Signal Village currently uses, especially in requesting barangay documents. The proposed system is the system that the proponents would develop to address and solve specific concerns and problems in Barangay South Signal Village using different functionalities on their proposed barangay web application.</w:t>
      </w:r>
    </w:p>
    <w:p w:rsidR="001879B6" w:rsidP="000F3FCA" w:rsidRDefault="001879B6" w14:paraId="26153FF5" w14:textId="77777777">
      <w:pPr>
        <w:spacing w:line="360" w:lineRule="auto"/>
        <w:ind w:firstLine="360"/>
        <w:jc w:val="both"/>
      </w:pPr>
    </w:p>
    <w:p w:rsidR="001879B6" w:rsidP="000F3FCA" w:rsidRDefault="001879B6" w14:paraId="184350B4" w14:textId="77777777">
      <w:pPr>
        <w:pStyle w:val="Heading2"/>
      </w:pPr>
      <w:bookmarkStart w:name="_Toc150947791" w:id="24"/>
      <w:r>
        <w:t>Current System</w:t>
      </w:r>
      <w:bookmarkEnd w:id="24"/>
    </w:p>
    <w:p w:rsidRPr="00C153C9" w:rsidR="001879B6" w:rsidP="000F3FCA" w:rsidRDefault="001879B6" w14:paraId="697BD3CB" w14:textId="77777777"/>
    <w:p w:rsidRPr="001765E1" w:rsidR="001879B6" w:rsidP="000F3FCA" w:rsidRDefault="001879B6" w14:paraId="4E78FABF" w14:textId="77777777">
      <w:pPr>
        <w:spacing w:line="360" w:lineRule="auto"/>
        <w:ind w:firstLine="360"/>
        <w:jc w:val="both"/>
      </w:pPr>
      <w:r>
        <w:t>The barangay currently uses application forms and close monitoring to process requests for the residents. They are given a form in which they will fill out all the necessary information and submit a hard copy of the requirement with at least one photocopy of each. The forms will be submitted to the department of the barangay secretary, which will be processed. The resident will need to wait at the barangay to claim the document after the requirements are verified, and the document is printed. After the residents claim their documents, the submitted application form will be kept in a file that serves as their database. The information will be manually written in a logbook.</w:t>
      </w:r>
    </w:p>
    <w:p w:rsidR="001879B6" w:rsidP="000F3FCA" w:rsidRDefault="001879B6" w14:paraId="12384FB9" w14:textId="77777777">
      <w:pPr>
        <w:pStyle w:val="Heading2"/>
      </w:pPr>
      <w:r>
        <w:t xml:space="preserve"> </w:t>
      </w:r>
      <w:bookmarkStart w:name="_Toc150947792" w:id="25"/>
      <w:r>
        <w:t>Proposed System</w:t>
      </w:r>
      <w:bookmarkEnd w:id="25"/>
    </w:p>
    <w:p w:rsidR="001879B6" w:rsidP="000F3FCA" w:rsidRDefault="001879B6" w14:paraId="155739FC" w14:textId="77777777"/>
    <w:p w:rsidRPr="009D16F1" w:rsidR="001879B6" w:rsidP="000F3FCA" w:rsidRDefault="001879B6" w14:paraId="4E5840DA" w14:textId="0A0381DE">
      <w:pPr>
        <w:pStyle w:val="NormalWeb"/>
        <w:spacing w:before="0" w:beforeAutospacing="0" w:after="0" w:afterAutospacing="0" w:line="360" w:lineRule="auto"/>
        <w:ind w:firstLine="360"/>
        <w:jc w:val="both"/>
        <w:rPr>
          <w:rFonts w:ascii="Arial" w:hAnsi="Arial" w:cs="Arial"/>
          <w:color w:val="0E101A"/>
          <w:sz w:val="22"/>
          <w:szCs w:val="22"/>
        </w:rPr>
      </w:pPr>
      <w:r w:rsidRPr="009D16F1">
        <w:rPr>
          <w:rFonts w:ascii="Arial" w:hAnsi="Arial" w:cs="Arial"/>
          <w:color w:val="0E101A"/>
          <w:sz w:val="22"/>
          <w:szCs w:val="22"/>
        </w:rPr>
        <w:t xml:space="preserve">The proposed solution of the team to the client is to build a centralized and live web application for their barangay residents that </w:t>
      </w:r>
      <w:commentRangeStart w:id="26"/>
      <w:r>
        <w:rPr>
          <w:rFonts w:ascii="Arial" w:hAnsi="Arial" w:cs="Arial"/>
          <w:color w:val="0E101A"/>
          <w:sz w:val="22"/>
          <w:szCs w:val="22"/>
        </w:rPr>
        <w:t>has</w:t>
      </w:r>
      <w:commentRangeEnd w:id="26"/>
      <w:r>
        <w:rPr>
          <w:rStyle w:val="CommentReference"/>
          <w:rFonts w:ascii="Arial" w:hAnsi="Arial" w:eastAsiaTheme="minorEastAsia" w:cstheme="minorBidi"/>
          <w:lang w:eastAsia="ja-JP"/>
        </w:rPr>
        <w:commentReference w:id="26"/>
      </w:r>
      <w:r w:rsidRPr="009D16F1" w:rsidDel="00C62CFD">
        <w:rPr>
          <w:rFonts w:ascii="Arial" w:hAnsi="Arial" w:cs="Arial"/>
          <w:color w:val="0E101A"/>
          <w:sz w:val="22"/>
          <w:szCs w:val="22"/>
        </w:rPr>
        <w:t xml:space="preserve"> </w:t>
      </w:r>
      <w:r w:rsidRPr="009D16F1">
        <w:rPr>
          <w:rFonts w:ascii="Arial" w:hAnsi="Arial" w:cs="Arial"/>
          <w:color w:val="0E101A"/>
          <w:sz w:val="22"/>
          <w:szCs w:val="22"/>
        </w:rPr>
        <w:t>distinct functions:</w:t>
      </w:r>
    </w:p>
    <w:p w:rsidR="001879B6" w:rsidP="000F3FCA" w:rsidRDefault="001879B6" w14:paraId="2ABCCFE7" w14:textId="77777777"/>
    <w:p w:rsidRPr="00317835" w:rsidR="001879B6" w:rsidP="001879B6" w:rsidRDefault="001879B6" w14:paraId="28808931" w14:textId="77777777">
      <w:pPr>
        <w:pStyle w:val="NormalWeb"/>
        <w:numPr>
          <w:ilvl w:val="0"/>
          <w:numId w:val="28"/>
        </w:numPr>
        <w:spacing w:before="0" w:beforeAutospacing="0" w:after="0" w:afterAutospacing="0" w:line="360" w:lineRule="auto"/>
        <w:jc w:val="both"/>
        <w:rPr>
          <w:rFonts w:ascii="Arial" w:hAnsi="Arial" w:cs="Arial"/>
          <w:b/>
          <w:bCs/>
          <w:color w:val="0E101A"/>
          <w:sz w:val="22"/>
          <w:szCs w:val="22"/>
        </w:rPr>
      </w:pPr>
      <w:r w:rsidRPr="003B6A57">
        <w:rPr>
          <w:rFonts w:ascii="Arial" w:hAnsi="Arial" w:cs="Arial"/>
          <w:b/>
          <w:bCs/>
          <w:color w:val="0E101A"/>
          <w:sz w:val="22"/>
          <w:szCs w:val="22"/>
        </w:rPr>
        <w:t>Landing Page</w:t>
      </w:r>
    </w:p>
    <w:p w:rsidRPr="009D16F1" w:rsidR="001879B6" w:rsidP="000F3FCA" w:rsidRDefault="001879B6" w14:paraId="661BE016" w14:textId="77777777">
      <w:pPr>
        <w:pStyle w:val="NormalWeb"/>
        <w:spacing w:before="0" w:beforeAutospacing="0" w:after="0" w:afterAutospacing="0" w:line="360" w:lineRule="auto"/>
        <w:ind w:firstLine="360"/>
        <w:jc w:val="both"/>
        <w:rPr>
          <w:rFonts w:ascii="Arial" w:hAnsi="Arial" w:cs="Arial"/>
          <w:color w:val="0E101A"/>
          <w:sz w:val="22"/>
          <w:szCs w:val="22"/>
        </w:rPr>
      </w:pPr>
    </w:p>
    <w:p w:rsidRPr="009D16F1" w:rsidR="001879B6" w:rsidP="001879B6" w:rsidRDefault="001879B6" w14:paraId="56708A2D" w14:textId="77777777">
      <w:pPr>
        <w:pStyle w:val="ListParagraph"/>
        <w:numPr>
          <w:ilvl w:val="0"/>
          <w:numId w:val="26"/>
        </w:numPr>
        <w:spacing w:after="0" w:line="360" w:lineRule="auto"/>
        <w:jc w:val="both"/>
        <w:rPr>
          <w:rFonts w:eastAsia="Times New Roman" w:cs="Arial"/>
          <w:color w:val="0E101A"/>
          <w:lang w:eastAsia="en-PH"/>
        </w:rPr>
      </w:pPr>
      <w:r w:rsidRPr="009D16F1">
        <w:rPr>
          <w:rFonts w:eastAsia="Times New Roman" w:cs="Arial"/>
          <w:b/>
          <w:color w:val="0E101A"/>
          <w:lang w:eastAsia="en-PH"/>
        </w:rPr>
        <w:t>About Us</w:t>
      </w:r>
      <w:r w:rsidRPr="009D16F1">
        <w:rPr>
          <w:rFonts w:eastAsia="Times New Roman" w:cs="Arial"/>
          <w:color w:val="0E101A"/>
          <w:lang w:eastAsia="en-PH"/>
        </w:rPr>
        <w:t> – where the Barangay South Signal Village information will be posted, such as the barangay profile, including the history of the barangay, mission, vision, demography, and the organizational chart of the barangay officials.  </w:t>
      </w:r>
    </w:p>
    <w:p w:rsidRPr="009D16F1" w:rsidR="001879B6" w:rsidP="000F3FCA" w:rsidRDefault="001879B6" w14:paraId="3671C68D" w14:textId="77777777">
      <w:pPr>
        <w:pStyle w:val="ListParagraph"/>
        <w:spacing w:after="0" w:line="360" w:lineRule="auto"/>
        <w:ind w:left="756"/>
        <w:jc w:val="both"/>
        <w:rPr>
          <w:rFonts w:eastAsia="Times New Roman" w:cs="Arial"/>
          <w:color w:val="0E101A"/>
          <w:lang w:eastAsia="en-PH"/>
        </w:rPr>
      </w:pPr>
    </w:p>
    <w:p w:rsidR="001879B6" w:rsidP="001879B6" w:rsidRDefault="001879B6" w14:paraId="45DADFC5" w14:textId="77777777">
      <w:pPr>
        <w:pStyle w:val="ListParagraph"/>
        <w:numPr>
          <w:ilvl w:val="0"/>
          <w:numId w:val="26"/>
        </w:numPr>
        <w:spacing w:after="0" w:line="360" w:lineRule="auto"/>
        <w:jc w:val="both"/>
        <w:rPr>
          <w:rFonts w:eastAsia="Times New Roman" w:cs="Arial"/>
          <w:color w:val="0E101A"/>
          <w:lang w:eastAsia="en-PH"/>
        </w:rPr>
      </w:pPr>
      <w:r w:rsidRPr="009D16F1">
        <w:rPr>
          <w:rFonts w:eastAsia="Times New Roman" w:cs="Arial"/>
          <w:b/>
          <w:color w:val="0E101A"/>
          <w:lang w:eastAsia="en-PH"/>
        </w:rPr>
        <w:t>Safety Section</w:t>
      </w:r>
      <w:r w:rsidRPr="009D16F1">
        <w:rPr>
          <w:rFonts w:eastAsia="Times New Roman" w:cs="Arial"/>
          <w:color w:val="0E101A"/>
          <w:lang w:eastAsia="en-PH"/>
        </w:rPr>
        <w:t> – where the safety guidelines are posted and the Map Book of the barangay (provided by the Philippine Red Cross), which includes the base map, capacity map, vulnerability map, land use map, historical hazard map, and flood hazard map. </w:t>
      </w:r>
      <w:r w:rsidRPr="00F32172">
        <w:rPr>
          <w:rFonts w:eastAsia="Times New Roman" w:cs="Arial"/>
          <w:color w:val="0E101A"/>
          <w:lang w:eastAsia="en-PH"/>
        </w:rPr>
        <w:t>Additionally, this section outlines the safety protocols of the barangay in response to potential calamities that residents may experience. These protocols encompass the Early Warning System (EWS), which includes components such as siren warnings, public address systems, text brigades, the Barangay Roving Team, and designated evacuation areas.</w:t>
      </w:r>
    </w:p>
    <w:p w:rsidRPr="001237D4" w:rsidR="001879B6" w:rsidP="000F3FCA" w:rsidRDefault="001879B6" w14:paraId="78C76C85" w14:textId="77777777">
      <w:pPr>
        <w:spacing w:after="0" w:line="360" w:lineRule="auto"/>
        <w:jc w:val="both"/>
        <w:rPr>
          <w:rFonts w:eastAsia="Times New Roman" w:cs="Arial"/>
          <w:color w:val="0E101A"/>
          <w:lang w:eastAsia="en-PH"/>
        </w:rPr>
      </w:pPr>
    </w:p>
    <w:p w:rsidRPr="00F30873" w:rsidR="001879B6" w:rsidP="000F3FCA" w:rsidRDefault="001879B6" w14:paraId="159B0FFF" w14:textId="77777777">
      <w:pPr>
        <w:pStyle w:val="ListParagraph"/>
        <w:rPr>
          <w:rFonts w:eastAsia="Times New Roman" w:cs="Arial"/>
          <w:b/>
          <w:color w:val="0E101A"/>
          <w:lang w:eastAsia="en-PH"/>
        </w:rPr>
      </w:pPr>
    </w:p>
    <w:p w:rsidR="001879B6" w:rsidP="001879B6" w:rsidRDefault="001879B6" w14:paraId="78C16FD7" w14:textId="77777777">
      <w:pPr>
        <w:pStyle w:val="ListParagraph"/>
        <w:numPr>
          <w:ilvl w:val="0"/>
          <w:numId w:val="26"/>
        </w:numPr>
        <w:spacing w:after="0" w:line="360" w:lineRule="auto"/>
        <w:jc w:val="both"/>
        <w:rPr>
          <w:rFonts w:eastAsia="Times New Roman" w:cs="Arial"/>
          <w:color w:val="0E101A"/>
          <w:lang w:eastAsia="en-PH"/>
        </w:rPr>
      </w:pPr>
      <w:r w:rsidRPr="00F30873">
        <w:rPr>
          <w:rFonts w:eastAsia="Times New Roman" w:cs="Arial"/>
          <w:b/>
          <w:color w:val="0E101A"/>
          <w:lang w:eastAsia="en-PH"/>
        </w:rPr>
        <w:t>Contacts </w:t>
      </w:r>
      <w:r w:rsidRPr="00F30873">
        <w:rPr>
          <w:rFonts w:eastAsia="Times New Roman" w:cs="Arial"/>
          <w:color w:val="0E101A"/>
          <w:lang w:eastAsia="en-PH"/>
        </w:rPr>
        <w:t>– where the contact information of the barangay is displayed, such as the barangay hotlines and emergency hotline. It also includes the embedded Google map of the Barangay South Signal Village Office that can be used to track the barangay's location. </w:t>
      </w:r>
    </w:p>
    <w:p w:rsidRPr="00F30873" w:rsidR="001879B6" w:rsidP="000F3FCA" w:rsidRDefault="001879B6" w14:paraId="2FEC92E0" w14:textId="77777777">
      <w:pPr>
        <w:pStyle w:val="ListParagraph"/>
        <w:rPr>
          <w:rFonts w:eastAsia="Times New Roman" w:cs="Arial"/>
          <w:b/>
          <w:color w:val="0E101A"/>
          <w:lang w:eastAsia="en-PH"/>
        </w:rPr>
      </w:pPr>
    </w:p>
    <w:p w:rsidR="001879B6" w:rsidP="001879B6" w:rsidRDefault="001879B6" w14:paraId="21CB7A50" w14:textId="77777777">
      <w:pPr>
        <w:pStyle w:val="ListParagraph"/>
        <w:numPr>
          <w:ilvl w:val="0"/>
          <w:numId w:val="26"/>
        </w:numPr>
        <w:spacing w:after="0" w:line="360" w:lineRule="auto"/>
        <w:jc w:val="both"/>
        <w:rPr>
          <w:rFonts w:eastAsia="Times New Roman" w:cs="Arial"/>
          <w:color w:val="0E101A"/>
          <w:lang w:eastAsia="en-PH"/>
        </w:rPr>
      </w:pPr>
      <w:r w:rsidRPr="00F30873">
        <w:rPr>
          <w:rFonts w:eastAsia="Times New Roman" w:cs="Arial"/>
          <w:b/>
          <w:color w:val="0E101A"/>
          <w:lang w:eastAsia="en-PH"/>
        </w:rPr>
        <w:t>Requirements Guidelines</w:t>
      </w:r>
      <w:r w:rsidRPr="00F30873">
        <w:rPr>
          <w:rFonts w:eastAsia="Times New Roman" w:cs="Arial"/>
          <w:color w:val="0E101A"/>
          <w:lang w:eastAsia="en-PH"/>
        </w:rPr>
        <w:t> – wherein all the available documents that can be requested are listed, including how much it will cost, instructions for manual request, estimated time of the process, and the requirements needed. </w:t>
      </w:r>
    </w:p>
    <w:p w:rsidRPr="002E25A6" w:rsidR="001879B6" w:rsidP="000F3FCA" w:rsidRDefault="001879B6" w14:paraId="162007DC" w14:textId="77777777">
      <w:pPr>
        <w:spacing w:after="0" w:line="360" w:lineRule="auto"/>
        <w:jc w:val="both"/>
        <w:rPr>
          <w:rFonts w:eastAsia="Times New Roman" w:cs="Arial"/>
          <w:color w:val="0E101A"/>
          <w:lang w:eastAsia="en-PH"/>
        </w:rPr>
      </w:pPr>
    </w:p>
    <w:p w:rsidRPr="003B6A57" w:rsidR="001879B6" w:rsidP="000F3FCA" w:rsidRDefault="001879B6" w14:paraId="65DA509F" w14:textId="77777777">
      <w:pPr>
        <w:spacing w:after="0" w:line="360" w:lineRule="auto"/>
        <w:ind w:firstLine="360"/>
        <w:jc w:val="both"/>
        <w:rPr>
          <w:rFonts w:eastAsia="Times New Roman" w:cs="Arial"/>
          <w:color w:val="0E101A"/>
          <w:lang w:eastAsia="en-PH"/>
        </w:rPr>
      </w:pPr>
      <w:r w:rsidRPr="009D16F1">
        <w:rPr>
          <w:rFonts w:eastAsia="Times New Roman" w:cs="Arial"/>
          <w:color w:val="0E101A"/>
          <w:lang w:eastAsia="en-PH"/>
        </w:rPr>
        <w:t>The web app will provide an alternative translation for each part of the application form</w:t>
      </w:r>
      <w:r>
        <w:rPr>
          <w:rFonts w:eastAsia="Times New Roman" w:cs="Arial"/>
          <w:color w:val="0E101A"/>
          <w:lang w:eastAsia="en-PH"/>
        </w:rPr>
        <w:t>, terms and conditions, and privacy policy</w:t>
      </w:r>
      <w:r w:rsidRPr="009D16F1">
        <w:rPr>
          <w:rFonts w:eastAsia="Times New Roman" w:cs="Arial"/>
          <w:color w:val="0E101A"/>
          <w:lang w:eastAsia="en-PH"/>
        </w:rPr>
        <w:t xml:space="preserve"> in Filipino</w:t>
      </w:r>
      <w:r>
        <w:rPr>
          <w:rFonts w:eastAsia="Times New Roman" w:cs="Arial"/>
          <w:color w:val="0E101A"/>
          <w:lang w:eastAsia="en-PH"/>
        </w:rPr>
        <w:t xml:space="preserve">. This will help the residents to better comprehend the form and the regulations. </w:t>
      </w:r>
    </w:p>
    <w:p w:rsidR="001879B6" w:rsidP="000F3FCA" w:rsidRDefault="001879B6" w14:paraId="0353CB77" w14:textId="77777777">
      <w:pPr>
        <w:spacing w:after="0" w:line="360" w:lineRule="auto"/>
        <w:jc w:val="both"/>
        <w:rPr>
          <w:rFonts w:eastAsia="Times New Roman" w:cs="Arial"/>
          <w:color w:val="0E101A"/>
          <w:lang w:eastAsia="en-PH"/>
        </w:rPr>
      </w:pPr>
    </w:p>
    <w:p w:rsidRPr="00BF092F" w:rsidR="001879B6" w:rsidP="001879B6" w:rsidRDefault="001879B6" w14:paraId="40B156B1" w14:textId="77777777">
      <w:pPr>
        <w:pStyle w:val="ListParagraph"/>
        <w:numPr>
          <w:ilvl w:val="0"/>
          <w:numId w:val="28"/>
        </w:numPr>
        <w:spacing w:after="0" w:line="360" w:lineRule="auto"/>
        <w:jc w:val="both"/>
        <w:rPr>
          <w:rFonts w:eastAsia="Times New Roman" w:cs="Arial"/>
          <w:b/>
          <w:bCs/>
          <w:color w:val="0E101A"/>
          <w:lang w:eastAsia="en-PH"/>
        </w:rPr>
      </w:pPr>
      <w:r w:rsidRPr="00BF092F">
        <w:rPr>
          <w:rFonts w:eastAsia="Times New Roman" w:cs="Arial"/>
          <w:b/>
          <w:bCs/>
          <w:color w:val="0E101A"/>
          <w:lang w:eastAsia="en-PH"/>
        </w:rPr>
        <w:t>ID Analyzer</w:t>
      </w:r>
    </w:p>
    <w:p w:rsidR="001879B6" w:rsidP="000F3FCA" w:rsidRDefault="001879B6" w14:paraId="6E57A28F" w14:textId="77777777">
      <w:pPr>
        <w:spacing w:after="0" w:line="360" w:lineRule="auto"/>
        <w:jc w:val="both"/>
        <w:rPr>
          <w:rFonts w:eastAsia="Times New Roman" w:cs="Arial"/>
          <w:b/>
          <w:bCs/>
          <w:color w:val="0E101A"/>
          <w:lang w:eastAsia="en-PH"/>
        </w:rPr>
      </w:pPr>
    </w:p>
    <w:p w:rsidR="001879B6" w:rsidP="000F3FCA" w:rsidRDefault="001879B6" w14:paraId="33044C20" w14:textId="0B859891">
      <w:pPr>
        <w:spacing w:after="0" w:line="360" w:lineRule="auto"/>
        <w:ind w:firstLine="360"/>
        <w:jc w:val="both"/>
        <w:rPr>
          <w:rFonts w:eastAsia="Times New Roman" w:cs="Arial"/>
          <w:color w:val="0E101A"/>
          <w:lang w:eastAsia="en-PH"/>
        </w:rPr>
      </w:pPr>
      <w:r w:rsidRPr="0081198C">
        <w:rPr>
          <w:rFonts w:eastAsia="Times New Roman" w:cs="Arial"/>
          <w:color w:val="0E101A"/>
          <w:lang w:eastAsia="en-PH"/>
        </w:rPr>
        <w:t>The team will integrate a feature into the registration process where residents will upload both the front and back images of their primary valid ID</w:t>
      </w:r>
      <w:r>
        <w:rPr>
          <w:rFonts w:eastAsia="Times New Roman" w:cs="Arial"/>
          <w:color w:val="0E101A"/>
          <w:lang w:eastAsia="en-PH"/>
        </w:rPr>
        <w:t xml:space="preserve"> and</w:t>
      </w:r>
      <w:r w:rsidRPr="0081198C">
        <w:rPr>
          <w:rFonts w:eastAsia="Times New Roman" w:cs="Arial"/>
          <w:color w:val="0E101A"/>
          <w:lang w:eastAsia="en-PH"/>
        </w:rPr>
        <w:t xml:space="preserve"> their</w:t>
      </w:r>
      <w:r>
        <w:rPr>
          <w:rFonts w:eastAsia="Times New Roman" w:cs="Arial"/>
          <w:color w:val="0E101A"/>
          <w:lang w:eastAsia="en-PH"/>
        </w:rPr>
        <w:t xml:space="preserve"> face</w:t>
      </w:r>
      <w:r w:rsidRPr="0081198C">
        <w:rPr>
          <w:rFonts w:eastAsia="Times New Roman" w:cs="Arial"/>
          <w:color w:val="0E101A"/>
          <w:lang w:eastAsia="en-PH"/>
        </w:rPr>
        <w:t xml:space="preserve"> photo. These uploaded images will be used to verify the authenticity of the ID, ensure that the IDs and photos match, and extract and verify data</w:t>
      </w:r>
      <w:r>
        <w:rPr>
          <w:rFonts w:eastAsia="Times New Roman" w:cs="Arial"/>
          <w:color w:val="0E101A"/>
          <w:lang w:eastAsia="en-PH"/>
        </w:rPr>
        <w:t xml:space="preserve"> such as valid address, valid age, and expirations</w:t>
      </w:r>
      <w:r w:rsidRPr="0081198C">
        <w:rPr>
          <w:rFonts w:eastAsia="Times New Roman" w:cs="Arial"/>
          <w:color w:val="0E101A"/>
          <w:lang w:eastAsia="en-PH"/>
        </w:rPr>
        <w:t xml:space="preserve"> using an Identity Verification Web API.</w:t>
      </w:r>
      <w:r>
        <w:rPr>
          <w:rFonts w:eastAsia="Times New Roman" w:cs="Arial"/>
          <w:color w:val="0E101A"/>
          <w:lang w:eastAsia="en-PH"/>
        </w:rPr>
        <w:t xml:space="preserve"> </w:t>
      </w:r>
      <w:r w:rsidRPr="00BD0155">
        <w:rPr>
          <w:rFonts w:eastAsia="Times New Roman" w:cs="Arial"/>
          <w:color w:val="0E101A"/>
          <w:lang w:eastAsia="en-PH"/>
        </w:rPr>
        <w:t xml:space="preserve">Once the API has verified the uploaded images, residents </w:t>
      </w:r>
      <w:r w:rsidRPr="2334F8B0" w:rsidR="3F6869B7">
        <w:rPr>
          <w:rFonts w:eastAsia="Times New Roman" w:cs="Arial"/>
          <w:color w:val="0E101A"/>
          <w:lang w:eastAsia="en-PH"/>
        </w:rPr>
        <w:t>can</w:t>
      </w:r>
      <w:r w:rsidRPr="00BD0155">
        <w:rPr>
          <w:rFonts w:eastAsia="Times New Roman" w:cs="Arial"/>
          <w:color w:val="0E101A"/>
          <w:lang w:eastAsia="en-PH"/>
        </w:rPr>
        <w:t xml:space="preserve"> proceed with the registration process.</w:t>
      </w:r>
    </w:p>
    <w:p w:rsidR="001879B6" w:rsidP="000F3FCA" w:rsidRDefault="001879B6" w14:paraId="46E92AFC" w14:textId="77777777">
      <w:pPr>
        <w:spacing w:after="0" w:line="360" w:lineRule="auto"/>
        <w:jc w:val="both"/>
        <w:rPr>
          <w:rFonts w:eastAsia="Times New Roman" w:cs="Arial"/>
          <w:color w:val="0E101A"/>
          <w:lang w:eastAsia="en-PH"/>
        </w:rPr>
      </w:pPr>
    </w:p>
    <w:p w:rsidR="001879B6" w:rsidP="000F3FCA" w:rsidRDefault="001879B6" w14:paraId="7A22EAB2" w14:textId="326B54A9">
      <w:pPr>
        <w:spacing w:after="0" w:line="360" w:lineRule="auto"/>
        <w:ind w:firstLine="360"/>
        <w:jc w:val="both"/>
        <w:rPr>
          <w:rFonts w:eastAsia="Times New Roman" w:cs="Arial"/>
          <w:color w:val="0E101A"/>
          <w:lang w:eastAsia="en-PH"/>
        </w:rPr>
      </w:pPr>
      <w:r>
        <w:rPr>
          <w:rFonts w:eastAsia="Times New Roman" w:cs="Arial"/>
          <w:color w:val="0E101A"/>
          <w:lang w:eastAsia="en-PH"/>
        </w:rPr>
        <w:t xml:space="preserve">The </w:t>
      </w:r>
      <w:r w:rsidRPr="0081198C">
        <w:rPr>
          <w:rFonts w:eastAsia="Times New Roman" w:cs="Arial"/>
          <w:color w:val="0E101A"/>
          <w:lang w:eastAsia="en-PH"/>
        </w:rPr>
        <w:t>Identity Verification Web API</w:t>
      </w:r>
      <w:r>
        <w:rPr>
          <w:rFonts w:eastAsia="Times New Roman" w:cs="Arial"/>
          <w:color w:val="0E101A"/>
          <w:lang w:eastAsia="en-PH"/>
        </w:rPr>
        <w:t xml:space="preserve"> is an </w:t>
      </w:r>
      <w:r w:rsidRPr="00BD0155">
        <w:rPr>
          <w:rFonts w:eastAsia="Times New Roman" w:cs="Arial"/>
          <w:color w:val="0E101A"/>
          <w:lang w:eastAsia="en-PH"/>
        </w:rPr>
        <w:t>eKYC Software</w:t>
      </w:r>
      <w:r>
        <w:rPr>
          <w:rFonts w:eastAsia="Times New Roman" w:cs="Arial"/>
          <w:color w:val="0E101A"/>
          <w:lang w:eastAsia="en-PH"/>
        </w:rPr>
        <w:t xml:space="preserve"> that scan</w:t>
      </w:r>
      <w:commentRangeStart w:id="27"/>
      <w:r>
        <w:rPr>
          <w:rFonts w:eastAsia="Times New Roman" w:cs="Arial"/>
          <w:color w:val="0E101A"/>
          <w:lang w:eastAsia="en-PH"/>
        </w:rPr>
        <w:t>s</w:t>
      </w:r>
      <w:commentRangeEnd w:id="27"/>
      <w:r>
        <w:rPr>
          <w:rStyle w:val="CommentReference"/>
        </w:rPr>
        <w:commentReference w:id="27"/>
      </w:r>
      <w:r>
        <w:rPr>
          <w:rFonts w:eastAsia="Times New Roman" w:cs="Arial"/>
          <w:color w:val="0E101A"/>
          <w:lang w:eastAsia="en-PH"/>
        </w:rPr>
        <w:t xml:space="preserve"> IDs such as passports, driver licenses, and any valid IDs from over 190 countries including the Philippines and uses high </w:t>
      </w:r>
      <w:r w:rsidDel="00C62CFD">
        <w:rPr>
          <w:rFonts w:eastAsia="Times New Roman" w:cs="Arial"/>
          <w:color w:val="0E101A"/>
          <w:lang w:eastAsia="en-PH"/>
        </w:rPr>
        <w:t xml:space="preserve">accuracy </w:t>
      </w:r>
      <w:r>
        <w:rPr>
          <w:rFonts w:eastAsia="Times New Roman" w:cs="Arial"/>
          <w:color w:val="0E101A"/>
          <w:lang w:eastAsia="en-PH"/>
        </w:rPr>
        <w:t>Optical</w:t>
      </w:r>
      <w:r w:rsidRPr="00BD0155">
        <w:rPr>
          <w:rFonts w:eastAsia="Times New Roman" w:cs="Arial"/>
          <w:color w:val="0E101A"/>
          <w:lang w:eastAsia="en-PH"/>
        </w:rPr>
        <w:t xml:space="preserve"> Character Recognition</w:t>
      </w:r>
      <w:r>
        <w:rPr>
          <w:rFonts w:eastAsia="Times New Roman" w:cs="Arial"/>
          <w:color w:val="0E101A"/>
          <w:lang w:eastAsia="en-PH"/>
        </w:rPr>
        <w:t xml:space="preserve"> to extract data and produce JSON that will be used for the web application. Those data can verify </w:t>
      </w:r>
      <w:commentRangeStart w:id="28"/>
      <w:r>
        <w:rPr>
          <w:rFonts w:eastAsia="Times New Roman" w:cs="Arial"/>
          <w:color w:val="0E101A"/>
          <w:lang w:eastAsia="en-PH"/>
        </w:rPr>
        <w:t>first</w:t>
      </w:r>
      <w:r w:rsidRPr="00BD0155">
        <w:rPr>
          <w:rFonts w:eastAsia="Times New Roman" w:cs="Arial"/>
          <w:color w:val="0E101A"/>
          <w:lang w:eastAsia="en-PH"/>
        </w:rPr>
        <w:t xml:space="preserve"> names, </w:t>
      </w:r>
      <w:r>
        <w:rPr>
          <w:rFonts w:eastAsia="Times New Roman" w:cs="Arial"/>
          <w:color w:val="0E101A"/>
          <w:lang w:eastAsia="en-PH"/>
        </w:rPr>
        <w:t xml:space="preserve">middle names, </w:t>
      </w:r>
      <w:r w:rsidRPr="00BD0155">
        <w:rPr>
          <w:rFonts w:eastAsia="Times New Roman" w:cs="Arial"/>
          <w:color w:val="0E101A"/>
          <w:lang w:eastAsia="en-PH"/>
        </w:rPr>
        <w:t>surname</w:t>
      </w:r>
      <w:r>
        <w:rPr>
          <w:rFonts w:eastAsia="Times New Roman" w:cs="Arial"/>
          <w:color w:val="0E101A"/>
          <w:lang w:eastAsia="en-PH"/>
        </w:rPr>
        <w:t>s</w:t>
      </w:r>
      <w:r w:rsidRPr="00BD0155">
        <w:rPr>
          <w:rFonts w:eastAsia="Times New Roman" w:cs="Arial"/>
          <w:color w:val="0E101A"/>
          <w:lang w:eastAsia="en-PH"/>
        </w:rPr>
        <w:t>, date</w:t>
      </w:r>
      <w:r>
        <w:rPr>
          <w:rFonts w:eastAsia="Times New Roman" w:cs="Arial"/>
          <w:color w:val="0E101A"/>
          <w:lang w:eastAsia="en-PH"/>
        </w:rPr>
        <w:t>s</w:t>
      </w:r>
      <w:r w:rsidRPr="00BD0155">
        <w:rPr>
          <w:rFonts w:eastAsia="Times New Roman" w:cs="Arial"/>
          <w:color w:val="0E101A"/>
          <w:lang w:eastAsia="en-PH"/>
        </w:rPr>
        <w:t xml:space="preserve"> of birth, age, </w:t>
      </w:r>
      <w:r>
        <w:rPr>
          <w:rFonts w:eastAsia="Times New Roman" w:cs="Arial"/>
          <w:color w:val="0E101A"/>
          <w:lang w:eastAsia="en-PH"/>
        </w:rPr>
        <w:t>ID</w:t>
      </w:r>
      <w:r w:rsidRPr="00BD0155">
        <w:rPr>
          <w:rFonts w:eastAsia="Times New Roman" w:cs="Arial"/>
          <w:color w:val="0E101A"/>
          <w:lang w:eastAsia="en-PH"/>
        </w:rPr>
        <w:t xml:space="preserve"> expir</w:t>
      </w:r>
      <w:r>
        <w:rPr>
          <w:rFonts w:eastAsia="Times New Roman" w:cs="Arial"/>
          <w:color w:val="0E101A"/>
          <w:lang w:eastAsia="en-PH"/>
        </w:rPr>
        <w:t>ies</w:t>
      </w:r>
      <w:r w:rsidRPr="00BD0155">
        <w:rPr>
          <w:rFonts w:eastAsia="Times New Roman" w:cs="Arial"/>
          <w:color w:val="0E101A"/>
          <w:lang w:eastAsia="en-PH"/>
        </w:rPr>
        <w:t>, address</w:t>
      </w:r>
      <w:r>
        <w:rPr>
          <w:rFonts w:eastAsia="Times New Roman" w:cs="Arial"/>
          <w:color w:val="0E101A"/>
          <w:lang w:eastAsia="en-PH"/>
        </w:rPr>
        <w:t>es</w:t>
      </w:r>
      <w:r w:rsidRPr="00BD0155">
        <w:rPr>
          <w:rFonts w:eastAsia="Times New Roman" w:cs="Arial"/>
          <w:color w:val="0E101A"/>
          <w:lang w:eastAsia="en-PH"/>
        </w:rPr>
        <w:t xml:space="preserve">, </w:t>
      </w:r>
      <w:r>
        <w:rPr>
          <w:rFonts w:eastAsia="Times New Roman" w:cs="Arial"/>
          <w:color w:val="0E101A"/>
          <w:lang w:eastAsia="en-PH"/>
        </w:rPr>
        <w:t>ID</w:t>
      </w:r>
      <w:r w:rsidRPr="00BD0155">
        <w:rPr>
          <w:rFonts w:eastAsia="Times New Roman" w:cs="Arial"/>
          <w:color w:val="0E101A"/>
          <w:lang w:eastAsia="en-PH"/>
        </w:rPr>
        <w:t xml:space="preserve"> number</w:t>
      </w:r>
      <w:r>
        <w:rPr>
          <w:rFonts w:eastAsia="Times New Roman" w:cs="Arial"/>
          <w:color w:val="0E101A"/>
          <w:lang w:eastAsia="en-PH"/>
        </w:rPr>
        <w:t>s</w:t>
      </w:r>
      <w:r w:rsidRPr="00BD0155">
        <w:rPr>
          <w:rFonts w:eastAsia="Times New Roman" w:cs="Arial"/>
          <w:color w:val="0E101A"/>
          <w:lang w:eastAsia="en-PH"/>
        </w:rPr>
        <w:t>,</w:t>
      </w:r>
      <w:r>
        <w:rPr>
          <w:rFonts w:eastAsia="Times New Roman" w:cs="Arial"/>
          <w:color w:val="0E101A"/>
          <w:lang w:eastAsia="en-PH"/>
        </w:rPr>
        <w:t xml:space="preserve"> and</w:t>
      </w:r>
      <w:r w:rsidRPr="00BD0155">
        <w:rPr>
          <w:rFonts w:eastAsia="Times New Roman" w:cs="Arial"/>
          <w:color w:val="0E101A"/>
          <w:lang w:eastAsia="en-PH"/>
        </w:rPr>
        <w:t xml:space="preserve"> </w:t>
      </w:r>
      <w:r w:rsidRPr="00BD0155">
        <w:rPr>
          <w:rFonts w:eastAsia="Times New Roman" w:cs="Arial"/>
          <w:color w:val="0E101A"/>
          <w:lang w:eastAsia="en-PH"/>
        </w:rPr>
        <w:t>nationalit</w:t>
      </w:r>
      <w:r>
        <w:rPr>
          <w:rFonts w:eastAsia="Times New Roman" w:cs="Arial"/>
          <w:color w:val="0E101A"/>
          <w:lang w:eastAsia="en-PH"/>
        </w:rPr>
        <w:t>ies</w:t>
      </w:r>
      <w:commentRangeEnd w:id="28"/>
      <w:r>
        <w:rPr>
          <w:rStyle w:val="CommentReference"/>
        </w:rPr>
        <w:commentReference w:id="28"/>
      </w:r>
      <w:r>
        <w:rPr>
          <w:rFonts w:eastAsia="Times New Roman" w:cs="Arial"/>
          <w:color w:val="0E101A"/>
          <w:lang w:eastAsia="en-PH"/>
        </w:rPr>
        <w:t xml:space="preserve">. It also uses biometrical facial recognition to verify if the photos uploaded and the photos in the ID are the same. </w:t>
      </w:r>
      <w:sdt>
        <w:sdtPr>
          <w:rPr>
            <w:rFonts w:eastAsia="Times New Roman" w:cs="Arial"/>
            <w:color w:val="0E101A"/>
            <w:lang w:eastAsia="en-PH"/>
          </w:rPr>
          <w:id w:val="172696466"/>
          <w:citation/>
        </w:sdtPr>
        <w:sdtEndPr/>
        <w:sdtContent>
          <w:r>
            <w:rPr>
              <w:rFonts w:eastAsia="Times New Roman" w:cs="Arial"/>
              <w:color w:val="0E101A"/>
              <w:lang w:eastAsia="en-PH"/>
            </w:rPr>
            <w:fldChar w:fldCharType="begin"/>
          </w:r>
          <w:r>
            <w:rPr>
              <w:rFonts w:eastAsia="Times New Roman" w:cs="Arial"/>
              <w:color w:val="0E101A"/>
              <w:lang w:val="en-US" w:eastAsia="en-PH"/>
            </w:rPr>
            <w:instrText xml:space="preserve"> CITATION IdA23 \l 1033 </w:instrText>
          </w:r>
          <w:r>
            <w:rPr>
              <w:rFonts w:eastAsia="Times New Roman" w:cs="Arial"/>
              <w:color w:val="0E101A"/>
              <w:lang w:eastAsia="en-PH"/>
            </w:rPr>
            <w:fldChar w:fldCharType="separate"/>
          </w:r>
          <w:r w:rsidRPr="00AF10E6">
            <w:rPr>
              <w:rFonts w:eastAsia="Times New Roman" w:cs="Arial"/>
              <w:noProof/>
              <w:color w:val="0E101A"/>
              <w:lang w:val="en-US" w:eastAsia="en-PH"/>
            </w:rPr>
            <w:t>[20]</w:t>
          </w:r>
          <w:r>
            <w:rPr>
              <w:rFonts w:eastAsia="Times New Roman" w:cs="Arial"/>
              <w:color w:val="0E101A"/>
              <w:lang w:eastAsia="en-PH"/>
            </w:rPr>
            <w:fldChar w:fldCharType="end"/>
          </w:r>
        </w:sdtContent>
      </w:sdt>
    </w:p>
    <w:p w:rsidRPr="0081198C" w:rsidR="001879B6" w:rsidP="000F3FCA" w:rsidRDefault="001879B6" w14:paraId="2892B71C" w14:textId="77777777">
      <w:pPr>
        <w:spacing w:after="0" w:line="360" w:lineRule="auto"/>
        <w:jc w:val="both"/>
        <w:rPr>
          <w:rFonts w:eastAsia="Times New Roman" w:cs="Arial"/>
          <w:color w:val="0E101A"/>
          <w:lang w:eastAsia="en-PH"/>
        </w:rPr>
      </w:pPr>
    </w:p>
    <w:p w:rsidRPr="0081198C" w:rsidR="001879B6" w:rsidP="001879B6" w:rsidRDefault="001879B6" w14:paraId="1F877E2C" w14:textId="77777777">
      <w:pPr>
        <w:pStyle w:val="ListParagraph"/>
        <w:numPr>
          <w:ilvl w:val="0"/>
          <w:numId w:val="28"/>
        </w:numPr>
        <w:spacing w:after="0" w:line="360" w:lineRule="auto"/>
        <w:jc w:val="both"/>
        <w:rPr>
          <w:rFonts w:eastAsia="Times New Roman" w:cs="Arial"/>
          <w:b/>
          <w:bCs/>
          <w:color w:val="0E101A"/>
          <w:lang w:eastAsia="en-PH"/>
        </w:rPr>
      </w:pPr>
      <w:r w:rsidRPr="0081198C">
        <w:rPr>
          <w:rFonts w:eastAsia="Times New Roman" w:cs="Arial"/>
          <w:b/>
          <w:bCs/>
          <w:color w:val="0E101A"/>
          <w:lang w:eastAsia="en-PH"/>
        </w:rPr>
        <w:t xml:space="preserve">Resident Dashboard </w:t>
      </w:r>
    </w:p>
    <w:p w:rsidRPr="003B6A57" w:rsidR="001879B6" w:rsidP="000F3FCA" w:rsidRDefault="001879B6" w14:paraId="2C001F06" w14:textId="77777777">
      <w:pPr>
        <w:spacing w:after="0" w:line="360" w:lineRule="auto"/>
        <w:jc w:val="both"/>
        <w:rPr>
          <w:rFonts w:eastAsia="Times New Roman" w:cs="Arial"/>
          <w:b/>
          <w:bCs/>
          <w:color w:val="0E101A"/>
          <w:lang w:eastAsia="en-PH"/>
        </w:rPr>
      </w:pPr>
    </w:p>
    <w:p w:rsidRPr="009D16F1" w:rsidR="001879B6" w:rsidP="000F3FCA" w:rsidRDefault="001879B6" w14:paraId="1BB2F622" w14:textId="77777777">
      <w:pPr>
        <w:spacing w:after="0" w:line="360" w:lineRule="auto"/>
        <w:ind w:firstLine="360"/>
        <w:jc w:val="both"/>
        <w:rPr>
          <w:rFonts w:eastAsia="Times New Roman" w:cs="Arial"/>
          <w:color w:val="0E101A"/>
          <w:lang w:eastAsia="en-PH"/>
        </w:rPr>
      </w:pPr>
      <w:r w:rsidRPr="009D16F1">
        <w:rPr>
          <w:rFonts w:eastAsia="Times New Roman" w:cs="Arial"/>
          <w:color w:val="0E101A"/>
          <w:lang w:eastAsia="en-PH"/>
        </w:rPr>
        <w:t xml:space="preserve">In the proposed project of the team, the resident can register in the web application wherein they will have their </w:t>
      </w:r>
      <w:r>
        <w:rPr>
          <w:rFonts w:eastAsia="Times New Roman" w:cs="Arial"/>
          <w:color w:val="0E101A"/>
          <w:lang w:eastAsia="en-PH"/>
        </w:rPr>
        <w:t>resident</w:t>
      </w:r>
      <w:r w:rsidRPr="009D16F1">
        <w:rPr>
          <w:rFonts w:eastAsia="Times New Roman" w:cs="Arial"/>
          <w:color w:val="0E101A"/>
          <w:lang w:eastAsia="en-PH"/>
        </w:rPr>
        <w:t xml:space="preserve"> dashboard that will utilize the functions of the barangay's web app, such as:</w:t>
      </w:r>
    </w:p>
    <w:p w:rsidRPr="009D16F1" w:rsidR="001879B6" w:rsidP="001879B6" w:rsidRDefault="001879B6" w14:paraId="3B993EBC" w14:textId="77777777">
      <w:pPr>
        <w:pStyle w:val="ListParagraph"/>
        <w:numPr>
          <w:ilvl w:val="0"/>
          <w:numId w:val="27"/>
        </w:numPr>
        <w:spacing w:after="0" w:line="360" w:lineRule="auto"/>
        <w:jc w:val="both"/>
        <w:rPr>
          <w:rFonts w:eastAsia="Times New Roman" w:cs="Arial"/>
          <w:color w:val="0E101A"/>
          <w:lang w:eastAsia="en-PH"/>
        </w:rPr>
      </w:pPr>
      <w:r w:rsidRPr="009D16F1">
        <w:rPr>
          <w:rFonts w:eastAsia="Times New Roman" w:cs="Arial"/>
          <w:b/>
          <w:color w:val="0E101A"/>
          <w:lang w:eastAsia="en-PH"/>
        </w:rPr>
        <w:t>Online Request</w:t>
      </w:r>
      <w:r w:rsidRPr="009D16F1">
        <w:rPr>
          <w:rFonts w:eastAsia="Times New Roman" w:cs="Arial"/>
          <w:color w:val="0E101A"/>
          <w:lang w:eastAsia="en-PH"/>
        </w:rPr>
        <w:t> – the registered residents can request barangay documents online without personally going to the barangay. After the resident submits their request online, the web app will send an email that will notify them and include the tracking key of their request.</w:t>
      </w:r>
    </w:p>
    <w:p w:rsidRPr="009D16F1" w:rsidR="001879B6" w:rsidP="000F3FCA" w:rsidRDefault="001879B6" w14:paraId="0108779C" w14:textId="77777777">
      <w:pPr>
        <w:pStyle w:val="ListParagraph"/>
        <w:spacing w:after="0" w:line="360" w:lineRule="auto"/>
        <w:ind w:left="756"/>
        <w:jc w:val="both"/>
        <w:rPr>
          <w:rFonts w:eastAsia="Times New Roman" w:cs="Arial"/>
          <w:color w:val="0E101A"/>
          <w:lang w:eastAsia="en-PH"/>
        </w:rPr>
      </w:pPr>
    </w:p>
    <w:p w:rsidRPr="009D16F1" w:rsidR="001879B6" w:rsidP="001879B6" w:rsidRDefault="001879B6" w14:paraId="3CE14FD3" w14:textId="77777777">
      <w:pPr>
        <w:pStyle w:val="ListParagraph"/>
        <w:numPr>
          <w:ilvl w:val="0"/>
          <w:numId w:val="27"/>
        </w:numPr>
        <w:spacing w:after="0" w:line="360" w:lineRule="auto"/>
        <w:jc w:val="both"/>
        <w:rPr>
          <w:rFonts w:eastAsia="Times New Roman" w:cs="Arial"/>
          <w:color w:val="0E101A"/>
          <w:lang w:eastAsia="en-PH"/>
        </w:rPr>
      </w:pPr>
      <w:r w:rsidRPr="009D16F1">
        <w:rPr>
          <w:rFonts w:eastAsia="Times New Roman" w:cs="Arial"/>
          <w:b/>
          <w:color w:val="0E101A"/>
          <w:lang w:eastAsia="en-PH"/>
        </w:rPr>
        <w:t>Submitting a Concern</w:t>
      </w:r>
      <w:r w:rsidRPr="009D16F1">
        <w:rPr>
          <w:rFonts w:eastAsia="Times New Roman" w:cs="Arial"/>
          <w:color w:val="0E101A"/>
          <w:lang w:eastAsia="en-PH"/>
        </w:rPr>
        <w:t>: the registered residents can inquire and report any problem or incidents near the barangay.</w:t>
      </w:r>
    </w:p>
    <w:p w:rsidRPr="009D16F1" w:rsidR="001879B6" w:rsidP="000F3FCA" w:rsidRDefault="001879B6" w14:paraId="2AC01551" w14:textId="77777777">
      <w:pPr>
        <w:spacing w:after="0" w:line="360" w:lineRule="auto"/>
        <w:jc w:val="both"/>
        <w:rPr>
          <w:rFonts w:eastAsia="Times New Roman" w:cs="Arial"/>
          <w:color w:val="0E101A"/>
          <w:lang w:eastAsia="en-PH"/>
        </w:rPr>
      </w:pPr>
    </w:p>
    <w:p w:rsidRPr="009D16F1" w:rsidR="001879B6" w:rsidP="001879B6" w:rsidRDefault="001879B6" w14:paraId="25FE8431" w14:textId="77777777">
      <w:pPr>
        <w:pStyle w:val="ListParagraph"/>
        <w:numPr>
          <w:ilvl w:val="0"/>
          <w:numId w:val="27"/>
        </w:numPr>
        <w:spacing w:after="0" w:line="360" w:lineRule="auto"/>
        <w:jc w:val="both"/>
        <w:rPr>
          <w:rFonts w:eastAsia="Times New Roman" w:cs="Arial"/>
          <w:color w:val="0E101A"/>
          <w:lang w:eastAsia="en-PH"/>
        </w:rPr>
      </w:pPr>
      <w:r w:rsidRPr="009D16F1">
        <w:rPr>
          <w:rFonts w:eastAsia="Times New Roman" w:cs="Arial"/>
          <w:b/>
          <w:color w:val="0E101A"/>
          <w:lang w:eastAsia="en-PH"/>
        </w:rPr>
        <w:t>Track a Request</w:t>
      </w:r>
      <w:r w:rsidRPr="009D16F1">
        <w:rPr>
          <w:rFonts w:eastAsia="Times New Roman" w:cs="Arial"/>
          <w:color w:val="0E101A"/>
          <w:lang w:eastAsia="en-PH"/>
        </w:rPr>
        <w:t> – the registered residents can track the status of their requested documents and submitted concerns by inputting the track key given by the system.</w:t>
      </w:r>
    </w:p>
    <w:p w:rsidRPr="009D16F1" w:rsidR="001879B6" w:rsidP="000F3FCA" w:rsidRDefault="001879B6" w14:paraId="30221562" w14:textId="77777777">
      <w:pPr>
        <w:spacing w:after="0" w:line="360" w:lineRule="auto"/>
        <w:jc w:val="both"/>
        <w:rPr>
          <w:rFonts w:eastAsia="Times New Roman" w:cs="Arial"/>
          <w:color w:val="0E101A"/>
          <w:lang w:eastAsia="en-PH"/>
        </w:rPr>
      </w:pPr>
    </w:p>
    <w:p w:rsidR="001879B6" w:rsidP="001879B6" w:rsidRDefault="001879B6" w14:paraId="269B1251" w14:textId="77777777">
      <w:pPr>
        <w:pStyle w:val="ListParagraph"/>
        <w:numPr>
          <w:ilvl w:val="0"/>
          <w:numId w:val="27"/>
        </w:numPr>
        <w:spacing w:after="0" w:line="360" w:lineRule="auto"/>
        <w:jc w:val="both"/>
        <w:rPr>
          <w:rFonts w:eastAsia="Times New Roman" w:cs="Arial"/>
          <w:color w:val="0E101A"/>
          <w:lang w:eastAsia="en-PH"/>
        </w:rPr>
      </w:pPr>
      <w:r w:rsidRPr="009D16F1">
        <w:rPr>
          <w:rFonts w:eastAsia="Times New Roman" w:cs="Arial"/>
          <w:b/>
          <w:color w:val="0E101A"/>
          <w:lang w:eastAsia="en-PH"/>
        </w:rPr>
        <w:t>Transaction History</w:t>
      </w:r>
      <w:r w:rsidRPr="009D16F1">
        <w:rPr>
          <w:rFonts w:eastAsia="Times New Roman" w:cs="Arial"/>
          <w:color w:val="0E101A"/>
          <w:lang w:eastAsia="en-PH"/>
        </w:rPr>
        <w:t> - the registered residents can see all his/her transactions using their assigned barangay account.</w:t>
      </w:r>
    </w:p>
    <w:p w:rsidRPr="000C053F" w:rsidR="001879B6" w:rsidP="000F3FCA" w:rsidRDefault="001879B6" w14:paraId="261A6C5E" w14:textId="77777777">
      <w:pPr>
        <w:pStyle w:val="ListParagraph"/>
        <w:rPr>
          <w:rFonts w:eastAsia="Times New Roman" w:cs="Arial"/>
          <w:color w:val="0E101A"/>
          <w:lang w:eastAsia="en-PH"/>
        </w:rPr>
      </w:pPr>
    </w:p>
    <w:p w:rsidRPr="00EF03D8" w:rsidR="001879B6" w:rsidP="001879B6" w:rsidRDefault="001879B6" w14:paraId="5EBC1BCD" w14:textId="77777777">
      <w:pPr>
        <w:pStyle w:val="ListParagraph"/>
        <w:numPr>
          <w:ilvl w:val="0"/>
          <w:numId w:val="27"/>
        </w:numPr>
        <w:spacing w:after="0" w:line="360" w:lineRule="auto"/>
        <w:jc w:val="both"/>
        <w:rPr>
          <w:rFonts w:eastAsia="Times New Roman" w:cs="Arial"/>
          <w:color w:val="0E101A"/>
          <w:lang w:eastAsia="en-PH"/>
        </w:rPr>
      </w:pPr>
      <w:r w:rsidRPr="00595CF7">
        <w:rPr>
          <w:rFonts w:eastAsia="Times New Roman" w:cs="Arial"/>
          <w:b/>
          <w:bCs/>
          <w:color w:val="0E101A"/>
          <w:lang w:eastAsia="en-PH"/>
        </w:rPr>
        <w:t xml:space="preserve">Online Payment – </w:t>
      </w:r>
      <w:r w:rsidRPr="009D16F1">
        <w:rPr>
          <w:rFonts w:eastAsia="Times New Roman" w:cs="Arial"/>
          <w:color w:val="0E101A"/>
          <w:lang w:eastAsia="en-PH"/>
        </w:rPr>
        <w:t xml:space="preserve">the </w:t>
      </w:r>
      <w:r>
        <w:rPr>
          <w:rFonts w:eastAsia="Times New Roman" w:cs="Arial"/>
          <w:color w:val="0E101A"/>
          <w:lang w:eastAsia="en-PH"/>
        </w:rPr>
        <w:t>r</w:t>
      </w:r>
      <w:r w:rsidRPr="00EF03D8">
        <w:rPr>
          <w:rFonts w:eastAsia="Times New Roman" w:cs="Arial"/>
          <w:color w:val="0E101A"/>
          <w:lang w:eastAsia="en-PH"/>
        </w:rPr>
        <w:t>egistered residents can conveniently make payments for requested documents online using various payment methods, including eWallet options such as Grab Pay, Maya, and Gcash, without being limited to Paymongo.</w:t>
      </w:r>
    </w:p>
    <w:p w:rsidRPr="000C053F" w:rsidR="001879B6" w:rsidP="000F3FCA" w:rsidRDefault="001879B6" w14:paraId="71837684" w14:textId="77777777">
      <w:pPr>
        <w:pStyle w:val="ListParagraph"/>
        <w:spacing w:after="0" w:line="360" w:lineRule="auto"/>
        <w:ind w:left="756"/>
        <w:jc w:val="both"/>
        <w:rPr>
          <w:rFonts w:eastAsia="Times New Roman" w:cs="Arial"/>
          <w:color w:val="0E101A"/>
          <w:lang w:eastAsia="en-PH"/>
        </w:rPr>
      </w:pPr>
    </w:p>
    <w:p w:rsidR="001879B6" w:rsidP="000F3FCA" w:rsidRDefault="001879B6" w14:paraId="5B668722" w14:textId="77777777">
      <w:pPr>
        <w:spacing w:after="0" w:line="360" w:lineRule="auto"/>
        <w:ind w:firstLine="360"/>
        <w:jc w:val="both"/>
        <w:rPr>
          <w:rFonts w:eastAsia="Times New Roman" w:cs="Arial"/>
          <w:color w:val="0E101A"/>
          <w:lang w:eastAsia="en-PH"/>
        </w:rPr>
      </w:pPr>
      <w:r w:rsidRPr="009D16F1">
        <w:rPr>
          <w:rFonts w:eastAsia="Times New Roman" w:cs="Arial"/>
          <w:color w:val="0E101A"/>
          <w:lang w:eastAsia="en-PH"/>
        </w:rPr>
        <w:t>The web app will also send</w:t>
      </w:r>
      <w:r>
        <w:rPr>
          <w:rFonts w:eastAsia="Times New Roman" w:cs="Arial"/>
          <w:color w:val="0E101A"/>
          <w:lang w:eastAsia="en-PH"/>
        </w:rPr>
        <w:t xml:space="preserve"> an</w:t>
      </w:r>
      <w:r w:rsidRPr="009D16F1">
        <w:rPr>
          <w:rFonts w:eastAsia="Times New Roman" w:cs="Arial"/>
          <w:color w:val="0E101A"/>
          <w:lang w:eastAsia="en-PH"/>
        </w:rPr>
        <w:t xml:space="preserve"> email</w:t>
      </w:r>
      <w:r>
        <w:rPr>
          <w:rFonts w:eastAsia="Times New Roman" w:cs="Arial"/>
          <w:color w:val="0E101A"/>
          <w:lang w:eastAsia="en-PH"/>
        </w:rPr>
        <w:t xml:space="preserve"> </w:t>
      </w:r>
      <w:r w:rsidRPr="009D16F1">
        <w:rPr>
          <w:rFonts w:eastAsia="Times New Roman" w:cs="Arial"/>
          <w:color w:val="0E101A"/>
          <w:lang w:eastAsia="en-PH"/>
        </w:rPr>
        <w:t>to the constituents requesting documents/submitted concerns for them to be updated on their request/query status</w:t>
      </w:r>
      <w:r>
        <w:rPr>
          <w:rFonts w:eastAsia="Times New Roman" w:cs="Arial"/>
          <w:color w:val="0E101A"/>
          <w:lang w:eastAsia="en-PH"/>
        </w:rPr>
        <w:t>.</w:t>
      </w:r>
      <w:r w:rsidRPr="00F30873">
        <w:t xml:space="preserve"> </w:t>
      </w:r>
      <w:r w:rsidRPr="00F30873">
        <w:rPr>
          <w:rFonts w:eastAsia="Times New Roman" w:cs="Arial"/>
          <w:color w:val="0E101A"/>
          <w:lang w:eastAsia="en-PH"/>
        </w:rPr>
        <w:t>Additionally, it will send a digital copy of their requested documents once they have completed the online document request process.</w:t>
      </w:r>
    </w:p>
    <w:p w:rsidR="001879B6" w:rsidP="000F3FCA" w:rsidRDefault="001879B6" w14:paraId="075B13D3" w14:textId="77777777">
      <w:pPr>
        <w:spacing w:after="0" w:line="360" w:lineRule="auto"/>
        <w:ind w:firstLine="360"/>
        <w:jc w:val="both"/>
        <w:rPr>
          <w:rFonts w:eastAsia="Times New Roman" w:cs="Arial"/>
          <w:color w:val="0E101A"/>
          <w:lang w:eastAsia="en-PH"/>
        </w:rPr>
      </w:pPr>
    </w:p>
    <w:p w:rsidR="001879B6" w:rsidP="000F3FCA" w:rsidRDefault="001879B6" w14:paraId="4C142B6A" w14:textId="77777777">
      <w:pPr>
        <w:spacing w:after="0" w:line="360" w:lineRule="auto"/>
        <w:ind w:firstLine="360"/>
        <w:jc w:val="both"/>
        <w:rPr>
          <w:rFonts w:eastAsia="Times New Roman" w:cs="Arial"/>
          <w:color w:val="0E101A"/>
          <w:lang w:eastAsia="en-PH"/>
        </w:rPr>
      </w:pPr>
    </w:p>
    <w:p w:rsidR="001879B6" w:rsidP="000F3FCA" w:rsidRDefault="001879B6" w14:paraId="3CD27054" w14:textId="77777777">
      <w:pPr>
        <w:spacing w:after="0" w:line="360" w:lineRule="auto"/>
        <w:ind w:firstLine="360"/>
        <w:jc w:val="both"/>
        <w:rPr>
          <w:rFonts w:eastAsia="Times New Roman" w:cs="Arial"/>
          <w:color w:val="0E101A"/>
          <w:lang w:eastAsia="en-PH"/>
        </w:rPr>
      </w:pPr>
    </w:p>
    <w:p w:rsidR="001879B6" w:rsidP="000F3FCA" w:rsidRDefault="001879B6" w14:paraId="702C12CA" w14:textId="77777777">
      <w:pPr>
        <w:spacing w:after="0" w:line="360" w:lineRule="auto"/>
        <w:ind w:firstLine="360"/>
        <w:jc w:val="both"/>
        <w:rPr>
          <w:rFonts w:eastAsia="Times New Roman" w:cs="Arial"/>
          <w:color w:val="0E101A"/>
          <w:lang w:eastAsia="en-PH"/>
        </w:rPr>
      </w:pPr>
    </w:p>
    <w:p w:rsidR="001879B6" w:rsidP="001879B6" w:rsidRDefault="001879B6" w14:paraId="65D9CC23" w14:textId="77777777">
      <w:pPr>
        <w:pStyle w:val="ListParagraph"/>
        <w:numPr>
          <w:ilvl w:val="0"/>
          <w:numId w:val="28"/>
        </w:numPr>
        <w:spacing w:after="0" w:line="360" w:lineRule="auto"/>
        <w:jc w:val="both"/>
        <w:rPr>
          <w:rFonts w:eastAsia="Times New Roman" w:cs="Arial"/>
          <w:b/>
          <w:bCs/>
          <w:color w:val="0E101A"/>
          <w:lang w:eastAsia="en-PH"/>
        </w:rPr>
      </w:pPr>
      <w:r w:rsidRPr="0081198C">
        <w:rPr>
          <w:rFonts w:eastAsia="Times New Roman" w:cs="Arial"/>
          <w:b/>
          <w:bCs/>
          <w:color w:val="0E101A"/>
          <w:lang w:eastAsia="en-PH"/>
        </w:rPr>
        <w:t>Barangay Employee Dashboard</w:t>
      </w:r>
    </w:p>
    <w:p w:rsidR="001879B6" w:rsidP="000F3FCA" w:rsidRDefault="001879B6" w14:paraId="6F79452F" w14:textId="77777777">
      <w:pPr>
        <w:pStyle w:val="ListParagraph"/>
        <w:spacing w:after="0" w:line="360" w:lineRule="auto"/>
        <w:jc w:val="both"/>
        <w:rPr>
          <w:rFonts w:eastAsia="Times New Roman" w:cs="Arial"/>
          <w:b/>
          <w:bCs/>
          <w:color w:val="0E101A"/>
          <w:lang w:eastAsia="en-PH"/>
        </w:rPr>
      </w:pPr>
    </w:p>
    <w:p w:rsidRPr="009D16F1" w:rsidR="001879B6" w:rsidP="000F3FCA" w:rsidRDefault="001879B6" w14:paraId="1A60208D" w14:textId="77777777">
      <w:pPr>
        <w:spacing w:after="0" w:line="360" w:lineRule="auto"/>
        <w:ind w:firstLine="360"/>
        <w:jc w:val="both"/>
        <w:rPr>
          <w:rFonts w:eastAsia="Times New Roman" w:cs="Arial"/>
          <w:color w:val="0E101A"/>
          <w:lang w:eastAsia="en-PH"/>
        </w:rPr>
      </w:pPr>
      <w:r w:rsidRPr="009D16F1">
        <w:rPr>
          <w:rFonts w:eastAsia="Times New Roman" w:cs="Arial"/>
          <w:color w:val="0E101A"/>
          <w:lang w:eastAsia="en-PH"/>
        </w:rPr>
        <w:t xml:space="preserve">In our proposed solution, the team will also implement different roles for the barangay side, namely as the Barangay Secretary, </w:t>
      </w:r>
      <w:r>
        <w:rPr>
          <w:rFonts w:eastAsia="Times New Roman" w:cs="Arial"/>
          <w:color w:val="0E101A"/>
          <w:lang w:eastAsia="en-PH"/>
        </w:rPr>
        <w:t xml:space="preserve">Barangay Treasurer, </w:t>
      </w:r>
      <w:r w:rsidRPr="009D16F1">
        <w:rPr>
          <w:rFonts w:eastAsia="Times New Roman" w:cs="Arial"/>
          <w:color w:val="0E101A"/>
          <w:lang w:eastAsia="en-PH"/>
        </w:rPr>
        <w:t>Web-App Administrator, and the Barangay Captain, wherein they will have their dashboard with different tasks and functions such as</w:t>
      </w:r>
    </w:p>
    <w:p w:rsidR="001879B6" w:rsidP="001879B6" w:rsidRDefault="001879B6" w14:paraId="74CD7A17" w14:textId="77777777">
      <w:pPr>
        <w:numPr>
          <w:ilvl w:val="0"/>
          <w:numId w:val="25"/>
        </w:numPr>
        <w:spacing w:after="0" w:line="360" w:lineRule="auto"/>
        <w:jc w:val="both"/>
        <w:rPr>
          <w:rFonts w:eastAsia="Times New Roman" w:cs="Arial"/>
          <w:color w:val="0E101A"/>
          <w:lang w:eastAsia="en-PH"/>
        </w:rPr>
      </w:pPr>
      <w:r w:rsidRPr="009D16F1">
        <w:rPr>
          <w:rFonts w:eastAsia="Times New Roman" w:cs="Arial"/>
          <w:color w:val="0E101A"/>
          <w:lang w:eastAsia="en-PH"/>
        </w:rPr>
        <w:t>processing the online requests and concerns of the residents,</w:t>
      </w:r>
      <w:r>
        <w:rPr>
          <w:rFonts w:eastAsia="Times New Roman" w:cs="Arial"/>
          <w:color w:val="0E101A"/>
          <w:lang w:eastAsia="en-PH"/>
        </w:rPr>
        <w:t xml:space="preserve"> </w:t>
      </w:r>
    </w:p>
    <w:p w:rsidRPr="009D16F1" w:rsidR="001879B6" w:rsidP="001879B6" w:rsidRDefault="001879B6" w14:paraId="09D1BF64" w14:textId="77777777">
      <w:pPr>
        <w:numPr>
          <w:ilvl w:val="0"/>
          <w:numId w:val="25"/>
        </w:numPr>
        <w:spacing w:after="0" w:line="360" w:lineRule="auto"/>
        <w:jc w:val="both"/>
        <w:rPr>
          <w:rFonts w:eastAsia="Times New Roman" w:cs="Arial"/>
          <w:color w:val="0E101A"/>
          <w:lang w:eastAsia="en-PH"/>
        </w:rPr>
      </w:pPr>
      <w:r>
        <w:rPr>
          <w:rFonts w:eastAsia="Times New Roman" w:cs="Arial"/>
          <w:color w:val="0E101A"/>
          <w:lang w:eastAsia="en-PH"/>
        </w:rPr>
        <w:t>view and confirm online payments,</w:t>
      </w:r>
    </w:p>
    <w:p w:rsidRPr="009D16F1" w:rsidR="001879B6" w:rsidP="001879B6" w:rsidRDefault="001879B6" w14:paraId="4EA81CB2" w14:textId="77777777">
      <w:pPr>
        <w:numPr>
          <w:ilvl w:val="0"/>
          <w:numId w:val="25"/>
        </w:numPr>
        <w:spacing w:after="0" w:line="360" w:lineRule="auto"/>
        <w:jc w:val="both"/>
        <w:rPr>
          <w:rFonts w:eastAsia="Times New Roman" w:cs="Arial"/>
          <w:color w:val="0E101A"/>
          <w:lang w:eastAsia="en-PH"/>
        </w:rPr>
      </w:pPr>
      <w:r w:rsidRPr="009D16F1">
        <w:rPr>
          <w:rFonts w:eastAsia="Times New Roman" w:cs="Arial"/>
          <w:color w:val="0E101A"/>
          <w:lang w:eastAsia="en-PH"/>
        </w:rPr>
        <w:t>manage the barangay employee accounts and resident's accoun</w:t>
      </w:r>
      <w:commentRangeStart w:id="29"/>
      <w:r w:rsidRPr="009D16F1">
        <w:rPr>
          <w:rFonts w:eastAsia="Times New Roman" w:cs="Arial"/>
          <w:color w:val="0E101A"/>
          <w:lang w:eastAsia="en-PH"/>
        </w:rPr>
        <w:t>t</w:t>
      </w:r>
      <w:r>
        <w:rPr>
          <w:rFonts w:eastAsia="Times New Roman" w:cs="Arial"/>
          <w:color w:val="0E101A"/>
          <w:lang w:eastAsia="en-PH"/>
        </w:rPr>
        <w:t>s</w:t>
      </w:r>
      <w:commentRangeEnd w:id="29"/>
      <w:r>
        <w:rPr>
          <w:rStyle w:val="CommentReference"/>
        </w:rPr>
        <w:commentReference w:id="29"/>
      </w:r>
      <w:r w:rsidRPr="009D16F1">
        <w:rPr>
          <w:rFonts w:eastAsia="Times New Roman" w:cs="Arial"/>
          <w:color w:val="0E101A"/>
          <w:lang w:eastAsia="en-PH"/>
        </w:rPr>
        <w:t xml:space="preserve"> in the web application,</w:t>
      </w:r>
    </w:p>
    <w:p w:rsidRPr="009D16F1" w:rsidR="001879B6" w:rsidP="001879B6" w:rsidRDefault="001879B6" w14:paraId="2261A970" w14:textId="77777777">
      <w:pPr>
        <w:numPr>
          <w:ilvl w:val="0"/>
          <w:numId w:val="25"/>
        </w:numPr>
        <w:spacing w:after="0" w:line="360" w:lineRule="auto"/>
        <w:jc w:val="both"/>
        <w:rPr>
          <w:rFonts w:eastAsia="Times New Roman" w:cs="Arial"/>
          <w:color w:val="0E101A"/>
          <w:lang w:eastAsia="en-PH"/>
        </w:rPr>
      </w:pPr>
      <w:r w:rsidRPr="009D16F1">
        <w:rPr>
          <w:rFonts w:eastAsia="Times New Roman" w:cs="Arial"/>
          <w:color w:val="0E101A"/>
          <w:lang w:eastAsia="en-PH"/>
        </w:rPr>
        <w:t>generating reports, and</w:t>
      </w:r>
    </w:p>
    <w:p w:rsidR="001879B6" w:rsidP="001879B6" w:rsidRDefault="001879B6" w14:paraId="17AE0030" w14:textId="77777777">
      <w:pPr>
        <w:numPr>
          <w:ilvl w:val="0"/>
          <w:numId w:val="25"/>
        </w:numPr>
        <w:spacing w:after="0" w:line="360" w:lineRule="auto"/>
        <w:jc w:val="both"/>
        <w:rPr>
          <w:rFonts w:eastAsia="Times New Roman" w:cs="Arial"/>
          <w:color w:val="0E101A"/>
          <w:lang w:eastAsia="en-PH"/>
        </w:rPr>
      </w:pPr>
      <w:r w:rsidRPr="009D16F1">
        <w:rPr>
          <w:rFonts w:eastAsia="Times New Roman" w:cs="Arial"/>
          <w:color w:val="0E101A"/>
          <w:lang w:eastAsia="en-PH"/>
        </w:rPr>
        <w:t>managing web applications. </w:t>
      </w:r>
    </w:p>
    <w:p w:rsidRPr="009D16F1" w:rsidR="001879B6" w:rsidP="000F3FCA" w:rsidRDefault="001879B6" w14:paraId="0949E464" w14:textId="77777777">
      <w:pPr>
        <w:spacing w:after="0" w:line="360" w:lineRule="auto"/>
        <w:ind w:left="720"/>
        <w:jc w:val="both"/>
        <w:rPr>
          <w:rFonts w:eastAsia="Times New Roman" w:cs="Arial"/>
          <w:color w:val="0E101A"/>
          <w:lang w:eastAsia="en-PH"/>
        </w:rPr>
      </w:pPr>
    </w:p>
    <w:p w:rsidR="001879B6" w:rsidP="000F3FCA" w:rsidRDefault="001879B6" w14:paraId="72CB9795" w14:textId="77777777">
      <w:pPr>
        <w:spacing w:after="0" w:line="360" w:lineRule="auto"/>
        <w:ind w:firstLine="360"/>
        <w:jc w:val="both"/>
        <w:rPr>
          <w:rFonts w:eastAsia="Times New Roman" w:cs="Arial"/>
          <w:color w:val="0E101A"/>
          <w:lang w:eastAsia="en-PH"/>
        </w:rPr>
      </w:pPr>
      <w:r w:rsidRPr="009D16F1">
        <w:rPr>
          <w:rFonts w:eastAsia="Times New Roman" w:cs="Arial"/>
          <w:color w:val="0E101A"/>
          <w:lang w:eastAsia="en-PH"/>
        </w:rPr>
        <w:t xml:space="preserve">The team proposes to their client to upgrade their records from the manual into a database wherein the data for all online requests will be stored. </w:t>
      </w:r>
    </w:p>
    <w:p w:rsidRPr="0081198C" w:rsidR="001879B6" w:rsidP="000F3FCA" w:rsidRDefault="001879B6" w14:paraId="0783255F" w14:textId="77777777">
      <w:pPr>
        <w:spacing w:after="0" w:line="360" w:lineRule="auto"/>
        <w:jc w:val="both"/>
        <w:rPr>
          <w:rFonts w:eastAsia="Times New Roman" w:cs="Arial"/>
          <w:b/>
          <w:bCs/>
          <w:color w:val="0E101A"/>
          <w:lang w:eastAsia="en-PH"/>
        </w:rPr>
      </w:pPr>
    </w:p>
    <w:p w:rsidR="001879B6" w:rsidP="001879B6" w:rsidRDefault="001879B6" w14:paraId="4D3D52E7" w14:textId="77777777">
      <w:pPr>
        <w:pStyle w:val="ListParagraph"/>
        <w:numPr>
          <w:ilvl w:val="0"/>
          <w:numId w:val="28"/>
        </w:numPr>
        <w:spacing w:after="0" w:line="360" w:lineRule="auto"/>
        <w:jc w:val="both"/>
        <w:rPr>
          <w:rFonts w:eastAsia="Times New Roman" w:cs="Arial"/>
          <w:b/>
          <w:bCs/>
          <w:color w:val="0E101A"/>
          <w:lang w:eastAsia="en-PH"/>
        </w:rPr>
      </w:pPr>
      <w:r>
        <w:rPr>
          <w:rFonts w:eastAsia="Times New Roman" w:cs="Arial"/>
          <w:b/>
          <w:bCs/>
          <w:color w:val="0E101A"/>
          <w:lang w:eastAsia="en-PH"/>
        </w:rPr>
        <w:t>Security</w:t>
      </w:r>
    </w:p>
    <w:p w:rsidRPr="0081198C" w:rsidR="001879B6" w:rsidP="000F3FCA" w:rsidRDefault="001879B6" w14:paraId="44A233E5" w14:textId="77777777">
      <w:pPr>
        <w:pStyle w:val="ListParagraph"/>
        <w:spacing w:after="0" w:line="360" w:lineRule="auto"/>
        <w:jc w:val="both"/>
        <w:rPr>
          <w:rFonts w:eastAsia="Times New Roman" w:cs="Arial"/>
          <w:b/>
          <w:bCs/>
          <w:color w:val="0E101A"/>
          <w:lang w:eastAsia="en-PH"/>
        </w:rPr>
      </w:pPr>
    </w:p>
    <w:p w:rsidRPr="0081198C" w:rsidR="001879B6" w:rsidP="000F3FCA" w:rsidRDefault="001879B6" w14:paraId="1DADB913" w14:textId="77777777">
      <w:pPr>
        <w:spacing w:after="0" w:line="360" w:lineRule="auto"/>
        <w:ind w:firstLine="360"/>
        <w:jc w:val="both"/>
        <w:rPr>
          <w:rFonts w:eastAsia="Times New Roman" w:cs="Arial"/>
          <w:color w:val="0E101A"/>
          <w:lang w:eastAsia="en-PH"/>
        </w:rPr>
      </w:pPr>
      <w:r w:rsidRPr="0081198C">
        <w:rPr>
          <w:rFonts w:eastAsia="Times New Roman" w:cs="Arial"/>
          <w:color w:val="0E101A"/>
          <w:lang w:eastAsia="en-PH"/>
        </w:rPr>
        <w:t>Regarding security measures within the system, the web application will have reCAPTCHA for both resident and barangay employee login processes, as well as for every request and concern submitted by residents. reCAPTCHA is a free service of Google that defends websit</w:t>
      </w:r>
      <w:commentRangeStart w:id="30"/>
      <w:r w:rsidRPr="0081198C">
        <w:rPr>
          <w:rFonts w:eastAsia="Times New Roman" w:cs="Arial"/>
          <w:color w:val="0E101A"/>
          <w:lang w:eastAsia="en-PH"/>
        </w:rPr>
        <w:t>e</w:t>
      </w:r>
      <w:r>
        <w:rPr>
          <w:rFonts w:eastAsia="Times New Roman" w:cs="Arial"/>
          <w:color w:val="0E101A"/>
          <w:lang w:eastAsia="en-PH"/>
        </w:rPr>
        <w:t>s</w:t>
      </w:r>
      <w:r w:rsidRPr="0081198C">
        <w:rPr>
          <w:rFonts w:eastAsia="Times New Roman" w:cs="Arial"/>
          <w:color w:val="0E101A"/>
          <w:lang w:eastAsia="en-PH"/>
        </w:rPr>
        <w:t xml:space="preserve"> </w:t>
      </w:r>
      <w:commentRangeEnd w:id="30"/>
      <w:r>
        <w:rPr>
          <w:rStyle w:val="CommentReference"/>
        </w:rPr>
        <w:commentReference w:id="30"/>
      </w:r>
      <w:r w:rsidRPr="0081198C">
        <w:rPr>
          <w:rFonts w:eastAsia="Times New Roman" w:cs="Arial"/>
          <w:color w:val="0E101A"/>
          <w:lang w:eastAsia="en-PH"/>
        </w:rPr>
        <w:t xml:space="preserve">against spam and abuse which uses effective risk analysis tools to distinguish between humans and bots. </w:t>
      </w:r>
      <w:sdt>
        <w:sdtPr>
          <w:rPr>
            <w:rFonts w:eastAsia="Times New Roman" w:cs="Arial"/>
            <w:color w:val="0E101A"/>
            <w:lang w:eastAsia="en-PH"/>
          </w:rPr>
          <w:id w:val="-2017680964"/>
          <w:citation/>
        </w:sdtPr>
        <w:sdtEndPr/>
        <w:sdtContent>
          <w:r>
            <w:rPr>
              <w:rFonts w:eastAsia="Times New Roman" w:cs="Arial"/>
              <w:color w:val="0E101A"/>
              <w:lang w:eastAsia="en-PH"/>
            </w:rPr>
            <w:fldChar w:fldCharType="begin"/>
          </w:r>
          <w:r>
            <w:rPr>
              <w:rFonts w:eastAsia="Times New Roman" w:cs="Arial"/>
              <w:color w:val="0E101A"/>
              <w:lang w:val="en-US" w:eastAsia="en-PH"/>
            </w:rPr>
            <w:instrText xml:space="preserve"> CITATION Goo23 \l 1033 </w:instrText>
          </w:r>
          <w:r>
            <w:rPr>
              <w:rFonts w:eastAsia="Times New Roman" w:cs="Arial"/>
              <w:color w:val="0E101A"/>
              <w:lang w:eastAsia="en-PH"/>
            </w:rPr>
            <w:fldChar w:fldCharType="separate"/>
          </w:r>
          <w:r w:rsidRPr="00AF10E6">
            <w:rPr>
              <w:rFonts w:eastAsia="Times New Roman" w:cs="Arial"/>
              <w:noProof/>
              <w:color w:val="0E101A"/>
              <w:lang w:val="en-US" w:eastAsia="en-PH"/>
            </w:rPr>
            <w:t>[21]</w:t>
          </w:r>
          <w:r>
            <w:rPr>
              <w:rFonts w:eastAsia="Times New Roman" w:cs="Arial"/>
              <w:color w:val="0E101A"/>
              <w:lang w:eastAsia="en-PH"/>
            </w:rPr>
            <w:fldChar w:fldCharType="end"/>
          </w:r>
        </w:sdtContent>
      </w:sdt>
    </w:p>
    <w:p w:rsidRPr="00090567" w:rsidR="001879B6" w:rsidP="000F3FCA" w:rsidRDefault="001879B6" w14:paraId="2CA1E26C" w14:textId="77777777">
      <w:r>
        <w:br w:type="page"/>
      </w:r>
    </w:p>
    <w:p w:rsidR="001879B6" w:rsidP="000F3FCA" w:rsidRDefault="001879B6" w14:paraId="59781EE0" w14:textId="77777777">
      <w:pPr>
        <w:pStyle w:val="Heading1"/>
      </w:pPr>
      <w:bookmarkStart w:name="_Toc150947793" w:id="31"/>
      <w:r>
        <w:t>Methodology</w:t>
      </w:r>
      <w:bookmarkEnd w:id="31"/>
    </w:p>
    <w:p w:rsidR="001879B6" w:rsidP="000F3FCA" w:rsidRDefault="001879B6" w14:paraId="704568D0" w14:textId="77777777">
      <w:pPr>
        <w:pStyle w:val="Heading2"/>
        <w:numPr>
          <w:ilvl w:val="0"/>
          <w:numId w:val="0"/>
        </w:numPr>
        <w:ind w:left="576"/>
      </w:pPr>
    </w:p>
    <w:p w:rsidR="001879B6" w:rsidP="000F3FCA" w:rsidRDefault="001879B6" w14:paraId="31D2F3EA" w14:textId="77777777">
      <w:pPr>
        <w:keepNext/>
        <w:jc w:val="center"/>
      </w:pPr>
      <w:r w:rsidRPr="004D039E">
        <w:rPr>
          <w:rFonts w:cs="Arial"/>
          <w:i/>
          <w:iCs/>
          <w:noProof/>
        </w:rPr>
        <w:drawing>
          <wp:inline distT="0" distB="0" distL="0" distR="0" wp14:anchorId="5B94FE05" wp14:editId="7DE1EAE4">
            <wp:extent cx="4343400" cy="2473789"/>
            <wp:effectExtent l="76200" t="76200" r="133350" b="13652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stretch>
                      <a:fillRect/>
                    </a:stretch>
                  </pic:blipFill>
                  <pic:spPr>
                    <a:xfrm>
                      <a:off x="0" y="0"/>
                      <a:ext cx="4352101" cy="2478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043E34" w:rsidRDefault="001879B6" w14:paraId="4239596B" w14:textId="47046E0E">
      <w:pPr>
        <w:pStyle w:val="Caption"/>
        <w:jc w:val="center"/>
      </w:pPr>
      <w:bookmarkStart w:name="_Toc150946718" w:id="32"/>
      <w:r>
        <w:t xml:space="preserve">Fig.  </w:t>
      </w:r>
      <w:r w:rsidR="000A6FDD">
        <w:fldChar w:fldCharType="begin"/>
      </w:r>
      <w:r w:rsidR="000A6FDD">
        <w:instrText xml:space="preserve"> SEQ Fig._ \* ARABIC </w:instrText>
      </w:r>
      <w:r w:rsidR="000A6FDD">
        <w:fldChar w:fldCharType="separate"/>
      </w:r>
      <w:r w:rsidR="004315BD">
        <w:rPr>
          <w:noProof/>
        </w:rPr>
        <w:t>1</w:t>
      </w:r>
      <w:r w:rsidR="000A6FDD">
        <w:rPr>
          <w:noProof/>
        </w:rPr>
        <w:fldChar w:fldCharType="end"/>
      </w:r>
      <w:r>
        <w:t xml:space="preserve"> </w:t>
      </w:r>
      <w:r w:rsidRPr="0021407A">
        <w:t>SDLC (Agile Methodology)</w:t>
      </w:r>
      <w:bookmarkEnd w:id="32"/>
    </w:p>
    <w:p w:rsidR="001879B6" w:rsidP="000F3FCA" w:rsidRDefault="001879B6" w14:paraId="2D2828BA" w14:textId="5F96EF3F">
      <w:pPr>
        <w:spacing w:line="360" w:lineRule="auto"/>
        <w:ind w:firstLine="502"/>
        <w:jc w:val="both"/>
        <w:rPr>
          <w:rFonts w:cs="Arial"/>
        </w:rPr>
      </w:pPr>
      <w:r w:rsidRPr="00365143">
        <w:rPr>
          <w:rFonts w:cs="Arial"/>
        </w:rPr>
        <w:t>Throughout this project, the team utilized an SDLC or Software Development Cycle to guide them, explicitly using the Agile Method. Software Development Cycle is one of the fundamental methods in developing software step-by-step. Using the Agile Method in the Software Development Cycle focuses attention on the team to respond to the changes that the clients demand throughout the development process</w:t>
      </w:r>
      <w:sdt>
        <w:sdtPr>
          <w:rPr>
            <w:rFonts w:cs="Arial"/>
          </w:rPr>
          <w:id w:val="574710686"/>
          <w:placeholder>
            <w:docPart w:val="B4BDA39115FF4740826CD734E132060E"/>
          </w:placeholder>
          <w:citation/>
        </w:sdtPr>
        <w:sdtEndPr/>
        <w:sdtContent>
          <w:r>
            <w:rPr>
              <w:rFonts w:cs="Arial"/>
            </w:rPr>
            <w:fldChar w:fldCharType="begin"/>
          </w:r>
          <w:r>
            <w:rPr>
              <w:rFonts w:cs="Arial"/>
              <w:lang w:val="en-US"/>
            </w:rPr>
            <w:instrText xml:space="preserve"> CITATION Lov19 \l 1033 </w:instrText>
          </w:r>
          <w:r>
            <w:rPr>
              <w:rFonts w:cs="Arial"/>
            </w:rPr>
            <w:fldChar w:fldCharType="separate"/>
          </w:r>
          <w:r>
            <w:rPr>
              <w:rFonts w:cs="Arial"/>
              <w:noProof/>
              <w:lang w:val="en-US"/>
            </w:rPr>
            <w:t xml:space="preserve"> </w:t>
          </w:r>
          <w:r w:rsidRPr="00AF10E6">
            <w:rPr>
              <w:rFonts w:cs="Arial"/>
              <w:noProof/>
              <w:lang w:val="en-US"/>
            </w:rPr>
            <w:t>[22]</w:t>
          </w:r>
          <w:r>
            <w:rPr>
              <w:rFonts w:cs="Arial"/>
            </w:rPr>
            <w:fldChar w:fldCharType="end"/>
          </w:r>
        </w:sdtContent>
      </w:sdt>
      <w:r>
        <w:rPr>
          <w:rFonts w:cs="Arial"/>
        </w:rPr>
        <w:t>.</w:t>
      </w:r>
      <w:r w:rsidRPr="00264409">
        <w:rPr>
          <w:rFonts w:cs="Arial"/>
        </w:rPr>
        <w:t xml:space="preserve"> </w:t>
      </w:r>
      <w:r w:rsidRPr="00365143">
        <w:rPr>
          <w:rFonts w:cs="Arial"/>
        </w:rPr>
        <w:t>This method emphasizes the efficient and effective collaboration between the team and the client.</w:t>
      </w:r>
      <w:r w:rsidRPr="007016C6">
        <w:rPr>
          <w:rFonts w:cs="Arial"/>
        </w:rPr>
        <w:t xml:space="preserve"> </w:t>
      </w:r>
      <w:r w:rsidR="00B653EF">
        <w:rPr>
          <w:rFonts w:cs="Arial"/>
        </w:rPr>
        <w:fldChar w:fldCharType="begin"/>
      </w:r>
      <w:r w:rsidR="00B653EF">
        <w:rPr>
          <w:rFonts w:cs="Arial"/>
        </w:rPr>
        <w:instrText xml:space="preserve"> REF _Ref150780461 \h </w:instrText>
      </w:r>
      <w:r w:rsidR="00B653EF">
        <w:rPr>
          <w:rFonts w:cs="Arial"/>
        </w:rPr>
      </w:r>
      <w:r w:rsidR="00B653EF">
        <w:rPr>
          <w:rFonts w:cs="Arial"/>
        </w:rPr>
        <w:fldChar w:fldCharType="separate"/>
      </w:r>
      <w:r w:rsidRPr="00B653EF" w:rsidR="00B653EF">
        <w:t>Fig</w:t>
      </w:r>
      <w:r w:rsidR="00B653EF">
        <w:t xml:space="preserve">. </w:t>
      </w:r>
      <w:r w:rsidRPr="00B653EF" w:rsidR="00B653EF">
        <w:t xml:space="preserve"> </w:t>
      </w:r>
      <w:r w:rsidRPr="00B653EF" w:rsidR="00B653EF">
        <w:rPr>
          <w:noProof/>
        </w:rPr>
        <w:t>1</w:t>
      </w:r>
      <w:r w:rsidR="00B653EF">
        <w:rPr>
          <w:noProof/>
        </w:rPr>
        <w:t>.</w:t>
      </w:r>
      <w:r w:rsidRPr="00C62E93" w:rsidR="00B653EF">
        <w:t xml:space="preserve"> SDLC (Agile Methodology)</w:t>
      </w:r>
      <w:r w:rsidR="00B653EF">
        <w:rPr>
          <w:rFonts w:cs="Arial"/>
        </w:rPr>
        <w:fldChar w:fldCharType="end"/>
      </w:r>
      <w:r w:rsidR="00B653EF">
        <w:rPr>
          <w:rFonts w:cs="Arial"/>
        </w:rPr>
        <w:t xml:space="preserve"> </w:t>
      </w:r>
      <w:r w:rsidRPr="00365143">
        <w:rPr>
          <w:rFonts w:cs="Arial"/>
        </w:rPr>
        <w:t xml:space="preserve">shows the model </w:t>
      </w:r>
      <w:r>
        <w:rPr>
          <w:rFonts w:cs="Arial"/>
        </w:rPr>
        <w:t xml:space="preserve">that </w:t>
      </w:r>
      <w:commentRangeStart w:id="33"/>
      <w:commentRangeEnd w:id="33"/>
      <w:r>
        <w:rPr>
          <w:rStyle w:val="CommentReference"/>
        </w:rPr>
        <w:commentReference w:id="33"/>
      </w:r>
      <w:r w:rsidRPr="00365143">
        <w:rPr>
          <w:rFonts w:cs="Arial"/>
        </w:rPr>
        <w:t xml:space="preserve">the team used throughout software development. </w:t>
      </w:r>
    </w:p>
    <w:p w:rsidR="001879B6" w:rsidP="000F3FCA" w:rsidRDefault="001879B6" w14:paraId="78AF2CA7" w14:textId="77777777">
      <w:pPr>
        <w:spacing w:line="360" w:lineRule="auto"/>
        <w:ind w:firstLine="502"/>
        <w:jc w:val="both"/>
        <w:rPr>
          <w:rFonts w:cs="Arial"/>
        </w:rPr>
      </w:pPr>
    </w:p>
    <w:p w:rsidR="001879B6" w:rsidP="000F3FCA" w:rsidRDefault="001879B6" w14:paraId="7350EEA3" w14:textId="77777777">
      <w:pPr>
        <w:pStyle w:val="ListParagraph"/>
        <w:numPr>
          <w:ilvl w:val="3"/>
          <w:numId w:val="4"/>
        </w:numPr>
        <w:spacing w:line="360" w:lineRule="auto"/>
        <w:jc w:val="both"/>
        <w:rPr>
          <w:rFonts w:cs="Arial"/>
          <w:b/>
          <w:bCs/>
        </w:rPr>
      </w:pPr>
      <w:r w:rsidRPr="007016C6">
        <w:rPr>
          <w:rFonts w:cs="Arial"/>
          <w:b/>
          <w:bCs/>
        </w:rPr>
        <w:t>Data Gathering Phase</w:t>
      </w:r>
    </w:p>
    <w:p w:rsidR="001879B6" w:rsidP="000F3FCA" w:rsidRDefault="001879B6" w14:paraId="02DFD9AE" w14:textId="77777777">
      <w:pPr>
        <w:pStyle w:val="ListParagraph"/>
        <w:spacing w:line="360" w:lineRule="auto"/>
        <w:ind w:left="502" w:firstLine="218"/>
        <w:jc w:val="both"/>
        <w:rPr>
          <w:rFonts w:cs="Arial"/>
        </w:rPr>
      </w:pPr>
      <w:r w:rsidRPr="47959807">
        <w:rPr>
          <w:rFonts w:cs="Arial"/>
        </w:rPr>
        <w:t xml:space="preserve">The team gathered data that would fulfill their first requirements in software development. They used the technique in data gathering through several interviews, discussions, and meetings. In this phase, the team gathered data about the client’s current system, problem, desired system, </w:t>
      </w:r>
      <w:commentRangeStart w:id="34"/>
      <w:r w:rsidRPr="47959807">
        <w:rPr>
          <w:rFonts w:cs="Arial"/>
        </w:rPr>
        <w:t xml:space="preserve">features </w:t>
      </w:r>
      <w:r>
        <w:rPr>
          <w:rFonts w:cs="Arial"/>
        </w:rPr>
        <w:t xml:space="preserve">of </w:t>
      </w:r>
      <w:r w:rsidRPr="47959807">
        <w:rPr>
          <w:rFonts w:cs="Arial"/>
        </w:rPr>
        <w:t>t</w:t>
      </w:r>
      <w:commentRangeEnd w:id="34"/>
      <w:r>
        <w:rPr>
          <w:rStyle w:val="CommentReference"/>
        </w:rPr>
        <w:commentReference w:id="34"/>
      </w:r>
      <w:r w:rsidRPr="47959807">
        <w:rPr>
          <w:rFonts w:cs="Arial"/>
        </w:rPr>
        <w:t xml:space="preserve">he system, and background/profile. </w:t>
      </w:r>
    </w:p>
    <w:p w:rsidR="001879B6" w:rsidP="000F3FCA" w:rsidRDefault="001879B6" w14:paraId="60AEA26E" w14:textId="77777777">
      <w:pPr>
        <w:pStyle w:val="ListParagraph"/>
        <w:spacing w:line="360" w:lineRule="auto"/>
        <w:ind w:left="502" w:firstLine="218"/>
        <w:jc w:val="both"/>
        <w:rPr>
          <w:rFonts w:cs="Arial"/>
        </w:rPr>
      </w:pPr>
    </w:p>
    <w:p w:rsidRPr="00365143" w:rsidR="001879B6" w:rsidP="000F3FCA" w:rsidRDefault="001879B6" w14:paraId="269A34F9" w14:textId="77777777">
      <w:pPr>
        <w:pStyle w:val="ListParagraph"/>
        <w:numPr>
          <w:ilvl w:val="3"/>
          <w:numId w:val="4"/>
        </w:numPr>
        <w:spacing w:line="360" w:lineRule="auto"/>
        <w:jc w:val="both"/>
        <w:rPr>
          <w:rFonts w:cs="Arial"/>
          <w:b/>
          <w:bCs/>
        </w:rPr>
      </w:pPr>
      <w:r w:rsidRPr="00365143">
        <w:rPr>
          <w:rFonts w:cs="Arial"/>
          <w:b/>
          <w:bCs/>
        </w:rPr>
        <w:t>Planning Phase</w:t>
      </w:r>
    </w:p>
    <w:p w:rsidR="001879B6" w:rsidP="000F3FCA" w:rsidRDefault="001879B6" w14:paraId="04EF0B3A" w14:textId="77777777">
      <w:pPr>
        <w:pStyle w:val="ListParagraph"/>
        <w:spacing w:line="360" w:lineRule="auto"/>
        <w:ind w:left="502" w:firstLine="218"/>
        <w:jc w:val="both"/>
        <w:rPr>
          <w:rFonts w:cs="Arial"/>
        </w:rPr>
      </w:pPr>
      <w:r w:rsidRPr="5411AC6B">
        <w:rPr>
          <w:rFonts w:cs="Arial"/>
        </w:rPr>
        <w:t xml:space="preserve">After gathering data from several meetings with their client, the team conducted several brainstorming phases to analyze the main problem and develop </w:t>
      </w:r>
      <w:r w:rsidRPr="4906742F">
        <w:rPr>
          <w:rFonts w:cs="Arial"/>
        </w:rPr>
        <w:t>viable</w:t>
      </w:r>
      <w:r w:rsidRPr="5411AC6B">
        <w:rPr>
          <w:rFonts w:cs="Arial"/>
        </w:rPr>
        <w:t xml:space="preserve"> solutions. The team proposed an appropriate solution based on the problems that the client discussed. </w:t>
      </w:r>
      <w:r w:rsidRPr="4906742F">
        <w:rPr>
          <w:rFonts w:cs="Arial"/>
        </w:rPr>
        <w:t>Further</w:t>
      </w:r>
      <w:r w:rsidRPr="5411AC6B">
        <w:rPr>
          <w:rFonts w:cs="Arial"/>
        </w:rPr>
        <w:t>, the team discussed the solution with the client for them to understand it fully. After the approval of the proposed solution, the team went to another brainstorming phase to discuss technologies and software to be used in the creation of the prototype and, later, the completed system.</w:t>
      </w:r>
    </w:p>
    <w:p w:rsidRPr="00365143" w:rsidR="001879B6" w:rsidP="000F3FCA" w:rsidRDefault="001879B6" w14:paraId="618E7095" w14:textId="77777777">
      <w:pPr>
        <w:pStyle w:val="ListParagraph"/>
        <w:spacing w:line="360" w:lineRule="auto"/>
        <w:ind w:left="502" w:firstLine="218"/>
        <w:jc w:val="both"/>
        <w:rPr>
          <w:rFonts w:cs="Arial"/>
          <w:b/>
          <w:bCs/>
        </w:rPr>
      </w:pPr>
    </w:p>
    <w:p w:rsidRPr="00C61010" w:rsidR="001879B6" w:rsidP="000F3FCA" w:rsidRDefault="001879B6" w14:paraId="3081ED08" w14:textId="77777777">
      <w:pPr>
        <w:pStyle w:val="ListParagraph"/>
        <w:numPr>
          <w:ilvl w:val="3"/>
          <w:numId w:val="4"/>
        </w:numPr>
        <w:spacing w:line="360" w:lineRule="auto"/>
        <w:jc w:val="both"/>
        <w:rPr>
          <w:rFonts w:cs="Arial"/>
          <w:b/>
          <w:bCs/>
        </w:rPr>
      </w:pPr>
      <w:r w:rsidRPr="00C61010">
        <w:rPr>
          <w:rFonts w:cs="Arial"/>
          <w:b/>
          <w:bCs/>
        </w:rPr>
        <w:t>Design Phase</w:t>
      </w:r>
    </w:p>
    <w:p w:rsidR="001879B6" w:rsidP="000F3FCA" w:rsidRDefault="001879B6" w14:paraId="036F0AC6" w14:textId="77777777">
      <w:pPr>
        <w:pStyle w:val="ListParagraph"/>
        <w:spacing w:line="360" w:lineRule="auto"/>
        <w:ind w:left="502" w:firstLine="218"/>
        <w:jc w:val="both"/>
        <w:rPr>
          <w:rFonts w:cs="Arial"/>
        </w:rPr>
      </w:pPr>
      <w:r w:rsidRPr="47959807">
        <w:rPr>
          <w:rFonts w:cs="Arial"/>
        </w:rPr>
        <w:t>The team applied the discussed design, functions, and layout with the client through the proposed wireframe and prototype. Likewise, the team has provided the proper UI and UX design to meet the client’s standards and demands.</w:t>
      </w:r>
    </w:p>
    <w:p w:rsidRPr="00365143" w:rsidR="001879B6" w:rsidP="000F3FCA" w:rsidRDefault="001879B6" w14:paraId="55FD109D" w14:textId="77777777">
      <w:pPr>
        <w:pStyle w:val="ListParagraph"/>
        <w:spacing w:line="360" w:lineRule="auto"/>
        <w:ind w:left="502" w:firstLine="218"/>
        <w:jc w:val="both"/>
        <w:rPr>
          <w:rFonts w:cs="Arial"/>
          <w:b/>
          <w:bCs/>
        </w:rPr>
      </w:pPr>
    </w:p>
    <w:p w:rsidRPr="00C61010" w:rsidR="001879B6" w:rsidP="000F3FCA" w:rsidRDefault="001879B6" w14:paraId="68734A33" w14:textId="77777777">
      <w:pPr>
        <w:pStyle w:val="ListParagraph"/>
        <w:numPr>
          <w:ilvl w:val="3"/>
          <w:numId w:val="4"/>
        </w:numPr>
        <w:spacing w:line="360" w:lineRule="auto"/>
        <w:jc w:val="both"/>
        <w:rPr>
          <w:rFonts w:cs="Arial"/>
          <w:b/>
          <w:bCs/>
        </w:rPr>
      </w:pPr>
      <w:r w:rsidRPr="00C61010">
        <w:rPr>
          <w:rFonts w:cs="Arial"/>
          <w:b/>
          <w:bCs/>
        </w:rPr>
        <w:t>Development Phase</w:t>
      </w:r>
    </w:p>
    <w:p w:rsidR="001879B6" w:rsidP="000F3FCA" w:rsidRDefault="001879B6" w14:paraId="29F26756" w14:textId="77777777">
      <w:pPr>
        <w:pStyle w:val="ListParagraph"/>
        <w:spacing w:line="360" w:lineRule="auto"/>
        <w:ind w:left="502" w:firstLine="218"/>
        <w:jc w:val="both"/>
        <w:rPr>
          <w:rFonts w:cs="Arial"/>
        </w:rPr>
      </w:pPr>
      <w:r w:rsidRPr="47959807">
        <w:rPr>
          <w:rFonts w:cs="Arial"/>
        </w:rPr>
        <w:t xml:space="preserve">In this phase, the team developed the proposed solution that used the right technologies and software discussed in the planning phase. They also developed the front, database, and back end in this phase. </w:t>
      </w:r>
    </w:p>
    <w:p w:rsidRPr="00365143" w:rsidR="001879B6" w:rsidP="000F3FCA" w:rsidRDefault="001879B6" w14:paraId="53731BCB" w14:textId="77777777">
      <w:pPr>
        <w:pStyle w:val="ListParagraph"/>
        <w:spacing w:line="360" w:lineRule="auto"/>
        <w:ind w:left="502" w:firstLine="218"/>
        <w:jc w:val="both"/>
        <w:rPr>
          <w:rFonts w:cs="Arial"/>
          <w:b/>
          <w:bCs/>
        </w:rPr>
      </w:pPr>
    </w:p>
    <w:p w:rsidRPr="00C61010" w:rsidR="001879B6" w:rsidP="000F3FCA" w:rsidRDefault="001879B6" w14:paraId="01FE1484" w14:textId="77777777">
      <w:pPr>
        <w:pStyle w:val="ListParagraph"/>
        <w:numPr>
          <w:ilvl w:val="3"/>
          <w:numId w:val="4"/>
        </w:numPr>
        <w:spacing w:line="360" w:lineRule="auto"/>
        <w:jc w:val="both"/>
        <w:rPr>
          <w:rFonts w:cs="Arial"/>
          <w:b/>
          <w:bCs/>
        </w:rPr>
      </w:pPr>
      <w:r w:rsidRPr="00C61010">
        <w:rPr>
          <w:rFonts w:cs="Arial"/>
          <w:b/>
          <w:bCs/>
        </w:rPr>
        <w:t>Testing Phase</w:t>
      </w:r>
    </w:p>
    <w:p w:rsidR="001879B6" w:rsidP="000F3FCA" w:rsidRDefault="001879B6" w14:paraId="0B65B04C" w14:textId="77777777">
      <w:pPr>
        <w:pStyle w:val="ListParagraph"/>
        <w:spacing w:line="360" w:lineRule="auto"/>
        <w:ind w:left="502" w:firstLine="218"/>
        <w:jc w:val="both"/>
        <w:rPr>
          <w:rFonts w:cs="Arial"/>
        </w:rPr>
      </w:pPr>
      <w:r w:rsidRPr="47959807">
        <w:rPr>
          <w:rFonts w:cs="Arial"/>
        </w:rPr>
        <w:t>In this phase, the team tested their software using the functionalities, performance, security, and overall system. They also</w:t>
      </w:r>
      <w:del w:author="Izza Jean Celeste" w:date="2023-11-02T18:08:00Z" w:id="35">
        <w:r w:rsidRPr="47959807" w:rsidDel="00DD6383">
          <w:rPr>
            <w:rFonts w:cs="Arial"/>
          </w:rPr>
          <w:delText xml:space="preserve">  </w:delText>
        </w:r>
      </w:del>
      <w:r w:rsidRPr="47959807">
        <w:rPr>
          <w:rFonts w:cs="Arial"/>
        </w:rPr>
        <w:t xml:space="preserve"> followed one or more evolutionary development phases to put the most recent expansion into production.</w:t>
      </w:r>
    </w:p>
    <w:p w:rsidRPr="00365143" w:rsidR="001879B6" w:rsidP="000F3FCA" w:rsidRDefault="001879B6" w14:paraId="57290AC2" w14:textId="77777777">
      <w:pPr>
        <w:pStyle w:val="ListParagraph"/>
        <w:spacing w:line="360" w:lineRule="auto"/>
        <w:ind w:left="502" w:firstLine="218"/>
        <w:jc w:val="both"/>
        <w:rPr>
          <w:rFonts w:cs="Arial"/>
          <w:b/>
          <w:bCs/>
        </w:rPr>
      </w:pPr>
    </w:p>
    <w:p w:rsidRPr="00C61010" w:rsidR="001879B6" w:rsidP="000F3FCA" w:rsidRDefault="001879B6" w14:paraId="5C8E9952" w14:textId="77777777">
      <w:pPr>
        <w:pStyle w:val="ListParagraph"/>
        <w:numPr>
          <w:ilvl w:val="3"/>
          <w:numId w:val="4"/>
        </w:numPr>
        <w:spacing w:line="360" w:lineRule="auto"/>
        <w:jc w:val="both"/>
        <w:rPr>
          <w:rFonts w:cs="Arial"/>
          <w:b/>
          <w:bCs/>
        </w:rPr>
      </w:pPr>
      <w:r>
        <w:rPr>
          <w:rFonts w:cs="Arial"/>
          <w:b/>
          <w:bCs/>
        </w:rPr>
        <w:t>Implementation</w:t>
      </w:r>
      <w:r w:rsidRPr="00C61010">
        <w:rPr>
          <w:rFonts w:cs="Arial"/>
          <w:b/>
          <w:bCs/>
        </w:rPr>
        <w:t xml:space="preserve"> Phase</w:t>
      </w:r>
    </w:p>
    <w:p w:rsidR="001879B6" w:rsidP="000F3FCA" w:rsidRDefault="001879B6" w14:paraId="659CBC13" w14:textId="77777777">
      <w:pPr>
        <w:pStyle w:val="ListParagraph"/>
        <w:spacing w:line="360" w:lineRule="auto"/>
        <w:ind w:left="502" w:firstLine="218"/>
        <w:jc w:val="both"/>
        <w:rPr>
          <w:rFonts w:cs="Arial"/>
        </w:rPr>
      </w:pPr>
      <w:r w:rsidRPr="47959807">
        <w:rPr>
          <w:rFonts w:cs="Arial"/>
        </w:rPr>
        <w:t>In the deployment phase, the team has handed out the responsibilities over the web app and the ownership to the client based on the current agreement.</w:t>
      </w:r>
    </w:p>
    <w:p w:rsidR="001879B6" w:rsidP="000F3FCA" w:rsidRDefault="001879B6" w14:paraId="48E80436" w14:textId="77777777">
      <w:pPr>
        <w:spacing w:line="360" w:lineRule="auto"/>
        <w:jc w:val="both"/>
        <w:rPr>
          <w:rFonts w:cs="Arial"/>
          <w:b/>
          <w:bCs/>
        </w:rPr>
      </w:pPr>
    </w:p>
    <w:p w:rsidRPr="00FF3285" w:rsidR="001879B6" w:rsidP="000F3FCA" w:rsidRDefault="001879B6" w14:paraId="07F66742" w14:textId="77777777">
      <w:pPr>
        <w:spacing w:line="360" w:lineRule="auto"/>
        <w:jc w:val="both"/>
        <w:rPr>
          <w:rFonts w:cs="Arial"/>
          <w:b/>
          <w:bCs/>
        </w:rPr>
      </w:pPr>
      <w:r>
        <w:rPr>
          <w:rFonts w:cs="Arial"/>
          <w:b/>
          <w:bCs/>
        </w:rPr>
        <w:t>Software Architecture</w:t>
      </w:r>
    </w:p>
    <w:p w:rsidR="001879B6" w:rsidP="000F3FCA" w:rsidRDefault="001879B6" w14:paraId="12E40813" w14:textId="77777777">
      <w:pPr>
        <w:spacing w:line="360" w:lineRule="auto"/>
      </w:pPr>
      <w:r>
        <w:t xml:space="preserve">To create the Barangay South Signal Village Web Application, the team will use LARAVEL, an open-source PHP web framework for developing a web application. Laravel is based on the MVC architecture design, which stands for Model, View, and Controller. </w:t>
      </w:r>
    </w:p>
    <w:p w:rsidR="001879B6" w:rsidP="001879B6" w:rsidRDefault="001879B6" w14:paraId="5116841D" w14:textId="77777777">
      <w:pPr>
        <w:pStyle w:val="ListParagraph"/>
        <w:numPr>
          <w:ilvl w:val="0"/>
          <w:numId w:val="29"/>
        </w:numPr>
        <w:spacing w:line="360" w:lineRule="auto"/>
      </w:pPr>
      <w:r w:rsidRPr="00FF3285">
        <w:rPr>
          <w:b/>
          <w:bCs/>
        </w:rPr>
        <w:t>Model</w:t>
      </w:r>
      <w:r>
        <w:t xml:space="preserve"> – supervises and controls the database of the Barangay South Signal Village Web Application. It uses queries to add, retrieve, modify, and delete records or tables in the database. The team will use MYSQL as their database for this web application, an open source that can store and retrieve data in a tabular form. </w:t>
      </w:r>
    </w:p>
    <w:p w:rsidR="001879B6" w:rsidP="000F3FCA" w:rsidRDefault="001879B6" w14:paraId="67D723C0" w14:textId="77777777">
      <w:pPr>
        <w:pStyle w:val="ListParagraph"/>
        <w:spacing w:line="360" w:lineRule="auto"/>
        <w:ind w:left="502"/>
      </w:pPr>
    </w:p>
    <w:p w:rsidR="001879B6" w:rsidP="001879B6" w:rsidRDefault="001879B6" w14:paraId="43836713" w14:textId="77777777">
      <w:pPr>
        <w:pStyle w:val="ListParagraph"/>
        <w:numPr>
          <w:ilvl w:val="0"/>
          <w:numId w:val="29"/>
        </w:numPr>
        <w:spacing w:line="360" w:lineRule="auto"/>
      </w:pPr>
      <w:r w:rsidRPr="00FF3285">
        <w:rPr>
          <w:b/>
          <w:bCs/>
        </w:rPr>
        <w:t>View</w:t>
      </w:r>
      <w:r>
        <w:t xml:space="preserve"> - responsible for creating and rendering the web application's user interface (UI) and user experience (UX). In LARAVEL, the team will use Blade Templates, a solid templating engine included in the Laravel framework. Blade Templates uses PHP to write a script for HTML, CSS (Bootstrap), and JAVASCRIPT for front-end development.</w:t>
      </w:r>
    </w:p>
    <w:p w:rsidR="001879B6" w:rsidP="000F3FCA" w:rsidRDefault="001879B6" w14:paraId="23161414" w14:textId="77777777">
      <w:pPr>
        <w:pStyle w:val="ListParagraph"/>
      </w:pPr>
    </w:p>
    <w:p w:rsidR="001879B6" w:rsidP="000F3FCA" w:rsidRDefault="001879B6" w14:paraId="210D0461" w14:textId="77777777">
      <w:pPr>
        <w:pStyle w:val="ListParagraph"/>
        <w:spacing w:line="360" w:lineRule="auto"/>
        <w:ind w:left="502"/>
      </w:pPr>
    </w:p>
    <w:p w:rsidR="001879B6" w:rsidP="001879B6" w:rsidRDefault="001879B6" w14:paraId="0B6DD129" w14:textId="77777777">
      <w:pPr>
        <w:pStyle w:val="ListParagraph"/>
        <w:numPr>
          <w:ilvl w:val="0"/>
          <w:numId w:val="29"/>
        </w:numPr>
        <w:spacing w:line="360" w:lineRule="auto"/>
      </w:pPr>
      <w:r w:rsidRPr="00FF3285">
        <w:rPr>
          <w:b/>
          <w:bCs/>
        </w:rPr>
        <w:t>Controller</w:t>
      </w:r>
      <w:r>
        <w:t xml:space="preserve"> – oversees the web application's logic and processes user activities that engage with the model and view. It sends data from the model (database) to the view (front-end).</w:t>
      </w:r>
    </w:p>
    <w:p w:rsidR="001879B6" w:rsidP="000F3FCA" w:rsidRDefault="001879B6" w14:paraId="0EFDD628" w14:textId="77777777">
      <w:pPr>
        <w:pStyle w:val="ListParagraph"/>
        <w:spacing w:line="360" w:lineRule="auto"/>
        <w:ind w:left="502"/>
      </w:pPr>
    </w:p>
    <w:p w:rsidR="001879B6" w:rsidP="001879B6" w:rsidRDefault="001879B6" w14:paraId="3B0D8237" w14:textId="77777777">
      <w:pPr>
        <w:pStyle w:val="ListParagraph"/>
        <w:numPr>
          <w:ilvl w:val="0"/>
          <w:numId w:val="29"/>
        </w:numPr>
        <w:spacing w:line="360" w:lineRule="auto"/>
      </w:pPr>
      <w:r w:rsidRPr="00FF3285">
        <w:rPr>
          <w:b/>
          <w:bCs/>
        </w:rPr>
        <w:t>Routing</w:t>
      </w:r>
      <w:r>
        <w:t xml:space="preserve"> – in addition to the MVC architecture for Laravel, routing is used to map URLs to the designated controller's actions.</w:t>
      </w:r>
    </w:p>
    <w:p w:rsidR="00043E34" w:rsidP="00043E34" w:rsidRDefault="001879B6" w14:paraId="45A5693B" w14:textId="77777777">
      <w:pPr>
        <w:keepNext/>
      </w:pPr>
      <w:r>
        <w:rPr>
          <w:noProof/>
        </w:rPr>
        <w:drawing>
          <wp:inline distT="0" distB="0" distL="0" distR="0" wp14:anchorId="5EFD2E4D" wp14:editId="31E63B61">
            <wp:extent cx="5802565" cy="3699934"/>
            <wp:effectExtent l="76200" t="76200" r="141605" b="129540"/>
            <wp:docPr id="2088998027" name="Picture 2088998027"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8027" name="Picture 2088998027" descr="A diagram of a computer syste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40464" cy="3724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043E34" w:rsidRDefault="00043E34" w14:paraId="10494EFA" w14:textId="1C3399EC">
      <w:pPr>
        <w:pStyle w:val="Caption"/>
        <w:jc w:val="center"/>
      </w:pPr>
      <w:bookmarkStart w:name="_Toc150946719" w:id="36"/>
      <w:r w:rsidRPr="00534A7B">
        <w:t xml:space="preserve">Fig. </w:t>
      </w:r>
      <w:r w:rsidR="000A6FDD">
        <w:fldChar w:fldCharType="begin"/>
      </w:r>
      <w:r w:rsidR="000A6FDD">
        <w:instrText xml:space="preserve"> SEQ Fig._ \* ARABIC </w:instrText>
      </w:r>
      <w:r w:rsidR="000A6FDD">
        <w:fldChar w:fldCharType="separate"/>
      </w:r>
      <w:r w:rsidRPr="00534A7B" w:rsidR="004315BD">
        <w:rPr>
          <w:noProof/>
        </w:rPr>
        <w:t>2</w:t>
      </w:r>
      <w:r w:rsidR="000A6FDD">
        <w:rPr>
          <w:noProof/>
        </w:rPr>
        <w:fldChar w:fldCharType="end"/>
      </w:r>
      <w:r w:rsidRPr="00534A7B">
        <w:t xml:space="preserve">  MVC </w:t>
      </w:r>
      <w:sdt>
        <w:sdtPr>
          <w:id w:val="1952124615"/>
          <w:citation/>
        </w:sdtPr>
        <w:sdtEndPr/>
        <w:sdtContent>
          <w:r w:rsidRPr="00534A7B">
            <w:fldChar w:fldCharType="begin"/>
          </w:r>
          <w:r w:rsidRPr="00534A7B">
            <w:rPr>
              <w:lang w:val="en-US"/>
            </w:rPr>
            <w:instrText xml:space="preserve"> CITATION Ale15 \l 1033 </w:instrText>
          </w:r>
          <w:r w:rsidRPr="00534A7B">
            <w:fldChar w:fldCharType="separate"/>
          </w:r>
          <w:r w:rsidRPr="00534A7B">
            <w:rPr>
              <w:noProof/>
              <w:lang w:val="en-US"/>
            </w:rPr>
            <w:t>[23]</w:t>
          </w:r>
          <w:r w:rsidRPr="00534A7B">
            <w:fldChar w:fldCharType="end"/>
          </w:r>
        </w:sdtContent>
      </w:sdt>
      <w:bookmarkEnd w:id="36"/>
    </w:p>
    <w:p w:rsidRPr="00C87D9C" w:rsidR="001879B6" w:rsidP="000F3FCA" w:rsidRDefault="001879B6" w14:paraId="08081CEA" w14:textId="77777777"/>
    <w:p w:rsidR="001879B6" w:rsidP="000F3FCA" w:rsidRDefault="001879B6" w14:paraId="3A49FCFF" w14:textId="77777777">
      <w:pPr>
        <w:pStyle w:val="Heading2"/>
      </w:pPr>
      <w:bookmarkStart w:name="_Toc150947794" w:id="37"/>
      <w:r>
        <w:t>Requirements Analysis</w:t>
      </w:r>
      <w:bookmarkEnd w:id="37"/>
    </w:p>
    <w:p w:rsidR="001879B6" w:rsidP="000F3FCA" w:rsidRDefault="001879B6" w14:paraId="437BA11F" w14:textId="2BEDC6CC">
      <w:pPr>
        <w:pStyle w:val="Heading3"/>
      </w:pPr>
      <w:bookmarkStart w:name="_Toc150947795" w:id="38"/>
      <w:r>
        <w:t>Product Backlog / User Storie</w:t>
      </w:r>
      <w:bookmarkEnd w:id="38"/>
    </w:p>
    <w:p w:rsidRPr="00534A7B" w:rsidR="001879B6" w:rsidP="000F3FCA" w:rsidRDefault="001879B6" w14:paraId="36E006A1" w14:textId="37263C3F">
      <w:pPr>
        <w:pStyle w:val="Caption"/>
        <w:keepNext/>
        <w:jc w:val="center"/>
      </w:pPr>
    </w:p>
    <w:p w:rsidRPr="00D01052" w:rsidR="00534A7B" w:rsidP="00534A7B" w:rsidRDefault="00534A7B" w14:paraId="1EEAFDE4" w14:textId="0502618D">
      <w:pPr>
        <w:pStyle w:val="Caption"/>
        <w:keepNext/>
        <w:jc w:val="center"/>
        <w:rPr>
          <w:i w:val="0"/>
          <w:iCs w:val="0"/>
          <w:color w:val="000000" w:themeColor="text1"/>
          <w:sz w:val="24"/>
          <w:szCs w:val="24"/>
        </w:rPr>
      </w:pPr>
      <w:bookmarkStart w:name="_Toc150946786" w:id="39"/>
      <w:bookmarkStart w:name="_Toc150947132" w:id="40"/>
      <w:r w:rsidRPr="00D01052">
        <w:rPr>
          <w:i w:val="0"/>
          <w:iCs w:val="0"/>
          <w:color w:val="000000" w:themeColor="text1"/>
          <w:sz w:val="24"/>
          <w:szCs w:val="24"/>
        </w:rPr>
        <w:t xml:space="preserve">TABLE </w:t>
      </w:r>
      <w:r w:rsidRPr="00D01052">
        <w:rPr>
          <w:i w:val="0"/>
          <w:iCs w:val="0"/>
          <w:color w:val="000000" w:themeColor="text1"/>
          <w:sz w:val="24"/>
          <w:szCs w:val="24"/>
        </w:rPr>
        <w:fldChar w:fldCharType="begin"/>
      </w:r>
      <w:r w:rsidRPr="00D01052">
        <w:rPr>
          <w:i w:val="0"/>
          <w:iCs w:val="0"/>
          <w:color w:val="000000" w:themeColor="text1"/>
          <w:sz w:val="24"/>
          <w:szCs w:val="24"/>
        </w:rPr>
        <w:instrText xml:space="preserve"> SEQ TABLE \* ARABIC </w:instrText>
      </w:r>
      <w:r w:rsidRPr="00D01052">
        <w:rPr>
          <w:i w:val="0"/>
          <w:iCs w:val="0"/>
          <w:color w:val="000000" w:themeColor="text1"/>
          <w:sz w:val="24"/>
          <w:szCs w:val="24"/>
        </w:rPr>
        <w:fldChar w:fldCharType="separate"/>
      </w:r>
      <w:r w:rsidRPr="00D01052" w:rsidR="00057ACD">
        <w:rPr>
          <w:i w:val="0"/>
          <w:iCs w:val="0"/>
          <w:noProof/>
          <w:color w:val="000000" w:themeColor="text1"/>
          <w:sz w:val="24"/>
          <w:szCs w:val="24"/>
        </w:rPr>
        <w:t>1</w:t>
      </w:r>
      <w:r w:rsidRPr="00D01052">
        <w:rPr>
          <w:i w:val="0"/>
          <w:iCs w:val="0"/>
          <w:color w:val="000000" w:themeColor="text1"/>
          <w:sz w:val="24"/>
          <w:szCs w:val="24"/>
        </w:rPr>
        <w:fldChar w:fldCharType="end"/>
      </w:r>
      <w:r w:rsidRPr="00D01052">
        <w:rPr>
          <w:i w:val="0"/>
          <w:iCs w:val="0"/>
          <w:color w:val="000000" w:themeColor="text1"/>
          <w:sz w:val="24"/>
          <w:szCs w:val="24"/>
        </w:rPr>
        <w:t xml:space="preserve"> </w:t>
      </w:r>
      <w:r w:rsidRPr="00D01052">
        <w:rPr>
          <w:i w:val="0"/>
          <w:iCs w:val="0"/>
          <w:color w:val="000000" w:themeColor="text1"/>
        </w:rPr>
        <w:br/>
      </w:r>
      <w:r w:rsidRPr="00D01052">
        <w:rPr>
          <w:i w:val="0"/>
          <w:iCs w:val="0"/>
          <w:color w:val="000000" w:themeColor="text1"/>
          <w:sz w:val="24"/>
          <w:szCs w:val="24"/>
        </w:rPr>
        <w:t>USER STORIES WITH ACCEPTANCE CRITERIA</w:t>
      </w:r>
      <w:bookmarkEnd w:id="39"/>
      <w:bookmarkEnd w:id="40"/>
    </w:p>
    <w:tbl>
      <w:tblPr>
        <w:tblStyle w:val="GridTable4-Accent1"/>
        <w:tblW w:w="0" w:type="auto"/>
        <w:jc w:val="center"/>
        <w:tblLook w:val="04A0" w:firstRow="1" w:lastRow="0" w:firstColumn="1" w:lastColumn="0" w:noHBand="0" w:noVBand="1"/>
      </w:tblPr>
      <w:tblGrid>
        <w:gridCol w:w="809"/>
        <w:gridCol w:w="1354"/>
        <w:gridCol w:w="2482"/>
        <w:gridCol w:w="3450"/>
        <w:gridCol w:w="1255"/>
      </w:tblGrid>
      <w:tr w:rsidR="001879B6" w:rsidTr="000F3FCA" w14:paraId="6F7071E0"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9" w:type="dxa"/>
          </w:tcPr>
          <w:p w:rsidR="001879B6" w:rsidP="000F3FCA" w:rsidRDefault="001879B6" w14:paraId="4B6B2D0C" w14:textId="77777777">
            <w:pPr>
              <w:jc w:val="center"/>
            </w:pPr>
            <w:r>
              <w:t>ID</w:t>
            </w:r>
          </w:p>
        </w:tc>
        <w:tc>
          <w:tcPr>
            <w:tcW w:w="1354" w:type="dxa"/>
          </w:tcPr>
          <w:p w:rsidR="001879B6" w:rsidP="000F3FCA" w:rsidRDefault="001879B6" w14:paraId="69AC080A" w14:textId="77777777">
            <w:pPr>
              <w:jc w:val="center"/>
              <w:cnfStyle w:val="100000000000" w:firstRow="1" w:lastRow="0" w:firstColumn="0" w:lastColumn="0" w:oddVBand="0" w:evenVBand="0" w:oddHBand="0" w:evenHBand="0" w:firstRowFirstColumn="0" w:firstRowLastColumn="0" w:lastRowFirstColumn="0" w:lastRowLastColumn="0"/>
            </w:pPr>
            <w:r>
              <w:t>TITLE</w:t>
            </w:r>
          </w:p>
        </w:tc>
        <w:tc>
          <w:tcPr>
            <w:tcW w:w="2482" w:type="dxa"/>
          </w:tcPr>
          <w:p w:rsidR="001879B6" w:rsidP="000F3FCA" w:rsidRDefault="001879B6" w14:paraId="07BD49F1" w14:textId="77777777">
            <w:pPr>
              <w:jc w:val="center"/>
              <w:cnfStyle w:val="100000000000" w:firstRow="1" w:lastRow="0" w:firstColumn="0" w:lastColumn="0" w:oddVBand="0" w:evenVBand="0" w:oddHBand="0" w:evenHBand="0" w:firstRowFirstColumn="0" w:firstRowLastColumn="0" w:lastRowFirstColumn="0" w:lastRowLastColumn="0"/>
            </w:pPr>
            <w:r>
              <w:t>USER STORY</w:t>
            </w:r>
          </w:p>
        </w:tc>
        <w:tc>
          <w:tcPr>
            <w:tcW w:w="3450" w:type="dxa"/>
          </w:tcPr>
          <w:p w:rsidR="001879B6" w:rsidP="000F3FCA" w:rsidRDefault="001879B6" w14:paraId="03CA6205" w14:textId="77777777">
            <w:pPr>
              <w:jc w:val="center"/>
              <w:cnfStyle w:val="100000000000" w:firstRow="1" w:lastRow="0" w:firstColumn="0" w:lastColumn="0" w:oddVBand="0" w:evenVBand="0" w:oddHBand="0" w:evenHBand="0" w:firstRowFirstColumn="0" w:firstRowLastColumn="0" w:lastRowFirstColumn="0" w:lastRowLastColumn="0"/>
            </w:pPr>
            <w:r>
              <w:t>ACCEPTANCE</w:t>
            </w:r>
          </w:p>
        </w:tc>
        <w:tc>
          <w:tcPr>
            <w:tcW w:w="1255" w:type="dxa"/>
          </w:tcPr>
          <w:p w:rsidR="001879B6" w:rsidP="000F3FCA" w:rsidRDefault="001879B6" w14:paraId="061F0787" w14:textId="77777777">
            <w:pPr>
              <w:jc w:val="center"/>
              <w:cnfStyle w:val="100000000000" w:firstRow="1" w:lastRow="0" w:firstColumn="0" w:lastColumn="0" w:oddVBand="0" w:evenVBand="0" w:oddHBand="0" w:evenHBand="0" w:firstRowFirstColumn="0" w:firstRowLastColumn="0" w:lastRowFirstColumn="0" w:lastRowLastColumn="0"/>
            </w:pPr>
            <w:r>
              <w:t>PRIORITY</w:t>
            </w:r>
          </w:p>
        </w:tc>
      </w:tr>
      <w:tr w:rsidR="001879B6" w:rsidTr="000F3FCA" w14:paraId="636FCC5D"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9" w:type="dxa"/>
          </w:tcPr>
          <w:p w:rsidR="001879B6" w:rsidP="000F3FCA" w:rsidRDefault="001879B6" w14:paraId="47CD822E" w14:textId="77777777">
            <w:pPr>
              <w:jc w:val="center"/>
            </w:pPr>
            <w:r>
              <w:t>1</w:t>
            </w:r>
          </w:p>
        </w:tc>
        <w:tc>
          <w:tcPr>
            <w:tcW w:w="1354" w:type="dxa"/>
          </w:tcPr>
          <w:p w:rsidRPr="00427D9A" w:rsidR="001879B6" w:rsidP="000F3FCA" w:rsidRDefault="001879B6" w14:paraId="3207F67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val="en-US" w:eastAsia="en-GB"/>
              </w:rPr>
              <w:t>Manage Resident Account</w:t>
            </w:r>
            <w:r w:rsidRPr="00427D9A">
              <w:rPr>
                <w:rFonts w:eastAsia="Times New Roman" w:cs="Arial"/>
                <w:color w:val="000000"/>
                <w:lang w:eastAsia="en-GB"/>
              </w:rPr>
              <w:t> </w:t>
            </w:r>
          </w:p>
        </w:tc>
        <w:tc>
          <w:tcPr>
            <w:tcW w:w="2482" w:type="dxa"/>
          </w:tcPr>
          <w:p w:rsidRPr="00427D9A" w:rsidR="001879B6" w:rsidP="000F3FCA" w:rsidRDefault="001879B6" w14:paraId="76868E8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t>“As the Resident, I want to</w:t>
            </w:r>
            <w:r>
              <w:rPr>
                <w:rFonts w:eastAsia="Times New Roman" w:cs="Arial"/>
                <w:color w:val="000000"/>
                <w:lang w:eastAsia="en-GB"/>
              </w:rPr>
              <w:t xml:space="preserve"> have my resident account, so that I can use the services offered by the web-app</w:t>
            </w:r>
            <w:r w:rsidRPr="00427D9A">
              <w:rPr>
                <w:rFonts w:eastAsia="Times New Roman" w:cs="Arial"/>
                <w:color w:val="000000"/>
                <w:lang w:eastAsia="en-GB"/>
              </w:rPr>
              <w:t>” </w:t>
            </w:r>
          </w:p>
        </w:tc>
        <w:tc>
          <w:tcPr>
            <w:tcW w:w="3450" w:type="dxa"/>
          </w:tcPr>
          <w:p w:rsidRPr="00427D9A" w:rsidR="001879B6" w:rsidP="000F3FCA" w:rsidRDefault="001879B6" w14:paraId="231637A5"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create a resident account. </w:t>
            </w:r>
          </w:p>
          <w:p w:rsidRPr="00427D9A" w:rsidR="001879B6" w:rsidP="000F3FCA" w:rsidRDefault="001879B6" w14:paraId="266178C1"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1879B6" w:rsidP="000F3FCA" w:rsidRDefault="001879B6" w14:paraId="0462465B" w14:textId="79A4D0CC">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xml:space="preserve">Ability to login </w:t>
            </w:r>
            <w:r w:rsidR="00B63835">
              <w:rPr>
                <w:rFonts w:eastAsia="Times New Roman" w:cs="Arial"/>
                <w:color w:val="000000"/>
                <w:lang w:eastAsia="en-GB"/>
              </w:rPr>
              <w:t>to</w:t>
            </w:r>
            <w:commentRangeStart w:id="41"/>
            <w:commentRangeEnd w:id="41"/>
            <w:r>
              <w:rPr>
                <w:rStyle w:val="CommentReference"/>
              </w:rPr>
              <w:commentReference w:id="41"/>
            </w:r>
            <w:r w:rsidRPr="00427D9A">
              <w:rPr>
                <w:rFonts w:eastAsia="Times New Roman" w:cs="Arial"/>
                <w:color w:val="000000"/>
                <w:lang w:eastAsia="en-GB"/>
              </w:rPr>
              <w:t xml:space="preserve"> the resident profile account using the resident account details. </w:t>
            </w:r>
          </w:p>
          <w:p w:rsidRPr="00427D9A" w:rsidR="001879B6" w:rsidP="000F3FCA" w:rsidRDefault="001879B6" w14:paraId="4931B40D"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1879B6" w:rsidP="000F3FCA" w:rsidRDefault="001879B6" w14:paraId="12D529E5"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xml:space="preserve">Ability to modify/update resident account information such as </w:t>
            </w:r>
            <w:r>
              <w:rPr>
                <w:rFonts w:eastAsia="Times New Roman" w:cs="Arial"/>
                <w:color w:val="000000"/>
                <w:lang w:eastAsia="en-GB"/>
              </w:rPr>
              <w:t xml:space="preserve">valid ID information, </w:t>
            </w:r>
            <w:r w:rsidRPr="00427D9A">
              <w:rPr>
                <w:rFonts w:eastAsia="Times New Roman" w:cs="Arial"/>
                <w:color w:val="000000"/>
                <w:lang w:eastAsia="en-GB"/>
              </w:rPr>
              <w:t>email, password, address, and mobile number. </w:t>
            </w:r>
          </w:p>
          <w:p w:rsidRPr="00035127" w:rsidR="001879B6" w:rsidP="000F3FCA" w:rsidRDefault="001879B6" w14:paraId="16B5017F"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p>
        </w:tc>
        <w:tc>
          <w:tcPr>
            <w:tcW w:w="1255" w:type="dxa"/>
          </w:tcPr>
          <w:p w:rsidRPr="00035127" w:rsidR="001879B6" w:rsidP="000F3FCA" w:rsidRDefault="001879B6" w14:paraId="39072DA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High</w:t>
            </w:r>
          </w:p>
        </w:tc>
      </w:tr>
      <w:tr w:rsidR="001879B6" w:rsidTr="000F3FCA" w14:paraId="52166772" w14:textId="77777777">
        <w:trPr>
          <w:jc w:val="center"/>
        </w:trPr>
        <w:tc>
          <w:tcPr>
            <w:cnfStyle w:val="001000000000" w:firstRow="0" w:lastRow="0" w:firstColumn="1" w:lastColumn="0" w:oddVBand="0" w:evenVBand="0" w:oddHBand="0" w:evenHBand="0" w:firstRowFirstColumn="0" w:firstRowLastColumn="0" w:lastRowFirstColumn="0" w:lastRowLastColumn="0"/>
            <w:tcW w:w="809" w:type="dxa"/>
          </w:tcPr>
          <w:p w:rsidR="001879B6" w:rsidP="000F3FCA" w:rsidRDefault="001879B6" w14:paraId="5300046B" w14:textId="77777777">
            <w:pPr>
              <w:jc w:val="center"/>
            </w:pPr>
            <w:r>
              <w:t>2</w:t>
            </w:r>
          </w:p>
        </w:tc>
        <w:tc>
          <w:tcPr>
            <w:tcW w:w="1354" w:type="dxa"/>
          </w:tcPr>
          <w:p w:rsidRPr="00427D9A" w:rsidR="001879B6" w:rsidP="000F3FCA" w:rsidRDefault="001879B6" w14:paraId="42B667A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val="en-US" w:eastAsia="en-GB"/>
              </w:rPr>
            </w:pPr>
            <w:r>
              <w:rPr>
                <w:rFonts w:eastAsia="Times New Roman" w:cs="Arial"/>
                <w:color w:val="000000"/>
                <w:lang w:val="en-US" w:eastAsia="en-GB"/>
              </w:rPr>
              <w:t>Manage Requests and Concerns</w:t>
            </w:r>
          </w:p>
        </w:tc>
        <w:tc>
          <w:tcPr>
            <w:tcW w:w="2482" w:type="dxa"/>
          </w:tcPr>
          <w:p w:rsidRPr="00427D9A" w:rsidR="001879B6" w:rsidP="000F3FCA" w:rsidRDefault="001879B6" w14:paraId="6AB2F88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t>“As the Resident, I want to</w:t>
            </w:r>
            <w:r>
              <w:rPr>
                <w:rFonts w:eastAsia="Times New Roman" w:cs="Arial"/>
                <w:color w:val="000000"/>
                <w:lang w:eastAsia="en-GB"/>
              </w:rPr>
              <w:t xml:space="preserve"> </w:t>
            </w:r>
            <w:r w:rsidRPr="00427D9A">
              <w:rPr>
                <w:rFonts w:eastAsia="Times New Roman" w:cs="Arial"/>
                <w:color w:val="000000"/>
                <w:lang w:eastAsia="en-GB"/>
              </w:rPr>
              <w:t>use online services of the barangay web-app</w:t>
            </w:r>
            <w:r>
              <w:rPr>
                <w:rFonts w:eastAsia="Times New Roman" w:cs="Arial"/>
                <w:color w:val="000000"/>
                <w:lang w:eastAsia="en-GB"/>
              </w:rPr>
              <w:t>, so that I can request document online, submit concerns, and track all my transactions</w:t>
            </w:r>
            <w:r w:rsidRPr="00427D9A">
              <w:rPr>
                <w:rFonts w:eastAsia="Times New Roman" w:cs="Arial"/>
                <w:color w:val="000000"/>
                <w:lang w:eastAsia="en-GB"/>
              </w:rPr>
              <w:t>” </w:t>
            </w:r>
          </w:p>
        </w:tc>
        <w:tc>
          <w:tcPr>
            <w:tcW w:w="3450" w:type="dxa"/>
          </w:tcPr>
          <w:p w:rsidRPr="00427D9A" w:rsidR="001879B6" w:rsidP="000F3FCA" w:rsidRDefault="001879B6" w14:paraId="6EF67B0F"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use online services of the barangay web-app such as: </w:t>
            </w:r>
          </w:p>
          <w:p w:rsidRPr="00035127" w:rsidR="001879B6" w:rsidP="000F3FCA" w:rsidRDefault="001879B6" w14:paraId="00DBEAFC" w14:textId="77777777">
            <w:pPr>
              <w:pStyle w:val="ListParagraph"/>
              <w:numPr>
                <w:ilvl w:val="0"/>
                <w:numId w:val="6"/>
              </w:numPr>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eastAsia="en-GB"/>
              </w:rPr>
            </w:pPr>
            <w:r w:rsidRPr="00035127">
              <w:rPr>
                <w:rFonts w:eastAsia="Times New Roman" w:cs="Arial"/>
                <w:color w:val="000000"/>
                <w:lang w:eastAsia="en-GB"/>
              </w:rPr>
              <w:t>Document Request </w:t>
            </w:r>
          </w:p>
          <w:p w:rsidRPr="00035127" w:rsidR="001879B6" w:rsidP="000F3FCA" w:rsidRDefault="001879B6" w14:paraId="0FD274D4" w14:textId="77777777">
            <w:pPr>
              <w:pStyle w:val="ListParagraph"/>
              <w:numPr>
                <w:ilvl w:val="0"/>
                <w:numId w:val="6"/>
              </w:numPr>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eastAsia="en-GB"/>
              </w:rPr>
            </w:pPr>
            <w:r w:rsidRPr="00035127">
              <w:rPr>
                <w:rFonts w:eastAsia="Times New Roman" w:cs="Arial"/>
                <w:color w:val="000000"/>
                <w:lang w:eastAsia="en-GB"/>
              </w:rPr>
              <w:t>Submit concerns. </w:t>
            </w:r>
          </w:p>
          <w:p w:rsidRPr="00427D9A" w:rsidR="001879B6" w:rsidP="000F3FCA" w:rsidRDefault="001879B6" w14:paraId="17D8B419"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1879B6" w:rsidP="000F3FCA" w:rsidRDefault="001879B6" w14:paraId="6F81E235"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track the status of the requested document and submitted concerns. </w:t>
            </w:r>
          </w:p>
          <w:p w:rsidRPr="00427D9A" w:rsidR="001879B6" w:rsidP="000F3FCA" w:rsidRDefault="001879B6" w14:paraId="64CFF982"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1879B6" w:rsidP="000F3FCA" w:rsidRDefault="001879B6" w14:paraId="19A3E830"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see all transaction history. </w:t>
            </w:r>
          </w:p>
          <w:p w:rsidRPr="00427D9A" w:rsidR="001879B6" w:rsidP="000F3FCA" w:rsidRDefault="001879B6" w14:paraId="400F4BDC"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p>
        </w:tc>
        <w:tc>
          <w:tcPr>
            <w:tcW w:w="1255" w:type="dxa"/>
          </w:tcPr>
          <w:p w:rsidR="001879B6" w:rsidP="000F3FCA" w:rsidRDefault="001879B6" w14:paraId="25DE094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High</w:t>
            </w:r>
          </w:p>
        </w:tc>
      </w:tr>
      <w:tr w:rsidR="001879B6" w:rsidTr="000F3FCA" w14:paraId="086107A7"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9" w:type="dxa"/>
          </w:tcPr>
          <w:p w:rsidR="001879B6" w:rsidP="000F3FCA" w:rsidRDefault="001879B6" w14:paraId="408B4FEA" w14:textId="77777777">
            <w:pPr>
              <w:jc w:val="center"/>
            </w:pPr>
            <w:r>
              <w:t>3</w:t>
            </w:r>
          </w:p>
        </w:tc>
        <w:tc>
          <w:tcPr>
            <w:tcW w:w="1354" w:type="dxa"/>
          </w:tcPr>
          <w:p w:rsidR="001879B6" w:rsidP="000F3FCA" w:rsidRDefault="001879B6" w14:paraId="3B85932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val="en-US" w:eastAsia="en-GB"/>
              </w:rPr>
            </w:pPr>
            <w:r>
              <w:rPr>
                <w:rFonts w:eastAsia="Times New Roman" w:cs="Arial"/>
                <w:color w:val="000000"/>
                <w:lang w:val="en-US" w:eastAsia="en-GB"/>
              </w:rPr>
              <w:t>Payment</w:t>
            </w:r>
          </w:p>
        </w:tc>
        <w:tc>
          <w:tcPr>
            <w:tcW w:w="2482" w:type="dxa"/>
          </w:tcPr>
          <w:p w:rsidRPr="00427D9A" w:rsidR="001879B6" w:rsidP="000F3FCA" w:rsidRDefault="001879B6" w14:paraId="0E6A520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t>“As the Resident, I want to</w:t>
            </w:r>
            <w:r>
              <w:rPr>
                <w:rFonts w:eastAsia="Times New Roman" w:cs="Arial"/>
                <w:color w:val="000000"/>
                <w:lang w:eastAsia="en-GB"/>
              </w:rPr>
              <w:t xml:space="preserve"> pay online for the requested documents through the Barangay Web App so that I am no longer required to pay face to face in the barangay.”</w:t>
            </w:r>
          </w:p>
        </w:tc>
        <w:tc>
          <w:tcPr>
            <w:tcW w:w="3450" w:type="dxa"/>
          </w:tcPr>
          <w:p w:rsidR="001879B6" w:rsidP="000F3FCA" w:rsidRDefault="001879B6" w14:paraId="1FD88AE4"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Ability to use eWallet for online payment in the web-app such as:</w:t>
            </w:r>
          </w:p>
          <w:p w:rsidR="001879B6" w:rsidP="000F3FCA" w:rsidRDefault="001879B6" w14:paraId="51550BD8" w14:textId="77777777">
            <w:pPr>
              <w:pStyle w:val="ListParagraph"/>
              <w:numPr>
                <w:ilvl w:val="0"/>
                <w:numId w:val="7"/>
              </w:numPr>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Gcash</w:t>
            </w:r>
          </w:p>
          <w:p w:rsidR="001879B6" w:rsidP="000F3FCA" w:rsidRDefault="001879B6" w14:paraId="46B42E17" w14:textId="77777777">
            <w:pPr>
              <w:pStyle w:val="ListParagraph"/>
              <w:numPr>
                <w:ilvl w:val="0"/>
                <w:numId w:val="7"/>
              </w:numPr>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Maya</w:t>
            </w:r>
          </w:p>
          <w:p w:rsidR="001879B6" w:rsidP="000F3FCA" w:rsidRDefault="001879B6" w14:paraId="09591348" w14:textId="77777777">
            <w:pPr>
              <w:pStyle w:val="ListParagraph"/>
              <w:numPr>
                <w:ilvl w:val="0"/>
                <w:numId w:val="7"/>
              </w:numPr>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Grab Pay</w:t>
            </w:r>
          </w:p>
          <w:p w:rsidR="001879B6" w:rsidP="000F3FCA" w:rsidRDefault="001879B6" w14:paraId="39456C5A"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p>
          <w:p w:rsidRPr="00FD15DC" w:rsidR="001879B6" w:rsidP="000F3FCA" w:rsidRDefault="001879B6" w14:paraId="375A7F34"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p>
        </w:tc>
        <w:tc>
          <w:tcPr>
            <w:tcW w:w="1255" w:type="dxa"/>
          </w:tcPr>
          <w:p w:rsidR="001879B6" w:rsidP="000F3FCA" w:rsidRDefault="001879B6" w14:paraId="25CEC4C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High</w:t>
            </w:r>
          </w:p>
        </w:tc>
      </w:tr>
      <w:tr w:rsidR="001879B6" w:rsidTr="000F3FCA" w14:paraId="4FCEA802" w14:textId="77777777">
        <w:trPr>
          <w:jc w:val="center"/>
        </w:trPr>
        <w:tc>
          <w:tcPr>
            <w:cnfStyle w:val="001000000000" w:firstRow="0" w:lastRow="0" w:firstColumn="1" w:lastColumn="0" w:oddVBand="0" w:evenVBand="0" w:oddHBand="0" w:evenHBand="0" w:firstRowFirstColumn="0" w:firstRowLastColumn="0" w:lastRowFirstColumn="0" w:lastRowLastColumn="0"/>
            <w:tcW w:w="809" w:type="dxa"/>
          </w:tcPr>
          <w:p w:rsidR="001879B6" w:rsidP="000F3FCA" w:rsidRDefault="001879B6" w14:paraId="0D6F4BF7" w14:textId="77777777">
            <w:pPr>
              <w:jc w:val="center"/>
            </w:pPr>
            <w:r>
              <w:t>4</w:t>
            </w:r>
          </w:p>
        </w:tc>
        <w:tc>
          <w:tcPr>
            <w:tcW w:w="1354" w:type="dxa"/>
          </w:tcPr>
          <w:p w:rsidR="001879B6" w:rsidP="000F3FCA" w:rsidRDefault="001879B6" w14:paraId="01C2025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val="en-US" w:eastAsia="en-GB"/>
              </w:rPr>
            </w:pPr>
            <w:r w:rsidRPr="00427D9A">
              <w:rPr>
                <w:rFonts w:eastAsia="Times New Roman" w:cs="Arial"/>
                <w:color w:val="000000"/>
                <w:lang w:val="en-US" w:eastAsia="en-GB"/>
              </w:rPr>
              <w:t>Process the requests of the residents</w:t>
            </w:r>
          </w:p>
        </w:tc>
        <w:tc>
          <w:tcPr>
            <w:tcW w:w="2482" w:type="dxa"/>
          </w:tcPr>
          <w:p w:rsidRPr="00F26045" w:rsidR="001879B6" w:rsidP="000F3FCA" w:rsidRDefault="001879B6" w14:paraId="0AE0CBF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s="Arial"/>
                <w:lang w:eastAsia="en-GB"/>
              </w:rPr>
            </w:pPr>
            <w:r w:rsidRPr="00427D9A">
              <w:rPr>
                <w:rFonts w:eastAsia="Times New Roman" w:cs="Arial"/>
                <w:color w:val="000000"/>
                <w:lang w:eastAsia="en-GB"/>
              </w:rPr>
              <w:t xml:space="preserve">“As the Barangay Secretary and Barangay Request Manager, we want to </w:t>
            </w:r>
            <w:r>
              <w:rPr>
                <w:rFonts w:eastAsia="Times New Roman" w:cs="Arial"/>
                <w:color w:val="000000"/>
                <w:lang w:eastAsia="en-GB"/>
              </w:rPr>
              <w:t>manage</w:t>
            </w:r>
            <w:r w:rsidRPr="00427D9A">
              <w:rPr>
                <w:rFonts w:eastAsia="Times New Roman" w:cs="Arial"/>
                <w:color w:val="000000"/>
                <w:lang w:eastAsia="en-GB"/>
              </w:rPr>
              <w:t xml:space="preserve"> the request of the residents</w:t>
            </w:r>
            <w:r>
              <w:rPr>
                <w:rFonts w:eastAsia="Times New Roman" w:cs="Arial"/>
                <w:color w:val="000000"/>
                <w:lang w:eastAsia="en-GB"/>
              </w:rPr>
              <w:t>, so that we can view and process the request submitted by the resident.</w:t>
            </w:r>
            <w:r w:rsidRPr="00427D9A">
              <w:rPr>
                <w:rFonts w:eastAsia="Times New Roman" w:cs="Arial"/>
                <w:color w:val="000000"/>
                <w:lang w:eastAsia="en-GB"/>
              </w:rPr>
              <w:t>”</w:t>
            </w:r>
          </w:p>
        </w:tc>
        <w:tc>
          <w:tcPr>
            <w:tcW w:w="3450" w:type="dxa"/>
          </w:tcPr>
          <w:p w:rsidRPr="00427D9A" w:rsidR="001879B6" w:rsidP="000F3FCA" w:rsidRDefault="001879B6" w14:paraId="6CFDFFC6"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have access to the Request Database. </w:t>
            </w:r>
          </w:p>
          <w:p w:rsidRPr="00427D9A" w:rsidR="001879B6" w:rsidP="000F3FCA" w:rsidRDefault="001879B6" w14:paraId="674A4A7A"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1879B6" w:rsidP="000F3FCA" w:rsidRDefault="001879B6" w14:paraId="2818091B"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see the list of requests from the resident’s profile. </w:t>
            </w:r>
          </w:p>
          <w:p w:rsidRPr="00427D9A" w:rsidR="001879B6" w:rsidP="000F3FCA" w:rsidRDefault="001879B6" w14:paraId="3D222208"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1879B6" w:rsidP="000F3FCA" w:rsidRDefault="001879B6" w14:paraId="618062D9"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receive requests from the resident’s profile. </w:t>
            </w:r>
          </w:p>
          <w:p w:rsidRPr="00427D9A" w:rsidR="001879B6" w:rsidP="000F3FCA" w:rsidRDefault="001879B6" w14:paraId="155D05C9"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1879B6" w:rsidP="000F3FCA" w:rsidRDefault="001879B6" w14:paraId="2CB3B987"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validate requests and update the request’s status. </w:t>
            </w:r>
          </w:p>
          <w:p w:rsidRPr="00427D9A" w:rsidR="001879B6" w:rsidP="000F3FCA" w:rsidRDefault="001879B6" w14:paraId="05E12ACA"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1879B6" w:rsidP="000F3FCA" w:rsidRDefault="001879B6" w14:paraId="2A334A72"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deny requests. </w:t>
            </w:r>
          </w:p>
          <w:p w:rsidRPr="00427D9A" w:rsidR="001879B6" w:rsidP="000F3FCA" w:rsidRDefault="001879B6" w14:paraId="0CBBC0B3"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1879B6" w:rsidP="000F3FCA" w:rsidRDefault="001879B6" w14:paraId="19DC38DE"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manually create a request for</w:t>
            </w:r>
            <w:r>
              <w:rPr>
                <w:rFonts w:eastAsia="Times New Roman" w:cs="Arial"/>
                <w:color w:val="000000"/>
                <w:lang w:eastAsia="en-GB"/>
              </w:rPr>
              <w:t xml:space="preserve"> </w:t>
            </w:r>
            <w:commentRangeStart w:id="42"/>
            <w:r>
              <w:rPr>
                <w:rFonts w:eastAsia="Times New Roman" w:cs="Arial"/>
                <w:color w:val="000000"/>
                <w:lang w:eastAsia="en-GB"/>
              </w:rPr>
              <w:t>a</w:t>
            </w:r>
            <w:commentRangeEnd w:id="42"/>
            <w:r>
              <w:rPr>
                <w:rStyle w:val="CommentReference"/>
              </w:rPr>
              <w:commentReference w:id="42"/>
            </w:r>
            <w:r w:rsidRPr="00427D9A">
              <w:rPr>
                <w:rFonts w:eastAsia="Times New Roman" w:cs="Arial"/>
                <w:color w:val="000000"/>
                <w:lang w:eastAsia="en-GB"/>
              </w:rPr>
              <w:t xml:space="preserve"> face-to-face transaction. </w:t>
            </w:r>
          </w:p>
          <w:p w:rsidRPr="00427D9A" w:rsidR="001879B6" w:rsidP="000F3FCA" w:rsidRDefault="001879B6" w14:paraId="307E6C13"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1879B6" w:rsidP="000F3FCA" w:rsidRDefault="001879B6" w14:paraId="7D04DD0E"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t>Ability to add the manually created request to the requested database. </w:t>
            </w:r>
          </w:p>
        </w:tc>
        <w:tc>
          <w:tcPr>
            <w:tcW w:w="1255" w:type="dxa"/>
          </w:tcPr>
          <w:p w:rsidR="001879B6" w:rsidP="000F3FCA" w:rsidRDefault="001879B6" w14:paraId="3EA15F3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High</w:t>
            </w:r>
          </w:p>
        </w:tc>
      </w:tr>
      <w:tr w:rsidR="001879B6" w:rsidTr="000F3FCA" w14:paraId="516A0997"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9" w:type="dxa"/>
          </w:tcPr>
          <w:p w:rsidR="001879B6" w:rsidP="000F3FCA" w:rsidRDefault="001879B6" w14:paraId="46102533" w14:textId="77777777">
            <w:pPr>
              <w:jc w:val="center"/>
            </w:pPr>
            <w:r>
              <w:t>5</w:t>
            </w:r>
          </w:p>
        </w:tc>
        <w:tc>
          <w:tcPr>
            <w:tcW w:w="1354" w:type="dxa"/>
          </w:tcPr>
          <w:p w:rsidRPr="00427D9A" w:rsidR="001879B6" w:rsidP="000F3FCA" w:rsidRDefault="001879B6" w14:paraId="746FF28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val="en-US" w:eastAsia="en-GB"/>
              </w:rPr>
            </w:pPr>
            <w:r w:rsidRPr="00427D9A">
              <w:rPr>
                <w:rFonts w:eastAsia="Times New Roman" w:cs="Arial"/>
                <w:color w:val="000000"/>
                <w:lang w:val="en-US" w:eastAsia="en-GB"/>
              </w:rPr>
              <w:t>Process the concern of the residents.</w:t>
            </w:r>
            <w:r w:rsidRPr="00427D9A">
              <w:rPr>
                <w:rFonts w:eastAsia="Times New Roman" w:cs="Arial"/>
                <w:color w:val="000000"/>
                <w:lang w:eastAsia="en-GB"/>
              </w:rPr>
              <w:t> </w:t>
            </w:r>
          </w:p>
        </w:tc>
        <w:tc>
          <w:tcPr>
            <w:tcW w:w="2482" w:type="dxa"/>
          </w:tcPr>
          <w:p w:rsidRPr="00427D9A" w:rsidR="001879B6" w:rsidP="000F3FCA" w:rsidRDefault="001879B6" w14:paraId="05B7756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t>“As the Barangay Secretary and Barangay Concern Manager, we want to process the submitted concern of the residents</w:t>
            </w:r>
            <w:r>
              <w:rPr>
                <w:rFonts w:eastAsia="Times New Roman" w:cs="Arial"/>
                <w:color w:val="000000"/>
                <w:lang w:eastAsia="en-GB"/>
              </w:rPr>
              <w:t>, so that we can view and manage the concerns submitted by the resident.</w:t>
            </w:r>
            <w:r w:rsidRPr="00427D9A">
              <w:rPr>
                <w:rFonts w:eastAsia="Times New Roman" w:cs="Arial"/>
                <w:color w:val="000000"/>
                <w:lang w:eastAsia="en-GB"/>
              </w:rPr>
              <w:t>” </w:t>
            </w:r>
          </w:p>
        </w:tc>
        <w:tc>
          <w:tcPr>
            <w:tcW w:w="3450" w:type="dxa"/>
          </w:tcPr>
          <w:p w:rsidRPr="00427D9A" w:rsidR="001879B6" w:rsidP="000F3FCA" w:rsidRDefault="001879B6" w14:paraId="6A1F4316"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have access to the Concern Database. </w:t>
            </w:r>
          </w:p>
          <w:p w:rsidRPr="00427D9A" w:rsidR="001879B6" w:rsidP="000F3FCA" w:rsidRDefault="001879B6" w14:paraId="4C5D80F4"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1879B6" w:rsidP="000F3FCA" w:rsidRDefault="001879B6" w14:paraId="3A28E1F0"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see the list of submitted concerns from the resident’s profile. </w:t>
            </w:r>
          </w:p>
          <w:p w:rsidRPr="00427D9A" w:rsidR="001879B6" w:rsidP="000F3FCA" w:rsidRDefault="001879B6" w14:paraId="4D709119"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1879B6" w:rsidP="000F3FCA" w:rsidRDefault="001879B6" w14:paraId="727B4EE9"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receive submitted concerns from the resident’s profile. </w:t>
            </w:r>
          </w:p>
          <w:p w:rsidRPr="00427D9A" w:rsidR="001879B6" w:rsidP="000F3FCA" w:rsidRDefault="001879B6" w14:paraId="7F8F30E2"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1879B6" w:rsidP="000F3FCA" w:rsidRDefault="001879B6" w14:paraId="33535234"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validate submitted concerns and update the concern’s status. </w:t>
            </w:r>
          </w:p>
          <w:p w:rsidRPr="00427D9A" w:rsidR="001879B6" w:rsidP="000F3FCA" w:rsidRDefault="001879B6" w14:paraId="1E85515C"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1879B6" w:rsidP="000F3FCA" w:rsidRDefault="001879B6" w14:paraId="7B8F004C"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deny submitted concerns. </w:t>
            </w:r>
          </w:p>
          <w:p w:rsidRPr="00427D9A" w:rsidR="001879B6" w:rsidP="000F3FCA" w:rsidRDefault="001879B6" w14:paraId="380B678F"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t> </w:t>
            </w:r>
          </w:p>
        </w:tc>
        <w:tc>
          <w:tcPr>
            <w:tcW w:w="1255" w:type="dxa"/>
          </w:tcPr>
          <w:p w:rsidR="001879B6" w:rsidP="000F3FCA" w:rsidRDefault="001879B6" w14:paraId="2890ADD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High</w:t>
            </w:r>
          </w:p>
        </w:tc>
      </w:tr>
      <w:tr w:rsidR="001879B6" w:rsidTr="000F3FCA" w14:paraId="10BD7158" w14:textId="77777777">
        <w:trPr>
          <w:jc w:val="center"/>
        </w:trPr>
        <w:tc>
          <w:tcPr>
            <w:cnfStyle w:val="001000000000" w:firstRow="0" w:lastRow="0" w:firstColumn="1" w:lastColumn="0" w:oddVBand="0" w:evenVBand="0" w:oddHBand="0" w:evenHBand="0" w:firstRowFirstColumn="0" w:firstRowLastColumn="0" w:lastRowFirstColumn="0" w:lastRowLastColumn="0"/>
            <w:tcW w:w="809" w:type="dxa"/>
          </w:tcPr>
          <w:p w:rsidR="001879B6" w:rsidP="000F3FCA" w:rsidRDefault="001879B6" w14:paraId="6BFEC2B0" w14:textId="77777777">
            <w:pPr>
              <w:jc w:val="center"/>
            </w:pPr>
            <w:r>
              <w:t>6</w:t>
            </w:r>
          </w:p>
        </w:tc>
        <w:tc>
          <w:tcPr>
            <w:tcW w:w="1354" w:type="dxa"/>
          </w:tcPr>
          <w:p w:rsidRPr="00427D9A" w:rsidR="001879B6" w:rsidP="000F3FCA" w:rsidRDefault="001879B6" w14:paraId="277FDC2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val="en-US" w:eastAsia="en-GB"/>
              </w:rPr>
            </w:pPr>
            <w:r w:rsidRPr="00427D9A">
              <w:rPr>
                <w:rFonts w:eastAsia="Times New Roman" w:cs="Arial"/>
                <w:color w:val="000000"/>
                <w:lang w:val="en-US" w:eastAsia="en-GB"/>
              </w:rPr>
              <w:t xml:space="preserve">Manage the </w:t>
            </w:r>
            <w:r>
              <w:rPr>
                <w:rFonts w:eastAsia="Times New Roman" w:cs="Arial"/>
                <w:color w:val="000000"/>
                <w:lang w:val="en-US" w:eastAsia="en-GB"/>
              </w:rPr>
              <w:t xml:space="preserve">Barangay Resident </w:t>
            </w:r>
            <w:r w:rsidRPr="00427D9A">
              <w:rPr>
                <w:rFonts w:eastAsia="Times New Roman" w:cs="Arial"/>
                <w:color w:val="000000"/>
                <w:lang w:val="en-US" w:eastAsia="en-GB"/>
              </w:rPr>
              <w:t>Account</w:t>
            </w:r>
            <w:r w:rsidRPr="00427D9A">
              <w:rPr>
                <w:rFonts w:eastAsia="Times New Roman" w:cs="Arial"/>
                <w:color w:val="000000"/>
                <w:lang w:eastAsia="en-GB"/>
              </w:rPr>
              <w:t> </w:t>
            </w:r>
          </w:p>
        </w:tc>
        <w:tc>
          <w:tcPr>
            <w:tcW w:w="2482" w:type="dxa"/>
          </w:tcPr>
          <w:p w:rsidRPr="00427D9A" w:rsidR="001879B6" w:rsidP="000F3FCA" w:rsidRDefault="001879B6" w14:paraId="6F2E056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 xml:space="preserve">“As the </w:t>
            </w:r>
            <w:r w:rsidRPr="00427D9A">
              <w:rPr>
                <w:rFonts w:eastAsia="Times New Roman" w:cs="Arial"/>
                <w:color w:val="000000"/>
                <w:lang w:eastAsia="en-GB"/>
              </w:rPr>
              <w:t>Barangay Employees</w:t>
            </w:r>
            <w:r>
              <w:rPr>
                <w:rFonts w:eastAsia="Times New Roman" w:cs="Arial"/>
                <w:color w:val="000000"/>
                <w:lang w:eastAsia="en-GB"/>
              </w:rPr>
              <w:t>, we want to manage the accounts of the residents, so that we can view the information given by the residents and verify if it is legitimate or not.”</w:t>
            </w:r>
          </w:p>
        </w:tc>
        <w:tc>
          <w:tcPr>
            <w:tcW w:w="3450" w:type="dxa"/>
          </w:tcPr>
          <w:p w:rsidR="001879B6" w:rsidP="000F3FCA" w:rsidRDefault="001879B6" w14:paraId="539251EE"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 xml:space="preserve">Ability to view resident’s account information. </w:t>
            </w:r>
          </w:p>
          <w:p w:rsidR="001879B6" w:rsidP="000F3FCA" w:rsidRDefault="001879B6" w14:paraId="2F5DE7B6"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p>
          <w:p w:rsidRPr="00427D9A" w:rsidR="001879B6" w:rsidP="000F3FCA" w:rsidRDefault="001879B6" w14:paraId="408EF933"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change/update the</w:t>
            </w:r>
            <w:r>
              <w:rPr>
                <w:rFonts w:eastAsia="Times New Roman" w:cs="Arial"/>
                <w:color w:val="000000"/>
                <w:lang w:eastAsia="en-GB"/>
              </w:rPr>
              <w:t xml:space="preserve"> </w:t>
            </w:r>
            <w:r w:rsidRPr="00427D9A">
              <w:rPr>
                <w:rFonts w:eastAsia="Times New Roman" w:cs="Arial"/>
                <w:color w:val="000000"/>
                <w:lang w:eastAsia="en-GB"/>
              </w:rPr>
              <w:t xml:space="preserve">password of </w:t>
            </w:r>
            <w:r>
              <w:rPr>
                <w:rFonts w:eastAsia="Times New Roman" w:cs="Arial"/>
                <w:color w:val="000000"/>
                <w:lang w:eastAsia="en-GB"/>
              </w:rPr>
              <w:t>the resident’s</w:t>
            </w:r>
            <w:r w:rsidRPr="00427D9A">
              <w:rPr>
                <w:rFonts w:eastAsia="Times New Roman" w:cs="Arial"/>
                <w:color w:val="000000"/>
                <w:lang w:eastAsia="en-GB"/>
              </w:rPr>
              <w:t xml:space="preserve"> account. </w:t>
            </w:r>
          </w:p>
          <w:p w:rsidR="001879B6" w:rsidP="000F3FCA" w:rsidRDefault="001879B6" w14:paraId="47FAE953"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p>
          <w:p w:rsidRPr="00427D9A" w:rsidR="001879B6" w:rsidP="000F3FCA" w:rsidRDefault="001879B6" w14:paraId="7FD60025"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 xml:space="preserve">Ability to identify if the uploaded IDs are legitimate and valid. </w:t>
            </w:r>
          </w:p>
        </w:tc>
        <w:tc>
          <w:tcPr>
            <w:tcW w:w="1255" w:type="dxa"/>
          </w:tcPr>
          <w:p w:rsidR="001879B6" w:rsidP="000F3FCA" w:rsidRDefault="001879B6" w14:paraId="4FD09A5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High</w:t>
            </w:r>
          </w:p>
        </w:tc>
      </w:tr>
      <w:tr w:rsidR="001879B6" w:rsidTr="000F3FCA" w14:paraId="00276BF5"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9" w:type="dxa"/>
          </w:tcPr>
          <w:p w:rsidR="001879B6" w:rsidP="000F3FCA" w:rsidRDefault="001879B6" w14:paraId="4EB1F4DD" w14:textId="77777777">
            <w:pPr>
              <w:jc w:val="center"/>
            </w:pPr>
            <w:r>
              <w:t>7</w:t>
            </w:r>
          </w:p>
        </w:tc>
        <w:tc>
          <w:tcPr>
            <w:tcW w:w="1354" w:type="dxa"/>
          </w:tcPr>
          <w:p w:rsidRPr="00427D9A" w:rsidR="001879B6" w:rsidP="000F3FCA" w:rsidRDefault="001879B6" w14:paraId="1C0BAF7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val="en-US" w:eastAsia="en-GB"/>
              </w:rPr>
            </w:pPr>
            <w:r w:rsidRPr="00427D9A">
              <w:rPr>
                <w:rFonts w:eastAsia="Times New Roman" w:cs="Arial"/>
                <w:color w:val="000000"/>
                <w:lang w:val="en-US" w:eastAsia="en-GB"/>
              </w:rPr>
              <w:t xml:space="preserve">Manage the </w:t>
            </w:r>
            <w:r>
              <w:rPr>
                <w:rFonts w:eastAsia="Times New Roman" w:cs="Arial"/>
                <w:color w:val="000000"/>
                <w:lang w:val="en-US" w:eastAsia="en-GB"/>
              </w:rPr>
              <w:t xml:space="preserve">Barangay Employee </w:t>
            </w:r>
            <w:r w:rsidRPr="00427D9A">
              <w:rPr>
                <w:rFonts w:eastAsia="Times New Roman" w:cs="Arial"/>
                <w:color w:val="000000"/>
                <w:lang w:val="en-US" w:eastAsia="en-GB"/>
              </w:rPr>
              <w:t>Account</w:t>
            </w:r>
            <w:r w:rsidRPr="00427D9A">
              <w:rPr>
                <w:rFonts w:eastAsia="Times New Roman" w:cs="Arial"/>
                <w:color w:val="000000"/>
                <w:lang w:eastAsia="en-GB"/>
              </w:rPr>
              <w:t> </w:t>
            </w:r>
          </w:p>
        </w:tc>
        <w:tc>
          <w:tcPr>
            <w:tcW w:w="2482" w:type="dxa"/>
          </w:tcPr>
          <w:p w:rsidRPr="00427D9A" w:rsidR="001879B6" w:rsidP="000F3FCA" w:rsidRDefault="001879B6" w14:paraId="0756E7E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t>“As the Barangay Employees, we want to manage our own employee account</w:t>
            </w:r>
            <w:r>
              <w:rPr>
                <w:rFonts w:eastAsia="Times New Roman" w:cs="Arial"/>
                <w:color w:val="000000"/>
                <w:lang w:eastAsia="en-GB"/>
              </w:rPr>
              <w:t>, so that I can change/update information in the web-app</w:t>
            </w:r>
            <w:r w:rsidRPr="00427D9A">
              <w:rPr>
                <w:rFonts w:eastAsia="Times New Roman" w:cs="Arial"/>
                <w:color w:val="000000"/>
                <w:lang w:eastAsia="en-GB"/>
              </w:rPr>
              <w:t>” </w:t>
            </w:r>
          </w:p>
        </w:tc>
        <w:tc>
          <w:tcPr>
            <w:tcW w:w="3450" w:type="dxa"/>
          </w:tcPr>
          <w:p w:rsidRPr="00427D9A" w:rsidR="001879B6" w:rsidP="000F3FCA" w:rsidRDefault="001879B6" w14:paraId="2C0C79CB"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xml:space="preserve">Ability to </w:t>
            </w:r>
            <w:commentRangeStart w:id="43"/>
            <w:r w:rsidRPr="00427D9A">
              <w:rPr>
                <w:rFonts w:eastAsia="Times New Roman" w:cs="Arial"/>
                <w:color w:val="000000"/>
                <w:lang w:eastAsia="en-GB"/>
              </w:rPr>
              <w:t>log</w:t>
            </w:r>
            <w:r>
              <w:rPr>
                <w:rFonts w:eastAsia="Times New Roman" w:cs="Arial"/>
                <w:color w:val="000000"/>
                <w:lang w:eastAsia="en-GB"/>
              </w:rPr>
              <w:t xml:space="preserve"> </w:t>
            </w:r>
            <w:r w:rsidRPr="00427D9A">
              <w:rPr>
                <w:rFonts w:eastAsia="Times New Roman" w:cs="Arial"/>
                <w:color w:val="000000"/>
                <w:lang w:eastAsia="en-GB"/>
              </w:rPr>
              <w:t xml:space="preserve">in </w:t>
            </w:r>
            <w:commentRangeEnd w:id="43"/>
            <w:r>
              <w:rPr>
                <w:rStyle w:val="CommentReference"/>
              </w:rPr>
              <w:commentReference w:id="43"/>
            </w:r>
            <w:r w:rsidRPr="00427D9A">
              <w:rPr>
                <w:rFonts w:eastAsia="Times New Roman" w:cs="Arial"/>
                <w:color w:val="000000"/>
                <w:lang w:eastAsia="en-GB"/>
              </w:rPr>
              <w:t>to the admin portal of the barangay web</w:t>
            </w:r>
            <w:ins w:author="Izza Jean Celeste" w:date="2023-11-02T18:13:00Z" w:id="44">
              <w:r>
                <w:rPr>
                  <w:rFonts w:eastAsia="Times New Roman" w:cs="Arial"/>
                  <w:color w:val="000000"/>
                  <w:lang w:eastAsia="en-GB"/>
                </w:rPr>
                <w:t xml:space="preserve"> </w:t>
              </w:r>
            </w:ins>
            <w:del w:author="Izza Jean Celeste" w:date="2023-11-02T18:12:00Z" w:id="45">
              <w:r w:rsidRPr="00427D9A" w:rsidDel="0040356F">
                <w:rPr>
                  <w:rFonts w:eastAsia="Times New Roman" w:cs="Arial"/>
                  <w:color w:val="000000"/>
                  <w:lang w:eastAsia="en-GB"/>
                </w:rPr>
                <w:delText>-</w:delText>
              </w:r>
            </w:del>
            <w:r w:rsidRPr="00427D9A">
              <w:rPr>
                <w:rFonts w:eastAsia="Times New Roman" w:cs="Arial"/>
                <w:color w:val="000000"/>
                <w:lang w:eastAsia="en-GB"/>
              </w:rPr>
              <w:t>app system. </w:t>
            </w:r>
          </w:p>
          <w:p w:rsidRPr="00427D9A" w:rsidR="001879B6" w:rsidP="000F3FCA" w:rsidRDefault="001879B6" w14:paraId="75A91C89"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1879B6" w:rsidP="000F3FCA" w:rsidRDefault="001879B6" w14:paraId="73B8B205"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xml:space="preserve">Ability to change/update the email or password of </w:t>
            </w:r>
            <w:r>
              <w:rPr>
                <w:rFonts w:eastAsia="Times New Roman" w:cs="Arial"/>
                <w:color w:val="000000"/>
                <w:lang w:eastAsia="en-GB"/>
              </w:rPr>
              <w:t xml:space="preserve">the </w:t>
            </w:r>
            <w:r w:rsidRPr="00427D9A">
              <w:rPr>
                <w:rFonts w:eastAsia="Times New Roman" w:cs="Arial"/>
                <w:color w:val="000000"/>
                <w:lang w:eastAsia="en-GB"/>
              </w:rPr>
              <w:t>barangay employee account. </w:t>
            </w:r>
          </w:p>
          <w:p w:rsidRPr="00427D9A" w:rsidR="001879B6" w:rsidP="000F3FCA" w:rsidRDefault="001879B6" w14:paraId="0F926C92"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t> </w:t>
            </w:r>
          </w:p>
        </w:tc>
        <w:tc>
          <w:tcPr>
            <w:tcW w:w="1255" w:type="dxa"/>
          </w:tcPr>
          <w:p w:rsidR="001879B6" w:rsidP="000F3FCA" w:rsidRDefault="001879B6" w14:paraId="7F5BCF2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Medium</w:t>
            </w:r>
          </w:p>
        </w:tc>
      </w:tr>
      <w:tr w:rsidR="001879B6" w:rsidTr="000F3FCA" w14:paraId="519A0383" w14:textId="77777777">
        <w:trPr>
          <w:jc w:val="center"/>
        </w:trPr>
        <w:tc>
          <w:tcPr>
            <w:cnfStyle w:val="001000000000" w:firstRow="0" w:lastRow="0" w:firstColumn="1" w:lastColumn="0" w:oddVBand="0" w:evenVBand="0" w:oddHBand="0" w:evenHBand="0" w:firstRowFirstColumn="0" w:firstRowLastColumn="0" w:lastRowFirstColumn="0" w:lastRowLastColumn="0"/>
            <w:tcW w:w="809" w:type="dxa"/>
          </w:tcPr>
          <w:p w:rsidR="001879B6" w:rsidP="000F3FCA" w:rsidRDefault="001879B6" w14:paraId="0365467D" w14:textId="77777777">
            <w:pPr>
              <w:jc w:val="center"/>
            </w:pPr>
            <w:r>
              <w:t>8</w:t>
            </w:r>
          </w:p>
        </w:tc>
        <w:tc>
          <w:tcPr>
            <w:tcW w:w="1354" w:type="dxa"/>
          </w:tcPr>
          <w:p w:rsidRPr="00427D9A" w:rsidR="001879B6" w:rsidP="000F3FCA" w:rsidRDefault="001879B6" w14:paraId="5F4DCA8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val="en-US" w:eastAsia="en-GB"/>
              </w:rPr>
            </w:pPr>
            <w:r w:rsidRPr="00427D9A">
              <w:rPr>
                <w:rFonts w:eastAsia="Times New Roman" w:cs="Arial"/>
                <w:color w:val="000000"/>
                <w:lang w:val="en-US" w:eastAsia="en-GB"/>
              </w:rPr>
              <w:t xml:space="preserve">Manage the </w:t>
            </w:r>
            <w:r>
              <w:rPr>
                <w:rFonts w:eastAsia="Times New Roman" w:cs="Arial"/>
                <w:color w:val="000000"/>
                <w:lang w:val="en-US" w:eastAsia="en-GB"/>
              </w:rPr>
              <w:t xml:space="preserve">Barangay </w:t>
            </w:r>
            <w:r w:rsidRPr="00427D9A">
              <w:rPr>
                <w:rFonts w:eastAsia="Times New Roman" w:cs="Arial"/>
                <w:color w:val="000000"/>
                <w:lang w:val="en-US" w:eastAsia="en-GB"/>
              </w:rPr>
              <w:t>Employee Accounts</w:t>
            </w:r>
            <w:r w:rsidRPr="00427D9A">
              <w:rPr>
                <w:rFonts w:eastAsia="Times New Roman" w:cs="Arial"/>
                <w:color w:val="000000"/>
                <w:lang w:eastAsia="en-GB"/>
              </w:rPr>
              <w:t> </w:t>
            </w:r>
          </w:p>
        </w:tc>
        <w:tc>
          <w:tcPr>
            <w:tcW w:w="2482" w:type="dxa"/>
          </w:tcPr>
          <w:p w:rsidRPr="00427D9A" w:rsidR="001879B6" w:rsidP="000F3FCA" w:rsidRDefault="001879B6" w14:paraId="465F903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t>“As the Administrator, I want to manage the barangay employee accounts on the web-app, so that I can add, edit, and deactivate accounts to the web app system.” </w:t>
            </w:r>
          </w:p>
        </w:tc>
        <w:tc>
          <w:tcPr>
            <w:tcW w:w="3450" w:type="dxa"/>
          </w:tcPr>
          <w:p w:rsidRPr="00427D9A" w:rsidR="001879B6" w:rsidP="000F3FCA" w:rsidRDefault="001879B6" w14:paraId="5B2B981E"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have access to the Barangay Employee Database. </w:t>
            </w:r>
          </w:p>
          <w:p w:rsidRPr="00427D9A" w:rsidR="001879B6" w:rsidP="000F3FCA" w:rsidRDefault="001879B6" w14:paraId="32779B74"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1879B6" w:rsidP="000F3FCA" w:rsidRDefault="001879B6" w14:paraId="319381D7"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create/register barangay employee accounts to the system. </w:t>
            </w:r>
          </w:p>
          <w:p w:rsidRPr="00427D9A" w:rsidR="001879B6" w:rsidP="000F3FCA" w:rsidRDefault="001879B6" w14:paraId="02E8E0A3"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1879B6" w:rsidP="000F3FCA" w:rsidRDefault="001879B6" w14:paraId="3AFE844A" w14:textId="00384F9C">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2334F8B0">
              <w:rPr>
                <w:rFonts w:eastAsia="Times New Roman" w:cs="Arial"/>
                <w:color w:val="000000" w:themeColor="text1"/>
                <w:lang w:eastAsia="en-GB"/>
              </w:rPr>
              <w:t>Ability to modify/update the profile of any barangay employee’s account in  the system. </w:t>
            </w:r>
          </w:p>
          <w:p w:rsidRPr="00427D9A" w:rsidR="001879B6" w:rsidP="000F3FCA" w:rsidRDefault="001879B6" w14:paraId="5125D1C4"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1879B6" w:rsidP="000F3FCA" w:rsidRDefault="001879B6" w14:paraId="32ED369A"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deactivate any barangay employee’s account to the system. </w:t>
            </w:r>
          </w:p>
          <w:p w:rsidRPr="00427D9A" w:rsidR="001879B6" w:rsidP="000F3FCA" w:rsidRDefault="001879B6" w14:paraId="51548916"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1879B6" w:rsidP="000F3FCA" w:rsidRDefault="001879B6" w14:paraId="331BF459"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view the list of all barangay employees’ accounts. </w:t>
            </w:r>
          </w:p>
          <w:p w:rsidRPr="00427D9A" w:rsidR="001879B6" w:rsidP="000F3FCA" w:rsidRDefault="001879B6" w14:paraId="5279CEA0"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t> </w:t>
            </w:r>
          </w:p>
        </w:tc>
        <w:tc>
          <w:tcPr>
            <w:tcW w:w="1255" w:type="dxa"/>
          </w:tcPr>
          <w:p w:rsidR="001879B6" w:rsidP="000F3FCA" w:rsidRDefault="001879B6" w14:paraId="25F8B73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Medium</w:t>
            </w:r>
          </w:p>
        </w:tc>
      </w:tr>
      <w:tr w:rsidR="001879B6" w:rsidTr="000F3FCA" w14:paraId="1631B6A4"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9" w:type="dxa"/>
          </w:tcPr>
          <w:p w:rsidR="001879B6" w:rsidP="000F3FCA" w:rsidRDefault="001879B6" w14:paraId="1C859175" w14:textId="77777777">
            <w:pPr>
              <w:jc w:val="center"/>
            </w:pPr>
            <w:r>
              <w:t>9</w:t>
            </w:r>
          </w:p>
        </w:tc>
        <w:tc>
          <w:tcPr>
            <w:tcW w:w="1354" w:type="dxa"/>
          </w:tcPr>
          <w:p w:rsidR="001879B6" w:rsidP="000F3FCA" w:rsidRDefault="001879B6" w14:paraId="4B29F950" w14:textId="77777777">
            <w:pPr>
              <w:jc w:val="center"/>
              <w:cnfStyle w:val="000000100000" w:firstRow="0" w:lastRow="0" w:firstColumn="0" w:lastColumn="0" w:oddVBand="0" w:evenVBand="0" w:oddHBand="1" w:evenHBand="0" w:firstRowFirstColumn="0" w:firstRowLastColumn="0" w:lastRowFirstColumn="0" w:lastRowLastColumn="0"/>
            </w:pPr>
            <w:r w:rsidRPr="00427D9A">
              <w:rPr>
                <w:rFonts w:eastAsia="Times New Roman" w:cs="Arial"/>
                <w:color w:val="000000"/>
                <w:lang w:eastAsia="en-GB"/>
              </w:rPr>
              <w:t>View Reports</w:t>
            </w:r>
          </w:p>
        </w:tc>
        <w:tc>
          <w:tcPr>
            <w:tcW w:w="2482" w:type="dxa"/>
          </w:tcPr>
          <w:p w:rsidR="001879B6" w:rsidP="000F3FCA" w:rsidRDefault="001879B6" w14:paraId="244E5AAA" w14:textId="77777777">
            <w:pPr>
              <w:jc w:val="center"/>
              <w:cnfStyle w:val="000000100000" w:firstRow="0" w:lastRow="0" w:firstColumn="0" w:lastColumn="0" w:oddVBand="0" w:evenVBand="0" w:oddHBand="1" w:evenHBand="0" w:firstRowFirstColumn="0" w:firstRowLastColumn="0" w:lastRowFirstColumn="0" w:lastRowLastColumn="0"/>
            </w:pPr>
            <w:r w:rsidRPr="00427D9A">
              <w:rPr>
                <w:rFonts w:eastAsia="Times New Roman" w:cs="Arial"/>
                <w:color w:val="000000"/>
                <w:lang w:eastAsia="en-GB"/>
              </w:rPr>
              <w:t>“As the Barangay Captain, I want to see all the generated reports, so that I can monitor the web-app and its transactions.” </w:t>
            </w:r>
          </w:p>
        </w:tc>
        <w:tc>
          <w:tcPr>
            <w:tcW w:w="3450" w:type="dxa"/>
          </w:tcPr>
          <w:p w:rsidR="001879B6" w:rsidP="000F3FCA" w:rsidRDefault="001879B6" w14:paraId="6CF8F51C"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t>Ability to view the generated</w:t>
            </w:r>
            <w:r>
              <w:rPr>
                <w:rFonts w:eastAsia="Times New Roman" w:cs="Arial"/>
                <w:color w:val="000000"/>
                <w:lang w:eastAsia="en-GB"/>
              </w:rPr>
              <w:t xml:space="preserve"> </w:t>
            </w:r>
            <w:r w:rsidRPr="00427D9A">
              <w:rPr>
                <w:rFonts w:eastAsia="Times New Roman" w:cs="Arial"/>
                <w:color w:val="000000"/>
                <w:lang w:eastAsia="en-GB"/>
              </w:rPr>
              <w:t>report about: </w:t>
            </w:r>
          </w:p>
          <w:p w:rsidRPr="00427D9A" w:rsidR="001879B6" w:rsidP="000F3FCA" w:rsidRDefault="001879B6" w14:paraId="25E02CB5"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p>
          <w:p w:rsidRPr="00035127" w:rsidR="001879B6" w:rsidP="000F3FCA" w:rsidRDefault="001879B6" w14:paraId="241FE735" w14:textId="77777777">
            <w:pPr>
              <w:pStyle w:val="ListParagraph"/>
              <w:numPr>
                <w:ilvl w:val="0"/>
                <w:numId w:val="14"/>
              </w:numPr>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eastAsia="en-GB"/>
              </w:rPr>
            </w:pPr>
            <w:r w:rsidRPr="00035127">
              <w:rPr>
                <w:rFonts w:eastAsia="Times New Roman" w:cs="Arial"/>
                <w:color w:val="000000"/>
                <w:lang w:eastAsia="en-GB"/>
              </w:rPr>
              <w:t>List of Document Request </w:t>
            </w:r>
          </w:p>
          <w:p w:rsidRPr="00035127" w:rsidR="001879B6" w:rsidP="000F3FCA" w:rsidRDefault="001879B6" w14:paraId="76F5B2B8" w14:textId="77777777">
            <w:pPr>
              <w:pStyle w:val="ListParagraph"/>
              <w:numPr>
                <w:ilvl w:val="0"/>
                <w:numId w:val="14"/>
              </w:numPr>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eastAsia="en-GB"/>
              </w:rPr>
            </w:pPr>
            <w:r w:rsidRPr="00035127">
              <w:rPr>
                <w:rFonts w:eastAsia="Times New Roman" w:cs="Arial"/>
                <w:color w:val="000000"/>
                <w:lang w:eastAsia="en-GB"/>
              </w:rPr>
              <w:t>List of Submitted Concern </w:t>
            </w:r>
          </w:p>
          <w:p w:rsidRPr="00035127" w:rsidR="001879B6" w:rsidP="000F3FCA" w:rsidRDefault="001879B6" w14:paraId="4AD62E36" w14:textId="77777777">
            <w:pPr>
              <w:pStyle w:val="ListParagraph"/>
              <w:numPr>
                <w:ilvl w:val="0"/>
                <w:numId w:val="14"/>
              </w:numP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eastAsia="en-GB"/>
              </w:rPr>
            </w:pPr>
            <w:r w:rsidRPr="00035127">
              <w:rPr>
                <w:rFonts w:eastAsia="Times New Roman" w:cs="Arial"/>
                <w:color w:val="000000"/>
                <w:lang w:eastAsia="en-GB"/>
              </w:rPr>
              <w:t>List of Resident Accounts </w:t>
            </w:r>
          </w:p>
          <w:p w:rsidRPr="00035127" w:rsidR="001879B6" w:rsidP="000F3FCA" w:rsidRDefault="001879B6" w14:paraId="15B7A0B7" w14:textId="77777777">
            <w:pPr>
              <w:pStyle w:val="ListParagraph"/>
              <w:numPr>
                <w:ilvl w:val="0"/>
                <w:numId w:val="14"/>
              </w:numP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eastAsia="en-GB"/>
              </w:rPr>
            </w:pPr>
            <w:r w:rsidRPr="00035127">
              <w:rPr>
                <w:rFonts w:eastAsia="Times New Roman" w:cs="Arial"/>
                <w:color w:val="000000"/>
                <w:lang w:eastAsia="en-GB"/>
              </w:rPr>
              <w:t>List of Barangay Employee Account </w:t>
            </w:r>
          </w:p>
          <w:p w:rsidR="001879B6" w:rsidP="000F3FCA" w:rsidRDefault="001879B6" w14:paraId="409D50D1" w14:textId="77777777">
            <w:pPr>
              <w:jc w:val="center"/>
              <w:cnfStyle w:val="000000100000" w:firstRow="0" w:lastRow="0" w:firstColumn="0" w:lastColumn="0" w:oddVBand="0" w:evenVBand="0" w:oddHBand="1" w:evenHBand="0" w:firstRowFirstColumn="0" w:firstRowLastColumn="0" w:lastRowFirstColumn="0" w:lastRowLastColumn="0"/>
            </w:pPr>
            <w:r w:rsidRPr="00427D9A">
              <w:rPr>
                <w:rFonts w:eastAsia="Times New Roman" w:cs="Arial"/>
                <w:color w:val="000000"/>
                <w:lang w:eastAsia="en-GB"/>
              </w:rPr>
              <w:t> </w:t>
            </w:r>
          </w:p>
        </w:tc>
        <w:tc>
          <w:tcPr>
            <w:tcW w:w="1255" w:type="dxa"/>
          </w:tcPr>
          <w:p w:rsidRPr="00035127" w:rsidR="001879B6" w:rsidP="000F3FCA" w:rsidRDefault="001879B6" w14:paraId="6E322E9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035127">
              <w:rPr>
                <w:rFonts w:eastAsia="Times New Roman" w:cs="Arial"/>
                <w:color w:val="000000"/>
                <w:lang w:eastAsia="en-GB"/>
              </w:rPr>
              <w:t>Medium</w:t>
            </w:r>
          </w:p>
        </w:tc>
      </w:tr>
      <w:tr w:rsidR="001879B6" w:rsidTr="000F3FCA" w14:paraId="054CEBFE" w14:textId="77777777">
        <w:trPr>
          <w:jc w:val="center"/>
        </w:trPr>
        <w:tc>
          <w:tcPr>
            <w:cnfStyle w:val="001000000000" w:firstRow="0" w:lastRow="0" w:firstColumn="1" w:lastColumn="0" w:oddVBand="0" w:evenVBand="0" w:oddHBand="0" w:evenHBand="0" w:firstRowFirstColumn="0" w:firstRowLastColumn="0" w:lastRowFirstColumn="0" w:lastRowLastColumn="0"/>
            <w:tcW w:w="809" w:type="dxa"/>
          </w:tcPr>
          <w:p w:rsidR="001879B6" w:rsidP="000F3FCA" w:rsidRDefault="001879B6" w14:paraId="0C386129" w14:textId="77777777">
            <w:pPr>
              <w:jc w:val="center"/>
            </w:pPr>
            <w:r>
              <w:t>10</w:t>
            </w:r>
          </w:p>
        </w:tc>
        <w:tc>
          <w:tcPr>
            <w:tcW w:w="1354" w:type="dxa"/>
          </w:tcPr>
          <w:p w:rsidR="001879B6" w:rsidP="000F3FCA" w:rsidRDefault="001879B6" w14:paraId="69F4227B" w14:textId="77777777">
            <w:pPr>
              <w:jc w:val="center"/>
              <w:cnfStyle w:val="000000000000" w:firstRow="0" w:lastRow="0" w:firstColumn="0" w:lastColumn="0" w:oddVBand="0" w:evenVBand="0" w:oddHBand="0" w:evenHBand="0" w:firstRowFirstColumn="0" w:firstRowLastColumn="0" w:lastRowFirstColumn="0" w:lastRowLastColumn="0"/>
            </w:pPr>
            <w:r w:rsidRPr="00427D9A">
              <w:rPr>
                <w:rFonts w:eastAsia="Times New Roman" w:cs="Arial"/>
                <w:color w:val="000000"/>
                <w:lang w:eastAsia="en-GB"/>
              </w:rPr>
              <w:t>Manage the Web-Application </w:t>
            </w:r>
          </w:p>
        </w:tc>
        <w:tc>
          <w:tcPr>
            <w:tcW w:w="2482" w:type="dxa"/>
          </w:tcPr>
          <w:p w:rsidR="001879B6" w:rsidP="000F3FCA" w:rsidRDefault="001879B6" w14:paraId="55DBB88D"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t>“As the Administrator, I want to manage the Barangay South Signal Village Web Application System</w:t>
            </w:r>
            <w:r>
              <w:rPr>
                <w:rFonts w:eastAsia="Times New Roman" w:cs="Arial"/>
                <w:color w:val="000000"/>
                <w:lang w:eastAsia="en-GB"/>
              </w:rPr>
              <w:t>, so that I can edit the content of the barangay web-app.</w:t>
            </w:r>
            <w:r w:rsidRPr="00427D9A">
              <w:rPr>
                <w:rFonts w:eastAsia="Times New Roman" w:cs="Arial"/>
                <w:color w:val="000000"/>
                <w:lang w:eastAsia="en-GB"/>
              </w:rPr>
              <w:t>” </w:t>
            </w:r>
          </w:p>
          <w:p w:rsidR="001879B6" w:rsidP="000F3FCA" w:rsidRDefault="001879B6" w14:paraId="6943DA54" w14:textId="77777777">
            <w:pPr>
              <w:jc w:val="center"/>
              <w:cnfStyle w:val="000000000000" w:firstRow="0" w:lastRow="0" w:firstColumn="0" w:lastColumn="0" w:oddVBand="0" w:evenVBand="0" w:oddHBand="0" w:evenHBand="0" w:firstRowFirstColumn="0" w:firstRowLastColumn="0" w:lastRowFirstColumn="0" w:lastRowLastColumn="0"/>
            </w:pPr>
          </w:p>
        </w:tc>
        <w:tc>
          <w:tcPr>
            <w:tcW w:w="3450" w:type="dxa"/>
          </w:tcPr>
          <w:p w:rsidRPr="00427D9A" w:rsidR="001879B6" w:rsidP="000F3FCA" w:rsidRDefault="001879B6" w14:paraId="6B1BB1F0"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have access to the Barangay Web-App Database. </w:t>
            </w:r>
          </w:p>
          <w:p w:rsidRPr="00427D9A" w:rsidR="001879B6" w:rsidP="000F3FCA" w:rsidRDefault="001879B6" w14:paraId="208633D5"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1879B6" w:rsidP="000F3FCA" w:rsidRDefault="001879B6" w14:paraId="577F3EBB"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modify the content of the barangay web-app system such as: </w:t>
            </w:r>
          </w:p>
          <w:p w:rsidRPr="00035127" w:rsidR="001879B6" w:rsidP="000F3FCA" w:rsidRDefault="001879B6" w14:paraId="4796694B" w14:textId="77777777">
            <w:pPr>
              <w:pStyle w:val="ListParagraph"/>
              <w:numPr>
                <w:ilvl w:val="0"/>
                <w:numId w:val="5"/>
              </w:numPr>
              <w:ind w:left="421" w:hanging="142"/>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eastAsia="en-GB"/>
              </w:rPr>
            </w:pPr>
            <w:r w:rsidRPr="00035127">
              <w:rPr>
                <w:rFonts w:eastAsia="Times New Roman" w:cs="Arial"/>
                <w:color w:val="000000"/>
                <w:lang w:eastAsia="en-GB"/>
              </w:rPr>
              <w:t>Banner on the home page </w:t>
            </w:r>
          </w:p>
          <w:p w:rsidRPr="00035127" w:rsidR="001879B6" w:rsidP="000F3FCA" w:rsidRDefault="001879B6" w14:paraId="70524885" w14:textId="77777777">
            <w:pPr>
              <w:pStyle w:val="ListParagraph"/>
              <w:numPr>
                <w:ilvl w:val="0"/>
                <w:numId w:val="5"/>
              </w:numPr>
              <w:ind w:left="421" w:hanging="142"/>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eastAsia="en-GB"/>
              </w:rPr>
            </w:pPr>
            <w:r w:rsidRPr="00035127">
              <w:rPr>
                <w:rFonts w:eastAsia="Times New Roman" w:cs="Arial"/>
                <w:color w:val="000000"/>
                <w:lang w:eastAsia="en-GB"/>
              </w:rPr>
              <w:t>Contact list </w:t>
            </w:r>
          </w:p>
          <w:p w:rsidRPr="00035127" w:rsidR="001879B6" w:rsidP="000F3FCA" w:rsidRDefault="001879B6" w14:paraId="1FB51433" w14:textId="77777777">
            <w:pPr>
              <w:pStyle w:val="ListParagraph"/>
              <w:numPr>
                <w:ilvl w:val="0"/>
                <w:numId w:val="5"/>
              </w:numPr>
              <w:ind w:left="421" w:hanging="142"/>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eastAsia="en-GB"/>
              </w:rPr>
            </w:pPr>
            <w:r w:rsidRPr="00035127">
              <w:rPr>
                <w:rFonts w:eastAsia="Times New Roman" w:cs="Arial"/>
                <w:color w:val="000000"/>
                <w:lang w:eastAsia="en-GB"/>
              </w:rPr>
              <w:t>Safety Section page </w:t>
            </w:r>
          </w:p>
          <w:p w:rsidRPr="00035127" w:rsidR="001879B6" w:rsidP="000F3FCA" w:rsidRDefault="001879B6" w14:paraId="00D4A200" w14:textId="77777777">
            <w:pPr>
              <w:pStyle w:val="ListParagraph"/>
              <w:numPr>
                <w:ilvl w:val="0"/>
                <w:numId w:val="5"/>
              </w:numPr>
              <w:ind w:left="421" w:hanging="142"/>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eastAsia="en-GB"/>
              </w:rPr>
            </w:pPr>
            <w:r w:rsidRPr="00035127">
              <w:rPr>
                <w:rFonts w:eastAsia="Times New Roman" w:cs="Arial"/>
                <w:color w:val="000000"/>
                <w:lang w:eastAsia="en-GB"/>
              </w:rPr>
              <w:t>About Us page. </w:t>
            </w:r>
          </w:p>
          <w:p w:rsidRPr="00035127" w:rsidR="001879B6" w:rsidP="000F3FCA" w:rsidRDefault="001879B6" w14:paraId="785799B0" w14:textId="77777777">
            <w:pPr>
              <w:pStyle w:val="ListParagraph"/>
              <w:numPr>
                <w:ilvl w:val="0"/>
                <w:numId w:val="5"/>
              </w:numPr>
              <w:ind w:left="421" w:hanging="142"/>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eastAsia="en-GB"/>
              </w:rPr>
            </w:pPr>
            <w:r w:rsidRPr="00035127">
              <w:rPr>
                <w:rFonts w:eastAsia="Times New Roman" w:cs="Arial"/>
                <w:color w:val="000000"/>
                <w:lang w:eastAsia="en-GB"/>
              </w:rPr>
              <w:t>Requirements Guidelines </w:t>
            </w:r>
          </w:p>
          <w:p w:rsidR="001879B6" w:rsidP="000F3FCA" w:rsidRDefault="001879B6" w14:paraId="53AFDDEA" w14:textId="77777777">
            <w:pPr>
              <w:jc w:val="center"/>
              <w:cnfStyle w:val="000000000000" w:firstRow="0" w:lastRow="0" w:firstColumn="0" w:lastColumn="0" w:oddVBand="0" w:evenVBand="0" w:oddHBand="0" w:evenHBand="0" w:firstRowFirstColumn="0" w:firstRowLastColumn="0" w:lastRowFirstColumn="0" w:lastRowLastColumn="0"/>
            </w:pPr>
            <w:r w:rsidRPr="00427D9A">
              <w:rPr>
                <w:rFonts w:eastAsia="Times New Roman" w:cs="Arial"/>
                <w:color w:val="000000"/>
                <w:lang w:eastAsia="en-GB"/>
              </w:rPr>
              <w:t> </w:t>
            </w:r>
          </w:p>
        </w:tc>
        <w:tc>
          <w:tcPr>
            <w:tcW w:w="1255" w:type="dxa"/>
          </w:tcPr>
          <w:p w:rsidR="001879B6" w:rsidP="000F3FCA" w:rsidRDefault="001879B6" w14:paraId="1CE12B75" w14:textId="77777777">
            <w:pPr>
              <w:jc w:val="center"/>
              <w:cnfStyle w:val="000000000000" w:firstRow="0" w:lastRow="0" w:firstColumn="0" w:lastColumn="0" w:oddVBand="0" w:evenVBand="0" w:oddHBand="0" w:evenHBand="0" w:firstRowFirstColumn="0" w:firstRowLastColumn="0" w:lastRowFirstColumn="0" w:lastRowLastColumn="0"/>
            </w:pPr>
            <w:r>
              <w:rPr>
                <w:rFonts w:eastAsia="Times New Roman" w:cs="Arial"/>
                <w:color w:val="000000"/>
                <w:lang w:eastAsia="en-GB"/>
              </w:rPr>
              <w:t>Medium</w:t>
            </w:r>
          </w:p>
        </w:tc>
      </w:tr>
      <w:tr w:rsidR="001879B6" w:rsidTr="000F3FCA" w14:paraId="7BEDC645"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9" w:type="dxa"/>
          </w:tcPr>
          <w:p w:rsidR="001879B6" w:rsidP="000F3FCA" w:rsidRDefault="001879B6" w14:paraId="7306237F" w14:textId="77777777">
            <w:pPr>
              <w:jc w:val="center"/>
            </w:pPr>
            <w:r>
              <w:t>11</w:t>
            </w:r>
          </w:p>
        </w:tc>
        <w:tc>
          <w:tcPr>
            <w:tcW w:w="1354" w:type="dxa"/>
          </w:tcPr>
          <w:p w:rsidRPr="00427D9A" w:rsidR="001879B6" w:rsidP="000F3FCA" w:rsidRDefault="001879B6" w14:paraId="4D8CB02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Process Payment</w:t>
            </w:r>
          </w:p>
        </w:tc>
        <w:tc>
          <w:tcPr>
            <w:tcW w:w="2482" w:type="dxa"/>
          </w:tcPr>
          <w:p w:rsidRPr="00427D9A" w:rsidR="001879B6" w:rsidP="000F3FCA" w:rsidRDefault="001879B6" w14:paraId="294DB888"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“As the Barangay Treasurer, I want to see the list of payments both online and onsite, so that I can process the payment of each resident.”</w:t>
            </w:r>
          </w:p>
        </w:tc>
        <w:tc>
          <w:tcPr>
            <w:tcW w:w="3450" w:type="dxa"/>
          </w:tcPr>
          <w:p w:rsidR="001879B6" w:rsidP="000F3FCA" w:rsidRDefault="001879B6" w14:paraId="25AD0B61"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Ability to have access to the payment database.</w:t>
            </w:r>
          </w:p>
          <w:p w:rsidR="001879B6" w:rsidP="000F3FCA" w:rsidRDefault="001879B6" w14:paraId="7A9A5722"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p>
          <w:p w:rsidR="001879B6" w:rsidP="000F3FCA" w:rsidRDefault="001879B6" w14:paraId="0E0DBDD3"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 xml:space="preserve">Ability to see </w:t>
            </w:r>
            <w:commentRangeStart w:id="46"/>
            <w:r>
              <w:rPr>
                <w:rFonts w:eastAsia="Times New Roman" w:cs="Arial"/>
                <w:color w:val="000000"/>
                <w:lang w:eastAsia="en-GB"/>
              </w:rPr>
              <w:t>the list of payments and pending payments.</w:t>
            </w:r>
          </w:p>
          <w:p w:rsidR="001879B6" w:rsidP="000F3FCA" w:rsidRDefault="001879B6" w14:paraId="4037EE8A"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p>
          <w:p w:rsidR="001879B6" w:rsidP="000F3FCA" w:rsidRDefault="001879B6" w14:paraId="3CC70863"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 xml:space="preserve">Ability to receive payment requests from the resident </w:t>
            </w:r>
            <w:commentRangeEnd w:id="46"/>
            <w:r>
              <w:rPr>
                <w:rStyle w:val="CommentReference"/>
              </w:rPr>
              <w:commentReference w:id="46"/>
            </w:r>
            <w:r>
              <w:rPr>
                <w:rFonts w:eastAsia="Times New Roman" w:cs="Arial"/>
                <w:color w:val="000000"/>
                <w:lang w:eastAsia="en-GB"/>
              </w:rPr>
              <w:t>profile.</w:t>
            </w:r>
          </w:p>
          <w:p w:rsidR="001879B6" w:rsidP="000F3FCA" w:rsidRDefault="001879B6" w14:paraId="3A999927"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p>
          <w:p w:rsidRPr="00427D9A" w:rsidR="001879B6" w:rsidP="000F3FCA" w:rsidRDefault="001879B6" w14:paraId="3195492E"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Ability to process payment from the treasurer dashboard.</w:t>
            </w:r>
          </w:p>
        </w:tc>
        <w:tc>
          <w:tcPr>
            <w:tcW w:w="1255" w:type="dxa"/>
          </w:tcPr>
          <w:p w:rsidR="001879B6" w:rsidP="000F3FCA" w:rsidRDefault="001879B6" w14:paraId="472545A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High</w:t>
            </w:r>
          </w:p>
        </w:tc>
      </w:tr>
    </w:tbl>
    <w:p w:rsidRPr="001F6E7D" w:rsidR="001879B6" w:rsidP="001879B6" w:rsidRDefault="001879B6" w14:paraId="7C3D7B1A" w14:textId="77777777"/>
    <w:p w:rsidR="001879B6" w:rsidP="001879B6" w:rsidRDefault="001879B6" w14:paraId="5DA89E16" w14:textId="77777777">
      <w:pPr>
        <w:pStyle w:val="Heading3"/>
      </w:pPr>
      <w:bookmarkStart w:name="_Toc150947796" w:id="47"/>
      <w:r>
        <w:t>Event Tables</w:t>
      </w:r>
      <w:bookmarkEnd w:id="47"/>
    </w:p>
    <w:p w:rsidRPr="00057ACD" w:rsidR="001879B6" w:rsidP="00057ACD" w:rsidRDefault="001879B6" w14:paraId="4174CF4E" w14:textId="3F50A5F4">
      <w:pPr>
        <w:pStyle w:val="Caption"/>
        <w:keepNext/>
        <w:rPr>
          <w:sz w:val="24"/>
          <w:szCs w:val="24"/>
        </w:rPr>
      </w:pPr>
    </w:p>
    <w:p w:rsidRPr="00D01052" w:rsidR="00057ACD" w:rsidP="00057ACD" w:rsidRDefault="00057ACD" w14:paraId="3598C318" w14:textId="4C30ACDF">
      <w:pPr>
        <w:pStyle w:val="Caption"/>
        <w:keepNext/>
        <w:jc w:val="center"/>
        <w:rPr>
          <w:i w:val="0"/>
          <w:iCs w:val="0"/>
          <w:color w:val="000000" w:themeColor="text1"/>
          <w:sz w:val="24"/>
          <w:szCs w:val="24"/>
        </w:rPr>
      </w:pPr>
      <w:bookmarkStart w:name="_Toc150946787" w:id="48"/>
      <w:bookmarkStart w:name="_Toc150947133" w:id="49"/>
      <w:r w:rsidRPr="00D01052">
        <w:rPr>
          <w:i w:val="0"/>
          <w:iCs w:val="0"/>
          <w:color w:val="000000" w:themeColor="text1"/>
          <w:sz w:val="24"/>
          <w:szCs w:val="24"/>
        </w:rPr>
        <w:t xml:space="preserve">TABLE </w:t>
      </w:r>
      <w:r w:rsidRPr="00D01052">
        <w:rPr>
          <w:i w:val="0"/>
          <w:iCs w:val="0"/>
          <w:color w:val="000000" w:themeColor="text1"/>
          <w:sz w:val="24"/>
          <w:szCs w:val="24"/>
        </w:rPr>
        <w:fldChar w:fldCharType="begin"/>
      </w:r>
      <w:r w:rsidRPr="00D01052">
        <w:rPr>
          <w:i w:val="0"/>
          <w:iCs w:val="0"/>
          <w:color w:val="000000" w:themeColor="text1"/>
          <w:sz w:val="24"/>
          <w:szCs w:val="24"/>
        </w:rPr>
        <w:instrText xml:space="preserve"> SEQ TABLE \* ARABIC </w:instrText>
      </w:r>
      <w:r w:rsidRPr="00D01052">
        <w:rPr>
          <w:i w:val="0"/>
          <w:iCs w:val="0"/>
          <w:color w:val="000000" w:themeColor="text1"/>
          <w:sz w:val="24"/>
          <w:szCs w:val="24"/>
        </w:rPr>
        <w:fldChar w:fldCharType="separate"/>
      </w:r>
      <w:r w:rsidRPr="00D01052">
        <w:rPr>
          <w:i w:val="0"/>
          <w:iCs w:val="0"/>
          <w:noProof/>
          <w:color w:val="000000" w:themeColor="text1"/>
          <w:sz w:val="24"/>
          <w:szCs w:val="24"/>
        </w:rPr>
        <w:t>2</w:t>
      </w:r>
      <w:r w:rsidRPr="00D01052">
        <w:rPr>
          <w:i w:val="0"/>
          <w:iCs w:val="0"/>
          <w:color w:val="000000" w:themeColor="text1"/>
          <w:sz w:val="24"/>
          <w:szCs w:val="24"/>
        </w:rPr>
        <w:fldChar w:fldCharType="end"/>
      </w:r>
      <w:r w:rsidRPr="00D01052">
        <w:rPr>
          <w:i w:val="0"/>
          <w:iCs w:val="0"/>
          <w:color w:val="000000" w:themeColor="text1"/>
          <w:sz w:val="24"/>
          <w:szCs w:val="24"/>
        </w:rPr>
        <w:br/>
      </w:r>
      <w:r w:rsidRPr="00D01052">
        <w:rPr>
          <w:i w:val="0"/>
          <w:iCs w:val="0"/>
          <w:color w:val="000000" w:themeColor="text1"/>
          <w:sz w:val="24"/>
          <w:szCs w:val="24"/>
        </w:rPr>
        <w:t>RESIDENT'S EVENT TABLE</w:t>
      </w:r>
      <w:commentRangeStart w:id="50"/>
      <w:commentRangeEnd w:id="50"/>
      <w:r w:rsidRPr="00D01052">
        <w:rPr>
          <w:rStyle w:val="CommentReference"/>
          <w:i w:val="0"/>
          <w:iCs w:val="0"/>
          <w:color w:val="000000" w:themeColor="text1"/>
          <w:sz w:val="24"/>
          <w:szCs w:val="24"/>
        </w:rPr>
        <w:commentReference w:id="50"/>
      </w:r>
      <w:bookmarkEnd w:id="48"/>
      <w:bookmarkEnd w:id="49"/>
    </w:p>
    <w:tbl>
      <w:tblPr>
        <w:tblStyle w:val="GridTable4-Accent1"/>
        <w:tblpPr w:leftFromText="180" w:rightFromText="180" w:vertAnchor="text" w:horzAnchor="margin" w:tblpY="301"/>
        <w:tblW w:w="0" w:type="auto"/>
        <w:tblLook w:val="04A0" w:firstRow="1" w:lastRow="0" w:firstColumn="1" w:lastColumn="0" w:noHBand="0" w:noVBand="1"/>
      </w:tblPr>
      <w:tblGrid>
        <w:gridCol w:w="1558"/>
        <w:gridCol w:w="1558"/>
        <w:gridCol w:w="1558"/>
        <w:gridCol w:w="1558"/>
        <w:gridCol w:w="1559"/>
        <w:gridCol w:w="1559"/>
      </w:tblGrid>
      <w:tr w:rsidR="00534A7B" w14:paraId="76A4F12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Pr="00A02827" w:rsidR="00534A7B" w:rsidRDefault="00534A7B" w14:paraId="406A2A96" w14:textId="77777777">
            <w:pPr>
              <w:jc w:val="center"/>
            </w:pPr>
          </w:p>
          <w:p w:rsidRPr="00A02827" w:rsidR="00534A7B" w:rsidRDefault="00534A7B" w14:paraId="43F0804D" w14:textId="77777777">
            <w:pPr>
              <w:jc w:val="center"/>
            </w:pPr>
            <w:r w:rsidRPr="00A02827">
              <w:t>Event</w:t>
            </w:r>
            <w:r w:rsidRPr="00A02827">
              <w:tab/>
            </w:r>
          </w:p>
          <w:p w:rsidRPr="00A02827" w:rsidR="00534A7B" w:rsidRDefault="00534A7B" w14:paraId="7C76F292" w14:textId="77777777">
            <w:pPr>
              <w:jc w:val="center"/>
            </w:pPr>
            <w:r w:rsidRPr="00A02827">
              <w:t> </w:t>
            </w:r>
          </w:p>
        </w:tc>
        <w:tc>
          <w:tcPr>
            <w:tcW w:w="1558" w:type="dxa"/>
          </w:tcPr>
          <w:p w:rsidRPr="00A02827" w:rsidR="00534A7B" w:rsidRDefault="00534A7B" w14:paraId="7A44BAC1" w14:textId="77777777">
            <w:pPr>
              <w:jc w:val="center"/>
              <w:cnfStyle w:val="100000000000" w:firstRow="1" w:lastRow="0" w:firstColumn="0" w:lastColumn="0" w:oddVBand="0" w:evenVBand="0" w:oddHBand="0" w:evenHBand="0" w:firstRowFirstColumn="0" w:firstRowLastColumn="0" w:lastRowFirstColumn="0" w:lastRowLastColumn="0"/>
            </w:pPr>
          </w:p>
          <w:p w:rsidRPr="00A02827" w:rsidR="00534A7B" w:rsidRDefault="00534A7B" w14:paraId="39BD77B9" w14:textId="77777777">
            <w:pPr>
              <w:jc w:val="center"/>
              <w:cnfStyle w:val="100000000000" w:firstRow="1" w:lastRow="0" w:firstColumn="0" w:lastColumn="0" w:oddVBand="0" w:evenVBand="0" w:oddHBand="0" w:evenHBand="0" w:firstRowFirstColumn="0" w:firstRowLastColumn="0" w:lastRowFirstColumn="0" w:lastRowLastColumn="0"/>
            </w:pPr>
            <w:r w:rsidRPr="00A02827">
              <w:t> Trigger  </w:t>
            </w:r>
          </w:p>
          <w:p w:rsidRPr="00A02827" w:rsidR="00534A7B" w:rsidRDefault="00534A7B" w14:paraId="34A6C68E" w14:textId="77777777">
            <w:pPr>
              <w:jc w:val="center"/>
              <w:cnfStyle w:val="100000000000" w:firstRow="1" w:lastRow="0" w:firstColumn="0" w:lastColumn="0" w:oddVBand="0" w:evenVBand="0" w:oddHBand="0" w:evenHBand="0" w:firstRowFirstColumn="0" w:firstRowLastColumn="0" w:lastRowFirstColumn="0" w:lastRowLastColumn="0"/>
            </w:pPr>
          </w:p>
        </w:tc>
        <w:tc>
          <w:tcPr>
            <w:tcW w:w="1558" w:type="dxa"/>
          </w:tcPr>
          <w:p w:rsidRPr="00A02827" w:rsidR="00534A7B" w:rsidRDefault="00534A7B" w14:paraId="7D1C00F6" w14:textId="77777777">
            <w:pPr>
              <w:jc w:val="center"/>
              <w:cnfStyle w:val="100000000000" w:firstRow="1" w:lastRow="0" w:firstColumn="0" w:lastColumn="0" w:oddVBand="0" w:evenVBand="0" w:oddHBand="0" w:evenHBand="0" w:firstRowFirstColumn="0" w:firstRowLastColumn="0" w:lastRowFirstColumn="0" w:lastRowLastColumn="0"/>
            </w:pPr>
            <w:r w:rsidRPr="00A02827">
              <w:t> </w:t>
            </w:r>
          </w:p>
          <w:p w:rsidRPr="00A02827" w:rsidR="00534A7B" w:rsidRDefault="00534A7B" w14:paraId="365DD33B" w14:textId="77777777">
            <w:pPr>
              <w:jc w:val="center"/>
              <w:cnfStyle w:val="100000000000" w:firstRow="1" w:lastRow="0" w:firstColumn="0" w:lastColumn="0" w:oddVBand="0" w:evenVBand="0" w:oddHBand="0" w:evenHBand="0" w:firstRowFirstColumn="0" w:firstRowLastColumn="0" w:lastRowFirstColumn="0" w:lastRowLastColumn="0"/>
            </w:pPr>
            <w:r w:rsidRPr="00A02827">
              <w:t>Source  </w:t>
            </w:r>
          </w:p>
        </w:tc>
        <w:tc>
          <w:tcPr>
            <w:tcW w:w="1558" w:type="dxa"/>
          </w:tcPr>
          <w:p w:rsidRPr="00A02827" w:rsidR="00534A7B" w:rsidRDefault="00534A7B" w14:paraId="487D4DA2" w14:textId="77777777">
            <w:pPr>
              <w:jc w:val="center"/>
              <w:cnfStyle w:val="100000000000" w:firstRow="1" w:lastRow="0" w:firstColumn="0" w:lastColumn="0" w:oddVBand="0" w:evenVBand="0" w:oddHBand="0" w:evenHBand="0" w:firstRowFirstColumn="0" w:firstRowLastColumn="0" w:lastRowFirstColumn="0" w:lastRowLastColumn="0"/>
            </w:pPr>
            <w:r w:rsidRPr="00A02827">
              <w:t> </w:t>
            </w:r>
          </w:p>
          <w:p w:rsidRPr="00A02827" w:rsidR="00534A7B" w:rsidRDefault="00534A7B" w14:paraId="0A181978" w14:textId="77777777">
            <w:pPr>
              <w:jc w:val="center"/>
              <w:cnfStyle w:val="100000000000" w:firstRow="1" w:lastRow="0" w:firstColumn="0" w:lastColumn="0" w:oddVBand="0" w:evenVBand="0" w:oddHBand="0" w:evenHBand="0" w:firstRowFirstColumn="0" w:firstRowLastColumn="0" w:lastRowFirstColumn="0" w:lastRowLastColumn="0"/>
            </w:pPr>
            <w:r w:rsidRPr="00A02827">
              <w:t>Use Case  </w:t>
            </w:r>
          </w:p>
        </w:tc>
        <w:tc>
          <w:tcPr>
            <w:tcW w:w="1559" w:type="dxa"/>
          </w:tcPr>
          <w:p w:rsidRPr="00A02827" w:rsidR="00534A7B" w:rsidRDefault="00534A7B" w14:paraId="5995CD5C" w14:textId="77777777">
            <w:pPr>
              <w:jc w:val="center"/>
              <w:cnfStyle w:val="100000000000" w:firstRow="1" w:lastRow="0" w:firstColumn="0" w:lastColumn="0" w:oddVBand="0" w:evenVBand="0" w:oddHBand="0" w:evenHBand="0" w:firstRowFirstColumn="0" w:firstRowLastColumn="0" w:lastRowFirstColumn="0" w:lastRowLastColumn="0"/>
            </w:pPr>
            <w:r w:rsidRPr="00A02827">
              <w:t> </w:t>
            </w:r>
          </w:p>
          <w:p w:rsidRPr="00A02827" w:rsidR="00534A7B" w:rsidRDefault="00534A7B" w14:paraId="62F4282C" w14:textId="77777777">
            <w:pPr>
              <w:jc w:val="center"/>
              <w:cnfStyle w:val="100000000000" w:firstRow="1" w:lastRow="0" w:firstColumn="0" w:lastColumn="0" w:oddVBand="0" w:evenVBand="0" w:oddHBand="0" w:evenHBand="0" w:firstRowFirstColumn="0" w:firstRowLastColumn="0" w:lastRowFirstColumn="0" w:lastRowLastColumn="0"/>
            </w:pPr>
            <w:r w:rsidRPr="00A02827">
              <w:t>Response  </w:t>
            </w:r>
          </w:p>
        </w:tc>
        <w:tc>
          <w:tcPr>
            <w:tcW w:w="1559" w:type="dxa"/>
          </w:tcPr>
          <w:p w:rsidRPr="00A02827" w:rsidR="00534A7B" w:rsidRDefault="00534A7B" w14:paraId="4BB61373" w14:textId="77777777">
            <w:pPr>
              <w:jc w:val="center"/>
              <w:cnfStyle w:val="100000000000" w:firstRow="1" w:lastRow="0" w:firstColumn="0" w:lastColumn="0" w:oddVBand="0" w:evenVBand="0" w:oddHBand="0" w:evenHBand="0" w:firstRowFirstColumn="0" w:firstRowLastColumn="0" w:lastRowFirstColumn="0" w:lastRowLastColumn="0"/>
            </w:pPr>
            <w:r w:rsidRPr="00A02827">
              <w:t> </w:t>
            </w:r>
          </w:p>
          <w:p w:rsidRPr="00A02827" w:rsidR="00534A7B" w:rsidRDefault="00534A7B" w14:paraId="2314F919" w14:textId="77777777">
            <w:pPr>
              <w:jc w:val="center"/>
              <w:cnfStyle w:val="100000000000" w:firstRow="1" w:lastRow="0" w:firstColumn="0" w:lastColumn="0" w:oddVBand="0" w:evenVBand="0" w:oddHBand="0" w:evenHBand="0" w:firstRowFirstColumn="0" w:firstRowLastColumn="0" w:lastRowFirstColumn="0" w:lastRowLastColumn="0"/>
            </w:pPr>
            <w:r w:rsidRPr="00A02827">
              <w:t>Destination  </w:t>
            </w:r>
          </w:p>
        </w:tc>
      </w:tr>
      <w:tr w:rsidR="00534A7B" w14:paraId="4199B25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Pr="00A02827" w:rsidR="00534A7B" w:rsidRDefault="00534A7B" w14:paraId="30C41A12" w14:textId="77777777">
            <w:pPr>
              <w:pStyle w:val="NormalWeb"/>
              <w:spacing w:after="240" w:afterAutospacing="0"/>
              <w:rPr>
                <w:rFonts w:ascii="Arial" w:hAnsi="Arial" w:cs="Arial"/>
                <w:b w:val="0"/>
                <w:bCs w:val="0"/>
                <w:color w:val="000000"/>
                <w:sz w:val="22"/>
                <w:szCs w:val="22"/>
                <w:lang w:eastAsia="en-GB"/>
              </w:rPr>
            </w:pPr>
            <w:r w:rsidRPr="00A02827">
              <w:rPr>
                <w:rFonts w:ascii="Arial" w:hAnsi="Arial" w:cs="Arial"/>
                <w:b w:val="0"/>
                <w:bCs w:val="0"/>
                <w:color w:val="000000"/>
                <w:sz w:val="22"/>
                <w:szCs w:val="22"/>
                <w:lang w:eastAsia="en-GB"/>
              </w:rPr>
              <w:t> </w:t>
            </w:r>
          </w:p>
          <w:p w:rsidRPr="00A02827" w:rsidR="00534A7B" w:rsidRDefault="00534A7B" w14:paraId="6E28E14E" w14:textId="77777777">
            <w:pPr>
              <w:pStyle w:val="NormalWeb"/>
              <w:spacing w:after="240" w:afterAutospacing="0"/>
              <w:rPr>
                <w:rFonts w:ascii="Arial" w:hAnsi="Arial" w:cs="Arial"/>
                <w:b w:val="0"/>
                <w:bCs w:val="0"/>
                <w:color w:val="000000"/>
                <w:sz w:val="22"/>
                <w:szCs w:val="22"/>
                <w:lang w:eastAsia="en-GB"/>
              </w:rPr>
            </w:pPr>
            <w:r w:rsidRPr="00A02827">
              <w:rPr>
                <w:rFonts w:ascii="Arial" w:hAnsi="Arial" w:cs="Arial"/>
                <w:color w:val="000000"/>
                <w:sz w:val="22"/>
                <w:szCs w:val="22"/>
                <w:lang w:eastAsia="en-GB"/>
              </w:rPr>
              <w:t>Residents want to manage their account information.</w:t>
            </w:r>
          </w:p>
          <w:p w:rsidRPr="00A02827" w:rsidR="00534A7B" w:rsidRDefault="00534A7B" w14:paraId="31585317" w14:textId="77777777">
            <w:pPr>
              <w:rPr>
                <w:rFonts w:eastAsia="Times New Roman" w:cs="Arial"/>
                <w:b w:val="0"/>
                <w:bCs w:val="0"/>
                <w:color w:val="000000"/>
                <w:lang w:eastAsia="en-GB"/>
              </w:rPr>
            </w:pPr>
            <w:r w:rsidRPr="00A02827">
              <w:rPr>
                <w:rFonts w:eastAsia="Times New Roman" w:cs="Arial"/>
                <w:color w:val="000000"/>
                <w:lang w:eastAsia="en-GB"/>
              </w:rPr>
              <w:t> </w:t>
            </w:r>
          </w:p>
        </w:tc>
        <w:tc>
          <w:tcPr>
            <w:tcW w:w="1558" w:type="dxa"/>
          </w:tcPr>
          <w:p w:rsidRPr="00A02827" w:rsidR="00534A7B" w:rsidRDefault="00534A7B" w14:paraId="2478669C"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534A7B" w:rsidRDefault="00534A7B" w14:paraId="3A052C90" w14:textId="77777777">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Manage Account  </w:t>
            </w:r>
          </w:p>
        </w:tc>
        <w:tc>
          <w:tcPr>
            <w:tcW w:w="1558" w:type="dxa"/>
          </w:tcPr>
          <w:p w:rsidRPr="00A02827" w:rsidR="00534A7B" w:rsidRDefault="00534A7B" w14:paraId="738B6B7F"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534A7B" w:rsidRDefault="00534A7B" w14:paraId="46A7E983"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Barangay South Signal Village Resident  </w:t>
            </w:r>
          </w:p>
          <w:p w:rsidRPr="00A02827" w:rsidR="00534A7B" w:rsidRDefault="00534A7B" w14:paraId="32B62287" w14:textId="77777777">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 </w:t>
            </w:r>
          </w:p>
        </w:tc>
        <w:tc>
          <w:tcPr>
            <w:tcW w:w="1558" w:type="dxa"/>
          </w:tcPr>
          <w:p w:rsidRPr="00A02827" w:rsidR="00534A7B" w:rsidRDefault="00534A7B" w14:paraId="10576A04"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534A7B" w:rsidRDefault="00534A7B" w14:paraId="048ACE2F" w14:textId="77777777">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Manage Account  </w:t>
            </w:r>
          </w:p>
        </w:tc>
        <w:tc>
          <w:tcPr>
            <w:tcW w:w="1559" w:type="dxa"/>
          </w:tcPr>
          <w:p w:rsidRPr="00A02827" w:rsidR="00534A7B" w:rsidRDefault="00534A7B" w14:paraId="5C14936D"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534A7B" w:rsidRDefault="00534A7B" w14:paraId="1C6898D6" w14:textId="77777777">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Updated account details  </w:t>
            </w:r>
          </w:p>
        </w:tc>
        <w:tc>
          <w:tcPr>
            <w:tcW w:w="1559" w:type="dxa"/>
          </w:tcPr>
          <w:p w:rsidRPr="00A02827" w:rsidR="00534A7B" w:rsidRDefault="00534A7B" w14:paraId="73BC1438"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534A7B" w:rsidRDefault="00534A7B" w14:paraId="11609751" w14:textId="77777777">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Barangay South Signal Village Resident  </w:t>
            </w:r>
          </w:p>
        </w:tc>
      </w:tr>
      <w:tr w:rsidR="00534A7B" w14:paraId="24245857" w14:textId="77777777">
        <w:tc>
          <w:tcPr>
            <w:cnfStyle w:val="001000000000" w:firstRow="0" w:lastRow="0" w:firstColumn="1" w:lastColumn="0" w:oddVBand="0" w:evenVBand="0" w:oddHBand="0" w:evenHBand="0" w:firstRowFirstColumn="0" w:firstRowLastColumn="0" w:lastRowFirstColumn="0" w:lastRowLastColumn="0"/>
            <w:tcW w:w="1558" w:type="dxa"/>
          </w:tcPr>
          <w:p w:rsidRPr="00A02827" w:rsidR="00534A7B" w:rsidRDefault="00534A7B" w14:paraId="405BFBD0" w14:textId="77777777">
            <w:pPr>
              <w:pStyle w:val="NormalWeb"/>
              <w:spacing w:after="240" w:afterAutospacing="0"/>
              <w:rPr>
                <w:rFonts w:ascii="Arial" w:hAnsi="Arial" w:cs="Arial"/>
                <w:b w:val="0"/>
                <w:bCs w:val="0"/>
                <w:color w:val="000000"/>
                <w:sz w:val="22"/>
                <w:szCs w:val="22"/>
                <w:lang w:eastAsia="en-GB"/>
              </w:rPr>
            </w:pPr>
            <w:r w:rsidRPr="00A02827">
              <w:rPr>
                <w:rFonts w:ascii="Arial" w:hAnsi="Arial" w:cs="Arial"/>
                <w:b w:val="0"/>
                <w:bCs w:val="0"/>
                <w:color w:val="000000"/>
                <w:sz w:val="22"/>
                <w:szCs w:val="22"/>
                <w:lang w:eastAsia="en-GB"/>
              </w:rPr>
              <w:t> </w:t>
            </w:r>
          </w:p>
          <w:p w:rsidRPr="00A02827" w:rsidR="00534A7B" w:rsidRDefault="00534A7B" w14:paraId="23D84197" w14:textId="77777777">
            <w:pPr>
              <w:rPr>
                <w:rFonts w:eastAsia="Times New Roman" w:cs="Arial"/>
                <w:b w:val="0"/>
                <w:bCs w:val="0"/>
                <w:color w:val="000000"/>
                <w:lang w:eastAsia="en-GB"/>
              </w:rPr>
            </w:pPr>
            <w:r w:rsidRPr="00A02827">
              <w:rPr>
                <w:rFonts w:eastAsia="Times New Roman" w:cs="Arial"/>
                <w:color w:val="000000"/>
                <w:lang w:eastAsia="en-GB"/>
              </w:rPr>
              <w:t>Residents want to manage requests and concerns </w:t>
            </w:r>
          </w:p>
        </w:tc>
        <w:tc>
          <w:tcPr>
            <w:tcW w:w="1558" w:type="dxa"/>
          </w:tcPr>
          <w:p w:rsidRPr="00A02827" w:rsidR="00534A7B" w:rsidRDefault="00534A7B" w14:paraId="3A590E54"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534A7B" w:rsidRDefault="00534A7B" w14:paraId="05878981" w14:textId="77777777">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Manage requests and concerns </w:t>
            </w:r>
          </w:p>
        </w:tc>
        <w:tc>
          <w:tcPr>
            <w:tcW w:w="1558" w:type="dxa"/>
          </w:tcPr>
          <w:p w:rsidRPr="00A02827" w:rsidR="00534A7B" w:rsidRDefault="00534A7B" w14:paraId="3BB2DD4D"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534A7B" w:rsidRDefault="00534A7B" w14:paraId="57E098BB" w14:textId="77777777">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Barangay South Signal Village Resident  </w:t>
            </w:r>
          </w:p>
        </w:tc>
        <w:tc>
          <w:tcPr>
            <w:tcW w:w="1558" w:type="dxa"/>
          </w:tcPr>
          <w:p w:rsidRPr="00A02827" w:rsidR="00534A7B" w:rsidRDefault="00534A7B" w14:paraId="5E501BE4"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534A7B" w:rsidRDefault="00534A7B" w14:paraId="424AF17D" w14:textId="77777777">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Manage Request and Concern  </w:t>
            </w:r>
          </w:p>
        </w:tc>
        <w:tc>
          <w:tcPr>
            <w:tcW w:w="1559" w:type="dxa"/>
          </w:tcPr>
          <w:p w:rsidRPr="00A02827" w:rsidR="00534A7B" w:rsidRDefault="00534A7B" w14:paraId="501F2552"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534A7B" w:rsidRDefault="00534A7B" w14:paraId="55E79D9E"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List of Documents Requests </w:t>
            </w:r>
          </w:p>
          <w:p w:rsidRPr="00A02827" w:rsidR="00534A7B" w:rsidRDefault="00534A7B" w14:paraId="3196A6A4"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Document Request Details </w:t>
            </w:r>
          </w:p>
          <w:p w:rsidRPr="00A02827" w:rsidR="00534A7B" w:rsidRDefault="00534A7B" w14:paraId="7B83BF29"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List of Concerns </w:t>
            </w:r>
          </w:p>
          <w:p w:rsidRPr="00A02827" w:rsidR="00534A7B" w:rsidRDefault="00534A7B" w14:paraId="08498315"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Concern Details </w:t>
            </w:r>
          </w:p>
          <w:p w:rsidRPr="00A02827" w:rsidR="00534A7B" w:rsidRDefault="00534A7B" w14:paraId="0736616C" w14:textId="77777777">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  </w:t>
            </w:r>
          </w:p>
        </w:tc>
        <w:tc>
          <w:tcPr>
            <w:tcW w:w="1559" w:type="dxa"/>
          </w:tcPr>
          <w:p w:rsidRPr="00A02827" w:rsidR="00534A7B" w:rsidRDefault="00534A7B" w14:paraId="4C4426D4"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534A7B" w:rsidRDefault="00534A7B" w14:paraId="6D926E80"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Barangay Secretary </w:t>
            </w:r>
          </w:p>
          <w:p w:rsidRPr="00A02827" w:rsidR="00534A7B" w:rsidRDefault="00534A7B" w14:paraId="25A61C63"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534A7B" w:rsidRDefault="00534A7B" w14:paraId="709BCD6A" w14:textId="77777777">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Barangay South Signal Village Resident  </w:t>
            </w:r>
          </w:p>
        </w:tc>
      </w:tr>
      <w:tr w:rsidR="00534A7B" w14:paraId="220628B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Pr="00A02827" w:rsidR="00534A7B" w:rsidRDefault="00534A7B" w14:paraId="215DCCC3" w14:textId="77777777">
            <w:pPr>
              <w:pStyle w:val="NormalWeb"/>
              <w:spacing w:after="240" w:afterAutospacing="0"/>
              <w:rPr>
                <w:rFonts w:ascii="Arial" w:hAnsi="Arial" w:cs="Arial"/>
                <w:b w:val="0"/>
                <w:bCs w:val="0"/>
                <w:color w:val="000000"/>
                <w:sz w:val="22"/>
                <w:szCs w:val="22"/>
                <w:lang w:eastAsia="en-GB"/>
              </w:rPr>
            </w:pPr>
            <w:r w:rsidRPr="00A02827">
              <w:rPr>
                <w:rFonts w:ascii="Arial" w:hAnsi="Arial" w:cs="Arial"/>
                <w:color w:val="000000"/>
                <w:sz w:val="22"/>
                <w:szCs w:val="22"/>
                <w:lang w:eastAsia="en-GB"/>
              </w:rPr>
              <w:t>Residents wants to pay online</w:t>
            </w:r>
            <w:r>
              <w:rPr>
                <w:rFonts w:ascii="Arial" w:hAnsi="Arial" w:cs="Arial"/>
                <w:color w:val="000000"/>
                <w:sz w:val="22"/>
                <w:szCs w:val="22"/>
                <w:lang w:eastAsia="en-GB"/>
              </w:rPr>
              <w:t xml:space="preserve"> </w:t>
            </w:r>
            <w:r w:rsidRPr="00A02827">
              <w:rPr>
                <w:rFonts w:ascii="Arial" w:hAnsi="Arial" w:cs="Arial"/>
                <w:color w:val="000000"/>
                <w:sz w:val="22"/>
                <w:szCs w:val="22"/>
                <w:lang w:eastAsia="en-GB"/>
              </w:rPr>
              <w:t>transaction online </w:t>
            </w:r>
          </w:p>
        </w:tc>
        <w:tc>
          <w:tcPr>
            <w:tcW w:w="1558" w:type="dxa"/>
          </w:tcPr>
          <w:p w:rsidRPr="00A02827" w:rsidR="00534A7B" w:rsidRDefault="00534A7B" w14:paraId="26850F70"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Payment</w:t>
            </w:r>
          </w:p>
        </w:tc>
        <w:tc>
          <w:tcPr>
            <w:tcW w:w="1558" w:type="dxa"/>
          </w:tcPr>
          <w:p w:rsidRPr="00A02827" w:rsidR="00534A7B" w:rsidRDefault="00534A7B" w14:paraId="59ADF0CF"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Barangay South Signal Village Resident</w:t>
            </w:r>
          </w:p>
        </w:tc>
        <w:tc>
          <w:tcPr>
            <w:tcW w:w="1558" w:type="dxa"/>
          </w:tcPr>
          <w:p w:rsidRPr="00A02827" w:rsidR="00534A7B" w:rsidRDefault="00534A7B" w14:paraId="00FC2D17"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Payment</w:t>
            </w:r>
          </w:p>
        </w:tc>
        <w:tc>
          <w:tcPr>
            <w:tcW w:w="1559" w:type="dxa"/>
          </w:tcPr>
          <w:p w:rsidRPr="00A02827" w:rsidR="00534A7B" w:rsidRDefault="00534A7B" w14:paraId="655A7071"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Payment Details</w:t>
            </w:r>
          </w:p>
          <w:p w:rsidRPr="00A02827" w:rsidR="00534A7B" w:rsidRDefault="00534A7B" w14:paraId="59989BE2"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534A7B" w:rsidRDefault="00534A7B" w14:paraId="4EA10391"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Updated Document Request Status</w:t>
            </w:r>
          </w:p>
          <w:p w:rsidRPr="00A02827" w:rsidR="00534A7B" w:rsidRDefault="00534A7B" w14:paraId="1212C30C"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534A7B" w:rsidRDefault="00534A7B" w14:paraId="74D15004"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Updated Payment List</w:t>
            </w:r>
          </w:p>
        </w:tc>
        <w:tc>
          <w:tcPr>
            <w:tcW w:w="1559" w:type="dxa"/>
          </w:tcPr>
          <w:p w:rsidRPr="00A02827" w:rsidR="00534A7B" w:rsidRDefault="00534A7B" w14:paraId="1CF78D2F"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Barangay Secretary</w:t>
            </w:r>
          </w:p>
          <w:p w:rsidRPr="00A02827" w:rsidR="00534A7B" w:rsidRDefault="00534A7B" w14:paraId="5FF014EC"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534A7B" w:rsidRDefault="00534A7B" w14:paraId="185F7B34"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Barangay South Signal Village Resident</w:t>
            </w:r>
          </w:p>
        </w:tc>
      </w:tr>
    </w:tbl>
    <w:p w:rsidR="001879B6" w:rsidP="001879B6" w:rsidRDefault="001879B6" w14:paraId="7D648FA1" w14:textId="77777777"/>
    <w:p w:rsidR="001879B6" w:rsidP="001879B6" w:rsidRDefault="001879B6" w14:paraId="5EBFCA0A" w14:textId="74E44901">
      <w:pPr>
        <w:pStyle w:val="Caption"/>
        <w:keepNext/>
        <w:jc w:val="center"/>
      </w:pPr>
      <w:bookmarkStart w:name="_Toc150781756" w:id="51"/>
      <w:r>
        <w:t xml:space="preserve"> </w:t>
      </w:r>
      <w:bookmarkEnd w:id="51"/>
    </w:p>
    <w:p w:rsidRPr="00D01052" w:rsidR="00057ACD" w:rsidP="00057ACD" w:rsidRDefault="00057ACD" w14:paraId="768E4B2B" w14:textId="26A35C73">
      <w:pPr>
        <w:pStyle w:val="Caption"/>
        <w:keepNext/>
        <w:spacing w:after="0"/>
        <w:jc w:val="center"/>
        <w:rPr>
          <w:i w:val="0"/>
          <w:iCs w:val="0"/>
          <w:color w:val="000000" w:themeColor="text1"/>
          <w:sz w:val="24"/>
          <w:szCs w:val="24"/>
        </w:rPr>
      </w:pPr>
      <w:bookmarkStart w:name="_Toc150946788" w:id="52"/>
      <w:bookmarkStart w:name="_Toc150947134" w:id="53"/>
      <w:r w:rsidRPr="00D01052">
        <w:rPr>
          <w:i w:val="0"/>
          <w:iCs w:val="0"/>
          <w:color w:val="000000" w:themeColor="text1"/>
          <w:sz w:val="24"/>
          <w:szCs w:val="24"/>
        </w:rPr>
        <w:t xml:space="preserve">TABLE </w:t>
      </w:r>
      <w:r w:rsidRPr="00D01052">
        <w:rPr>
          <w:i w:val="0"/>
          <w:iCs w:val="0"/>
          <w:color w:val="000000" w:themeColor="text1"/>
          <w:sz w:val="24"/>
          <w:szCs w:val="24"/>
        </w:rPr>
        <w:fldChar w:fldCharType="begin"/>
      </w:r>
      <w:r w:rsidRPr="00D01052">
        <w:rPr>
          <w:i w:val="0"/>
          <w:iCs w:val="0"/>
          <w:color w:val="000000" w:themeColor="text1"/>
          <w:sz w:val="24"/>
          <w:szCs w:val="24"/>
        </w:rPr>
        <w:instrText xml:space="preserve"> SEQ TABLE \* ARABIC </w:instrText>
      </w:r>
      <w:r w:rsidRPr="00D01052">
        <w:rPr>
          <w:i w:val="0"/>
          <w:iCs w:val="0"/>
          <w:color w:val="000000" w:themeColor="text1"/>
          <w:sz w:val="24"/>
          <w:szCs w:val="24"/>
        </w:rPr>
        <w:fldChar w:fldCharType="separate"/>
      </w:r>
      <w:r w:rsidRPr="00D01052">
        <w:rPr>
          <w:i w:val="0"/>
          <w:iCs w:val="0"/>
          <w:noProof/>
          <w:color w:val="000000" w:themeColor="text1"/>
          <w:sz w:val="24"/>
          <w:szCs w:val="24"/>
        </w:rPr>
        <w:t>3</w:t>
      </w:r>
      <w:r w:rsidRPr="00D01052">
        <w:rPr>
          <w:i w:val="0"/>
          <w:iCs w:val="0"/>
          <w:color w:val="000000" w:themeColor="text1"/>
          <w:sz w:val="24"/>
          <w:szCs w:val="24"/>
        </w:rPr>
        <w:fldChar w:fldCharType="end"/>
      </w:r>
      <w:r w:rsidRPr="00D01052">
        <w:rPr>
          <w:i w:val="0"/>
          <w:iCs w:val="0"/>
          <w:color w:val="000000" w:themeColor="text1"/>
          <w:sz w:val="24"/>
          <w:szCs w:val="24"/>
        </w:rPr>
        <w:br/>
      </w:r>
      <w:r w:rsidRPr="00D01052">
        <w:rPr>
          <w:i w:val="0"/>
          <w:iCs w:val="0"/>
          <w:color w:val="000000" w:themeColor="text1"/>
          <w:sz w:val="24"/>
          <w:szCs w:val="24"/>
        </w:rPr>
        <w:t>BARANGAY EMPLOYEE'S EVENT TABLE</w:t>
      </w:r>
      <w:commentRangeStart w:id="54"/>
      <w:commentRangeEnd w:id="54"/>
      <w:r w:rsidRPr="00D01052">
        <w:rPr>
          <w:rStyle w:val="CommentReference"/>
          <w:i w:val="0"/>
          <w:iCs w:val="0"/>
          <w:color w:val="000000" w:themeColor="text1"/>
          <w:sz w:val="24"/>
          <w:szCs w:val="24"/>
        </w:rPr>
        <w:commentReference w:id="54"/>
      </w:r>
      <w:bookmarkEnd w:id="52"/>
      <w:bookmarkEnd w:id="53"/>
    </w:p>
    <w:p w:rsidRPr="00057ACD" w:rsidR="00057ACD" w:rsidP="00057ACD" w:rsidRDefault="00057ACD" w14:paraId="476978B5" w14:textId="77777777"/>
    <w:tbl>
      <w:tblPr>
        <w:tblStyle w:val="GridTable4-Accent1"/>
        <w:tblW w:w="0" w:type="auto"/>
        <w:tblLook w:val="04A0" w:firstRow="1" w:lastRow="0" w:firstColumn="1" w:lastColumn="0" w:noHBand="0" w:noVBand="1"/>
      </w:tblPr>
      <w:tblGrid>
        <w:gridCol w:w="1659"/>
        <w:gridCol w:w="1506"/>
        <w:gridCol w:w="1618"/>
        <w:gridCol w:w="1486"/>
        <w:gridCol w:w="1463"/>
        <w:gridCol w:w="1618"/>
      </w:tblGrid>
      <w:tr w:rsidR="001879B6" w:rsidTr="000F3FCA" w14:paraId="02A74C35" w14:textId="77777777">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1659" w:type="dxa"/>
          </w:tcPr>
          <w:p w:rsidRPr="00A02827" w:rsidR="001879B6" w:rsidP="000F3FCA" w:rsidRDefault="001879B6" w14:paraId="7EB6DBC3" w14:textId="77777777">
            <w:pPr>
              <w:jc w:val="center"/>
            </w:pPr>
          </w:p>
          <w:p w:rsidRPr="00A02827" w:rsidR="001879B6" w:rsidP="000F3FCA" w:rsidRDefault="001879B6" w14:paraId="4819CAE4" w14:textId="77777777">
            <w:pPr>
              <w:jc w:val="center"/>
            </w:pPr>
            <w:r w:rsidRPr="00A02827">
              <w:t>Event</w:t>
            </w:r>
            <w:r w:rsidRPr="00A02827">
              <w:tab/>
            </w:r>
          </w:p>
          <w:p w:rsidRPr="00A02827" w:rsidR="001879B6" w:rsidP="000F3FCA" w:rsidRDefault="001879B6" w14:paraId="20895AD5" w14:textId="77777777">
            <w:r w:rsidRPr="00A02827">
              <w:t> </w:t>
            </w:r>
          </w:p>
        </w:tc>
        <w:tc>
          <w:tcPr>
            <w:tcW w:w="1506" w:type="dxa"/>
          </w:tcPr>
          <w:p w:rsidRPr="00A02827" w:rsidR="001879B6" w:rsidP="000F3FCA" w:rsidRDefault="001879B6" w14:paraId="506E543A" w14:textId="77777777">
            <w:pPr>
              <w:jc w:val="center"/>
              <w:cnfStyle w:val="100000000000" w:firstRow="1" w:lastRow="0" w:firstColumn="0" w:lastColumn="0" w:oddVBand="0" w:evenVBand="0" w:oddHBand="0" w:evenHBand="0" w:firstRowFirstColumn="0" w:firstRowLastColumn="0" w:lastRowFirstColumn="0" w:lastRowLastColumn="0"/>
            </w:pPr>
          </w:p>
          <w:p w:rsidRPr="00A02827" w:rsidR="001879B6" w:rsidP="000F3FCA" w:rsidRDefault="001879B6" w14:paraId="33A20D69" w14:textId="77777777">
            <w:pPr>
              <w:jc w:val="center"/>
              <w:cnfStyle w:val="100000000000" w:firstRow="1" w:lastRow="0" w:firstColumn="0" w:lastColumn="0" w:oddVBand="0" w:evenVBand="0" w:oddHBand="0" w:evenHBand="0" w:firstRowFirstColumn="0" w:firstRowLastColumn="0" w:lastRowFirstColumn="0" w:lastRowLastColumn="0"/>
            </w:pPr>
            <w:r w:rsidRPr="00A02827">
              <w:t> Trigger  </w:t>
            </w:r>
          </w:p>
          <w:p w:rsidRPr="00A02827" w:rsidR="001879B6" w:rsidP="000F3FCA" w:rsidRDefault="001879B6" w14:paraId="6AE954E7" w14:textId="77777777">
            <w:pPr>
              <w:cnfStyle w:val="100000000000" w:firstRow="1" w:lastRow="0" w:firstColumn="0" w:lastColumn="0" w:oddVBand="0" w:evenVBand="0" w:oddHBand="0" w:evenHBand="0" w:firstRowFirstColumn="0" w:firstRowLastColumn="0" w:lastRowFirstColumn="0" w:lastRowLastColumn="0"/>
            </w:pPr>
          </w:p>
        </w:tc>
        <w:tc>
          <w:tcPr>
            <w:tcW w:w="1618" w:type="dxa"/>
          </w:tcPr>
          <w:p w:rsidRPr="00A02827" w:rsidR="001879B6" w:rsidP="000F3FCA" w:rsidRDefault="001879B6" w14:paraId="146B0101" w14:textId="77777777">
            <w:pPr>
              <w:jc w:val="center"/>
              <w:cnfStyle w:val="100000000000" w:firstRow="1" w:lastRow="0" w:firstColumn="0" w:lastColumn="0" w:oddVBand="0" w:evenVBand="0" w:oddHBand="0" w:evenHBand="0" w:firstRowFirstColumn="0" w:firstRowLastColumn="0" w:lastRowFirstColumn="0" w:lastRowLastColumn="0"/>
            </w:pPr>
            <w:r w:rsidRPr="00A02827">
              <w:t> </w:t>
            </w:r>
          </w:p>
          <w:p w:rsidRPr="00A02827" w:rsidR="001879B6" w:rsidP="000F3FCA" w:rsidRDefault="001879B6" w14:paraId="68124A2B" w14:textId="77777777">
            <w:pPr>
              <w:cnfStyle w:val="100000000000" w:firstRow="1" w:lastRow="0" w:firstColumn="0" w:lastColumn="0" w:oddVBand="0" w:evenVBand="0" w:oddHBand="0" w:evenHBand="0" w:firstRowFirstColumn="0" w:firstRowLastColumn="0" w:lastRowFirstColumn="0" w:lastRowLastColumn="0"/>
            </w:pPr>
            <w:r w:rsidRPr="00A02827">
              <w:t>Source  </w:t>
            </w:r>
          </w:p>
        </w:tc>
        <w:tc>
          <w:tcPr>
            <w:tcW w:w="1486" w:type="dxa"/>
          </w:tcPr>
          <w:p w:rsidRPr="00A02827" w:rsidR="001879B6" w:rsidP="000F3FCA" w:rsidRDefault="001879B6" w14:paraId="20B4466A" w14:textId="77777777">
            <w:pPr>
              <w:jc w:val="center"/>
              <w:cnfStyle w:val="100000000000" w:firstRow="1" w:lastRow="0" w:firstColumn="0" w:lastColumn="0" w:oddVBand="0" w:evenVBand="0" w:oddHBand="0" w:evenHBand="0" w:firstRowFirstColumn="0" w:firstRowLastColumn="0" w:lastRowFirstColumn="0" w:lastRowLastColumn="0"/>
            </w:pPr>
            <w:r w:rsidRPr="00A02827">
              <w:t> </w:t>
            </w:r>
          </w:p>
          <w:p w:rsidRPr="00A02827" w:rsidR="001879B6" w:rsidP="000F3FCA" w:rsidRDefault="001879B6" w14:paraId="3EFE0E79" w14:textId="77777777">
            <w:pPr>
              <w:cnfStyle w:val="100000000000" w:firstRow="1" w:lastRow="0" w:firstColumn="0" w:lastColumn="0" w:oddVBand="0" w:evenVBand="0" w:oddHBand="0" w:evenHBand="0" w:firstRowFirstColumn="0" w:firstRowLastColumn="0" w:lastRowFirstColumn="0" w:lastRowLastColumn="0"/>
            </w:pPr>
            <w:r w:rsidRPr="00A02827">
              <w:t>Use Case  </w:t>
            </w:r>
          </w:p>
        </w:tc>
        <w:tc>
          <w:tcPr>
            <w:tcW w:w="1463" w:type="dxa"/>
          </w:tcPr>
          <w:p w:rsidRPr="00A02827" w:rsidR="001879B6" w:rsidP="000F3FCA" w:rsidRDefault="001879B6" w14:paraId="337E1A1D" w14:textId="77777777">
            <w:pPr>
              <w:jc w:val="center"/>
              <w:cnfStyle w:val="100000000000" w:firstRow="1" w:lastRow="0" w:firstColumn="0" w:lastColumn="0" w:oddVBand="0" w:evenVBand="0" w:oddHBand="0" w:evenHBand="0" w:firstRowFirstColumn="0" w:firstRowLastColumn="0" w:lastRowFirstColumn="0" w:lastRowLastColumn="0"/>
            </w:pPr>
            <w:r w:rsidRPr="00A02827">
              <w:t> </w:t>
            </w:r>
          </w:p>
          <w:p w:rsidRPr="00A02827" w:rsidR="001879B6" w:rsidP="000F3FCA" w:rsidRDefault="001879B6" w14:paraId="07BCA26E" w14:textId="77777777">
            <w:pPr>
              <w:cnfStyle w:val="100000000000" w:firstRow="1" w:lastRow="0" w:firstColumn="0" w:lastColumn="0" w:oddVBand="0" w:evenVBand="0" w:oddHBand="0" w:evenHBand="0" w:firstRowFirstColumn="0" w:firstRowLastColumn="0" w:lastRowFirstColumn="0" w:lastRowLastColumn="0"/>
            </w:pPr>
            <w:r w:rsidRPr="00A02827">
              <w:t>Response  </w:t>
            </w:r>
          </w:p>
        </w:tc>
        <w:tc>
          <w:tcPr>
            <w:tcW w:w="1618" w:type="dxa"/>
          </w:tcPr>
          <w:p w:rsidRPr="00A02827" w:rsidR="001879B6" w:rsidP="000F3FCA" w:rsidRDefault="001879B6" w14:paraId="6AB00BE8" w14:textId="77777777">
            <w:pPr>
              <w:jc w:val="center"/>
              <w:cnfStyle w:val="100000000000" w:firstRow="1" w:lastRow="0" w:firstColumn="0" w:lastColumn="0" w:oddVBand="0" w:evenVBand="0" w:oddHBand="0" w:evenHBand="0" w:firstRowFirstColumn="0" w:firstRowLastColumn="0" w:lastRowFirstColumn="0" w:lastRowLastColumn="0"/>
            </w:pPr>
            <w:r w:rsidRPr="00A02827">
              <w:t> </w:t>
            </w:r>
          </w:p>
          <w:p w:rsidRPr="00A02827" w:rsidR="001879B6" w:rsidP="000F3FCA" w:rsidRDefault="001879B6" w14:paraId="7EC5BB17" w14:textId="77777777">
            <w:pPr>
              <w:cnfStyle w:val="100000000000" w:firstRow="1" w:lastRow="0" w:firstColumn="0" w:lastColumn="0" w:oddVBand="0" w:evenVBand="0" w:oddHBand="0" w:evenHBand="0" w:firstRowFirstColumn="0" w:firstRowLastColumn="0" w:lastRowFirstColumn="0" w:lastRowLastColumn="0"/>
            </w:pPr>
            <w:r w:rsidRPr="00A02827">
              <w:t>Destination  </w:t>
            </w:r>
          </w:p>
        </w:tc>
      </w:tr>
      <w:tr w:rsidR="001879B6" w:rsidTr="000F3FCA" w14:paraId="65DE331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Pr="00A02827" w:rsidR="001879B6" w:rsidP="000F3FCA" w:rsidRDefault="001879B6" w14:paraId="672341A0" w14:textId="77777777">
            <w:pPr>
              <w:pStyle w:val="NormalWeb"/>
              <w:spacing w:after="240" w:afterAutospacing="0"/>
              <w:rPr>
                <w:rFonts w:ascii="Arial" w:hAnsi="Arial" w:cs="Arial"/>
                <w:b w:val="0"/>
                <w:bCs w:val="0"/>
                <w:color w:val="000000"/>
                <w:sz w:val="22"/>
                <w:szCs w:val="22"/>
                <w:lang w:eastAsia="en-GB"/>
              </w:rPr>
            </w:pPr>
            <w:r w:rsidRPr="00A02827">
              <w:rPr>
                <w:rFonts w:ascii="Arial" w:hAnsi="Arial" w:cs="Arial"/>
                <w:b w:val="0"/>
                <w:bCs w:val="0"/>
                <w:color w:val="000000"/>
                <w:sz w:val="22"/>
                <w:szCs w:val="22"/>
                <w:lang w:eastAsia="en-GB"/>
              </w:rPr>
              <w:t> </w:t>
            </w:r>
          </w:p>
          <w:p w:rsidRPr="00A02827" w:rsidR="001879B6" w:rsidP="000F3FCA" w:rsidRDefault="001879B6" w14:paraId="4E99960E" w14:textId="77777777">
            <w:pPr>
              <w:rPr>
                <w:rFonts w:eastAsia="Times New Roman" w:cs="Arial"/>
                <w:color w:val="000000"/>
                <w:lang w:eastAsia="en-GB"/>
              </w:rPr>
            </w:pPr>
            <w:r w:rsidRPr="00A02827">
              <w:rPr>
                <w:rFonts w:eastAsia="Times New Roman" w:cs="Arial"/>
                <w:color w:val="000000"/>
                <w:lang w:eastAsia="en-GB"/>
              </w:rPr>
              <w:t>Administrator wants to manage the employee accounts.  </w:t>
            </w:r>
          </w:p>
          <w:p w:rsidRPr="00A02827" w:rsidR="001879B6" w:rsidP="000F3FCA" w:rsidRDefault="001879B6" w14:paraId="751E7C63" w14:textId="77777777">
            <w:pPr>
              <w:rPr>
                <w:rFonts w:eastAsia="Times New Roman" w:cs="Arial"/>
                <w:b w:val="0"/>
                <w:bCs w:val="0"/>
                <w:color w:val="000000"/>
                <w:lang w:eastAsia="en-GB"/>
              </w:rPr>
            </w:pPr>
          </w:p>
        </w:tc>
        <w:tc>
          <w:tcPr>
            <w:tcW w:w="1506" w:type="dxa"/>
          </w:tcPr>
          <w:p w:rsidRPr="00A02827" w:rsidR="001879B6" w:rsidP="000F3FCA" w:rsidRDefault="001879B6" w14:paraId="2D96D1FC"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0E02794E" w14:textId="77777777">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Manage the employee accounts  </w:t>
            </w:r>
          </w:p>
        </w:tc>
        <w:tc>
          <w:tcPr>
            <w:tcW w:w="1618" w:type="dxa"/>
          </w:tcPr>
          <w:p w:rsidRPr="00A02827" w:rsidR="001879B6" w:rsidP="000F3FCA" w:rsidRDefault="001879B6" w14:paraId="0FF46720"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2E24FC89" w14:textId="77777777">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Administrator </w:t>
            </w:r>
          </w:p>
        </w:tc>
        <w:tc>
          <w:tcPr>
            <w:tcW w:w="1486" w:type="dxa"/>
          </w:tcPr>
          <w:p w:rsidRPr="00A02827" w:rsidR="001879B6" w:rsidP="000F3FCA" w:rsidRDefault="001879B6" w14:paraId="5BF8D94D"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74B54E63" w14:textId="77777777">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Manage Employee Accounts  </w:t>
            </w:r>
          </w:p>
        </w:tc>
        <w:tc>
          <w:tcPr>
            <w:tcW w:w="1463" w:type="dxa"/>
          </w:tcPr>
          <w:p w:rsidRPr="00A02827" w:rsidR="001879B6" w:rsidP="000F3FCA" w:rsidRDefault="001879B6" w14:paraId="6A8D2FFC"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4576D8D9" w14:textId="77777777">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Updated Admin Account Details  </w:t>
            </w:r>
          </w:p>
        </w:tc>
        <w:tc>
          <w:tcPr>
            <w:tcW w:w="1618" w:type="dxa"/>
          </w:tcPr>
          <w:p w:rsidRPr="00A02827" w:rsidR="001879B6" w:rsidP="000F3FCA" w:rsidRDefault="001879B6" w14:paraId="7B69D1CC"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25A27E90" w14:textId="77777777">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Administrator </w:t>
            </w:r>
          </w:p>
        </w:tc>
      </w:tr>
      <w:tr w:rsidR="001879B6" w:rsidTr="000F3FCA" w14:paraId="158BA95B" w14:textId="77777777">
        <w:tc>
          <w:tcPr>
            <w:cnfStyle w:val="001000000000" w:firstRow="0" w:lastRow="0" w:firstColumn="1" w:lastColumn="0" w:oddVBand="0" w:evenVBand="0" w:oddHBand="0" w:evenHBand="0" w:firstRowFirstColumn="0" w:firstRowLastColumn="0" w:lastRowFirstColumn="0" w:lastRowLastColumn="0"/>
            <w:tcW w:w="1659" w:type="dxa"/>
          </w:tcPr>
          <w:p w:rsidRPr="00A02827" w:rsidR="001879B6" w:rsidP="000F3FCA" w:rsidRDefault="001879B6" w14:paraId="185B4FA7" w14:textId="77777777">
            <w:pPr>
              <w:pStyle w:val="NormalWeb"/>
              <w:spacing w:after="240" w:afterAutospacing="0"/>
              <w:rPr>
                <w:rFonts w:ascii="Arial" w:hAnsi="Arial" w:cs="Arial"/>
                <w:b w:val="0"/>
                <w:bCs w:val="0"/>
                <w:color w:val="000000"/>
                <w:sz w:val="22"/>
                <w:szCs w:val="22"/>
                <w:lang w:eastAsia="en-GB"/>
              </w:rPr>
            </w:pPr>
            <w:r w:rsidRPr="00A02827">
              <w:rPr>
                <w:rFonts w:ascii="Arial" w:hAnsi="Arial" w:cs="Arial"/>
                <w:b w:val="0"/>
                <w:bCs w:val="0"/>
                <w:color w:val="000000"/>
                <w:sz w:val="22"/>
                <w:szCs w:val="22"/>
                <w:lang w:eastAsia="en-GB"/>
              </w:rPr>
              <w:t> </w:t>
            </w:r>
          </w:p>
          <w:p w:rsidRPr="00A02827" w:rsidR="001879B6" w:rsidP="000F3FCA" w:rsidRDefault="001879B6" w14:paraId="020B8008" w14:textId="77777777">
            <w:pPr>
              <w:rPr>
                <w:rFonts w:eastAsia="Times New Roman" w:cs="Arial"/>
                <w:b w:val="0"/>
                <w:bCs w:val="0"/>
                <w:color w:val="000000"/>
                <w:lang w:eastAsia="en-GB"/>
              </w:rPr>
            </w:pPr>
            <w:r w:rsidRPr="00A02827">
              <w:rPr>
                <w:rFonts w:eastAsia="Times New Roman" w:cs="Arial"/>
                <w:color w:val="000000"/>
                <w:lang w:eastAsia="en-GB"/>
              </w:rPr>
              <w:t>* Employees want to manage their admin accounts  </w:t>
            </w:r>
          </w:p>
        </w:tc>
        <w:tc>
          <w:tcPr>
            <w:tcW w:w="1506" w:type="dxa"/>
          </w:tcPr>
          <w:p w:rsidRPr="00A02827" w:rsidR="001879B6" w:rsidP="000F3FCA" w:rsidRDefault="001879B6" w14:paraId="0E3B5587"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154CCC61" w14:textId="77777777">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Manage my admin account  </w:t>
            </w:r>
          </w:p>
        </w:tc>
        <w:tc>
          <w:tcPr>
            <w:tcW w:w="1618" w:type="dxa"/>
          </w:tcPr>
          <w:p w:rsidRPr="00A02827" w:rsidR="001879B6" w:rsidP="000F3FCA" w:rsidRDefault="001879B6" w14:paraId="3E494F6C"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1D78C631"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Barangay Concern Manager </w:t>
            </w:r>
          </w:p>
          <w:p w:rsidRPr="00A02827" w:rsidR="001879B6" w:rsidP="000F3FCA" w:rsidRDefault="001879B6" w14:paraId="3D58051E"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74C91607"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Barangay Secretary </w:t>
            </w:r>
          </w:p>
          <w:p w:rsidRPr="00A02827" w:rsidR="001879B6" w:rsidP="000F3FCA" w:rsidRDefault="001879B6" w14:paraId="615F0B58"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1643121A" w14:textId="77777777">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Barangay Request Manager  </w:t>
            </w:r>
          </w:p>
        </w:tc>
        <w:tc>
          <w:tcPr>
            <w:tcW w:w="1486" w:type="dxa"/>
          </w:tcPr>
          <w:p w:rsidRPr="00A02827" w:rsidR="001879B6" w:rsidP="000F3FCA" w:rsidRDefault="001879B6" w14:paraId="261A2ED6"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558394D8" w14:textId="77777777">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Manage Barangay Secretary Account  </w:t>
            </w:r>
          </w:p>
        </w:tc>
        <w:tc>
          <w:tcPr>
            <w:tcW w:w="1463" w:type="dxa"/>
          </w:tcPr>
          <w:p w:rsidRPr="00A02827" w:rsidR="001879B6" w:rsidP="000F3FCA" w:rsidRDefault="001879B6" w14:paraId="33F1F8CA"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64E21A73" w14:textId="77777777">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Updated Admin Account Details  </w:t>
            </w:r>
          </w:p>
        </w:tc>
        <w:tc>
          <w:tcPr>
            <w:tcW w:w="1618" w:type="dxa"/>
          </w:tcPr>
          <w:p w:rsidRPr="00A02827" w:rsidR="001879B6" w:rsidP="000F3FCA" w:rsidRDefault="001879B6" w14:paraId="511D890A"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751F279C"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Barangay Concern Manager </w:t>
            </w:r>
          </w:p>
          <w:p w:rsidRPr="00A02827" w:rsidR="001879B6" w:rsidP="000F3FCA" w:rsidRDefault="001879B6" w14:paraId="473F89DA"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6B984589"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Barangay Secretary </w:t>
            </w:r>
          </w:p>
          <w:p w:rsidRPr="00A02827" w:rsidR="001879B6" w:rsidP="000F3FCA" w:rsidRDefault="001879B6" w14:paraId="4BB094B3"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504581A6" w14:textId="77777777">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Barangay Request Manager  </w:t>
            </w:r>
          </w:p>
        </w:tc>
      </w:tr>
      <w:tr w:rsidR="001879B6" w:rsidTr="000F3FCA" w14:paraId="49BC423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Pr="00A02827" w:rsidR="001879B6" w:rsidP="000F3FCA" w:rsidRDefault="001879B6" w14:paraId="29ECB8B0" w14:textId="77777777">
            <w:pPr>
              <w:pStyle w:val="NormalWeb"/>
              <w:spacing w:after="240" w:afterAutospacing="0"/>
              <w:rPr>
                <w:rFonts w:ascii="Arial" w:hAnsi="Arial" w:cs="Arial"/>
                <w:b w:val="0"/>
                <w:bCs w:val="0"/>
                <w:color w:val="000000"/>
                <w:sz w:val="22"/>
                <w:szCs w:val="22"/>
                <w:lang w:eastAsia="en-GB"/>
              </w:rPr>
            </w:pPr>
            <w:r w:rsidRPr="00A02827">
              <w:rPr>
                <w:rFonts w:ascii="Arial" w:hAnsi="Arial" w:cs="Arial"/>
                <w:b w:val="0"/>
                <w:bCs w:val="0"/>
                <w:color w:val="000000"/>
                <w:sz w:val="22"/>
                <w:szCs w:val="22"/>
                <w:lang w:eastAsia="en-GB"/>
              </w:rPr>
              <w:t> </w:t>
            </w:r>
          </w:p>
          <w:p w:rsidR="001879B6" w:rsidP="000F3FCA" w:rsidRDefault="001879B6" w14:paraId="79760D5A" w14:textId="77777777">
            <w:pPr>
              <w:rPr>
                <w:rFonts w:eastAsia="Times New Roman" w:cs="Arial"/>
                <w:b w:val="0"/>
                <w:bCs w:val="0"/>
                <w:color w:val="000000"/>
                <w:lang w:eastAsia="en-GB"/>
              </w:rPr>
            </w:pPr>
            <w:r w:rsidRPr="00A02827">
              <w:rPr>
                <w:rFonts w:eastAsia="Times New Roman" w:cs="Arial"/>
                <w:color w:val="000000"/>
                <w:lang w:eastAsia="en-GB"/>
              </w:rPr>
              <w:t>Administrator wants to manage web application</w:t>
            </w:r>
            <w:r w:rsidRPr="00A02827">
              <w:rPr>
                <w:rFonts w:eastAsia="Times New Roman" w:cs="Arial"/>
                <w:b w:val="0"/>
                <w:bCs w:val="0"/>
                <w:color w:val="000000"/>
                <w:lang w:eastAsia="en-GB"/>
              </w:rPr>
              <w:t>.</w:t>
            </w:r>
            <w:r w:rsidRPr="00A02827">
              <w:rPr>
                <w:rFonts w:eastAsia="Times New Roman" w:cs="Arial"/>
                <w:color w:val="000000"/>
                <w:lang w:eastAsia="en-GB"/>
              </w:rPr>
              <w:t>  </w:t>
            </w:r>
          </w:p>
          <w:p w:rsidRPr="00A02827" w:rsidR="001879B6" w:rsidP="000F3FCA" w:rsidRDefault="001879B6" w14:paraId="40EB3898" w14:textId="77777777">
            <w:pPr>
              <w:rPr>
                <w:rFonts w:eastAsia="Times New Roman" w:cs="Arial"/>
                <w:b w:val="0"/>
                <w:bCs w:val="0"/>
                <w:color w:val="000000"/>
                <w:lang w:eastAsia="en-GB"/>
              </w:rPr>
            </w:pPr>
          </w:p>
        </w:tc>
        <w:tc>
          <w:tcPr>
            <w:tcW w:w="1506" w:type="dxa"/>
          </w:tcPr>
          <w:p w:rsidRPr="00A02827" w:rsidR="001879B6" w:rsidP="000F3FCA" w:rsidRDefault="001879B6" w14:paraId="1AE705A6"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2BD07065" w14:textId="77777777">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Manage the Web-Application   </w:t>
            </w:r>
          </w:p>
        </w:tc>
        <w:tc>
          <w:tcPr>
            <w:tcW w:w="1618" w:type="dxa"/>
          </w:tcPr>
          <w:p w:rsidRPr="00A02827" w:rsidR="001879B6" w:rsidP="000F3FCA" w:rsidRDefault="001879B6" w14:paraId="7674AA48"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74B572F4" w14:textId="77777777">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Administrator  </w:t>
            </w:r>
          </w:p>
        </w:tc>
        <w:tc>
          <w:tcPr>
            <w:tcW w:w="1486" w:type="dxa"/>
          </w:tcPr>
          <w:p w:rsidRPr="00A02827" w:rsidR="001879B6" w:rsidP="000F3FCA" w:rsidRDefault="001879B6" w14:paraId="700802EF"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7E65743F" w14:textId="77777777">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Manage Web-Application  </w:t>
            </w:r>
          </w:p>
        </w:tc>
        <w:tc>
          <w:tcPr>
            <w:tcW w:w="1463" w:type="dxa"/>
          </w:tcPr>
          <w:p w:rsidRPr="00A02827" w:rsidR="001879B6" w:rsidP="000F3FCA" w:rsidRDefault="001879B6" w14:paraId="1529849C"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74D1018D" w14:textId="77777777">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Updated Web-Application details  </w:t>
            </w:r>
          </w:p>
        </w:tc>
        <w:tc>
          <w:tcPr>
            <w:tcW w:w="1618" w:type="dxa"/>
          </w:tcPr>
          <w:p w:rsidRPr="00A02827" w:rsidR="001879B6" w:rsidP="000F3FCA" w:rsidRDefault="001879B6" w14:paraId="113576DC"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4B1D9A7B" w14:textId="77777777">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Administrator  </w:t>
            </w:r>
          </w:p>
        </w:tc>
      </w:tr>
      <w:tr w:rsidR="001879B6" w:rsidTr="000F3FCA" w14:paraId="5115CEB5" w14:textId="77777777">
        <w:tc>
          <w:tcPr>
            <w:cnfStyle w:val="001000000000" w:firstRow="0" w:lastRow="0" w:firstColumn="1" w:lastColumn="0" w:oddVBand="0" w:evenVBand="0" w:oddHBand="0" w:evenHBand="0" w:firstRowFirstColumn="0" w:firstRowLastColumn="0" w:lastRowFirstColumn="0" w:lastRowLastColumn="0"/>
            <w:tcW w:w="1659" w:type="dxa"/>
          </w:tcPr>
          <w:p w:rsidRPr="00A02827" w:rsidR="001879B6" w:rsidP="000F3FCA" w:rsidRDefault="001879B6" w14:paraId="56460B08" w14:textId="77777777">
            <w:pPr>
              <w:pStyle w:val="NormalWeb"/>
              <w:spacing w:after="240" w:afterAutospacing="0"/>
              <w:rPr>
                <w:rFonts w:ascii="Arial" w:hAnsi="Arial" w:cs="Arial"/>
                <w:b w:val="0"/>
                <w:bCs w:val="0"/>
                <w:color w:val="000000"/>
                <w:sz w:val="22"/>
                <w:szCs w:val="22"/>
                <w:lang w:eastAsia="en-GB"/>
              </w:rPr>
            </w:pPr>
            <w:r w:rsidRPr="00A02827">
              <w:rPr>
                <w:rFonts w:ascii="Arial" w:hAnsi="Arial" w:cs="Arial"/>
                <w:b w:val="0"/>
                <w:bCs w:val="0"/>
                <w:color w:val="000000"/>
                <w:sz w:val="22"/>
                <w:szCs w:val="22"/>
                <w:lang w:eastAsia="en-GB"/>
              </w:rPr>
              <w:t> </w:t>
            </w:r>
          </w:p>
          <w:p w:rsidRPr="00A02827" w:rsidR="001879B6" w:rsidP="000F3FCA" w:rsidRDefault="001879B6" w14:paraId="582208D2" w14:textId="01EEFC30">
            <w:pPr>
              <w:pStyle w:val="NormalWeb"/>
              <w:spacing w:after="240" w:afterAutospacing="0"/>
              <w:rPr>
                <w:rFonts w:ascii="Arial" w:hAnsi="Arial" w:cs="Arial"/>
                <w:b w:val="0"/>
                <w:bCs w:val="0"/>
                <w:color w:val="000000"/>
                <w:sz w:val="22"/>
                <w:szCs w:val="22"/>
                <w:lang w:eastAsia="en-GB"/>
              </w:rPr>
            </w:pPr>
            <w:r w:rsidRPr="00A02827">
              <w:rPr>
                <w:rFonts w:ascii="Arial" w:hAnsi="Arial" w:cs="Arial"/>
                <w:color w:val="000000"/>
                <w:sz w:val="22"/>
                <w:szCs w:val="22"/>
                <w:lang w:eastAsia="en-GB"/>
              </w:rPr>
              <w:t xml:space="preserve">Barangay Captain wants to view the generated report for the document </w:t>
            </w:r>
            <w:r w:rsidRPr="00A02827" w:rsidR="00E47FA6">
              <w:rPr>
                <w:rFonts w:ascii="Arial" w:hAnsi="Arial" w:cs="Arial"/>
                <w:color w:val="000000"/>
                <w:sz w:val="22"/>
                <w:szCs w:val="22"/>
                <w:lang w:eastAsia="en-GB"/>
              </w:rPr>
              <w:t>request</w:t>
            </w:r>
            <w:r w:rsidRPr="00A02827" w:rsidR="00E47FA6">
              <w:rPr>
                <w:rFonts w:ascii="Arial" w:hAnsi="Arial" w:cs="Arial"/>
                <w:b w:val="0"/>
                <w:bCs w:val="0"/>
                <w:color w:val="000000"/>
                <w:sz w:val="22"/>
                <w:szCs w:val="22"/>
                <w:lang w:eastAsia="en-GB"/>
              </w:rPr>
              <w:t>.</w:t>
            </w:r>
            <w:r w:rsidRPr="00A02827">
              <w:rPr>
                <w:rFonts w:ascii="Arial" w:hAnsi="Arial" w:cs="Arial"/>
                <w:color w:val="000000"/>
                <w:sz w:val="22"/>
                <w:szCs w:val="22"/>
                <w:lang w:eastAsia="en-GB"/>
              </w:rPr>
              <w:t xml:space="preserve"> </w:t>
            </w:r>
          </w:p>
          <w:p w:rsidRPr="00A02827" w:rsidR="001879B6" w:rsidP="000F3FCA" w:rsidRDefault="001879B6" w14:paraId="2CB9551B" w14:textId="77777777">
            <w:pPr>
              <w:rPr>
                <w:rFonts w:eastAsia="Times New Roman" w:cs="Arial"/>
                <w:b w:val="0"/>
                <w:bCs w:val="0"/>
                <w:color w:val="000000"/>
                <w:lang w:eastAsia="en-GB"/>
              </w:rPr>
            </w:pPr>
            <w:r w:rsidRPr="00A02827">
              <w:rPr>
                <w:rFonts w:eastAsia="Times New Roman" w:cs="Arial"/>
                <w:color w:val="000000"/>
                <w:lang w:eastAsia="en-GB"/>
              </w:rPr>
              <w:t>  </w:t>
            </w:r>
          </w:p>
        </w:tc>
        <w:tc>
          <w:tcPr>
            <w:tcW w:w="1506" w:type="dxa"/>
          </w:tcPr>
          <w:p w:rsidRPr="00A02827" w:rsidR="001879B6" w:rsidP="000F3FCA" w:rsidRDefault="001879B6" w14:paraId="5D02A71A"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49D1766C" w14:textId="77777777">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End of Month </w:t>
            </w:r>
          </w:p>
        </w:tc>
        <w:tc>
          <w:tcPr>
            <w:tcW w:w="1618" w:type="dxa"/>
          </w:tcPr>
          <w:p w:rsidRPr="00A02827" w:rsidR="001879B6" w:rsidP="000F3FCA" w:rsidRDefault="001879B6" w14:paraId="03B8EF3F" w14:textId="77777777">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  </w:t>
            </w:r>
          </w:p>
        </w:tc>
        <w:tc>
          <w:tcPr>
            <w:tcW w:w="1486" w:type="dxa"/>
          </w:tcPr>
          <w:p w:rsidRPr="00A02827" w:rsidR="001879B6" w:rsidP="000F3FCA" w:rsidRDefault="001879B6" w14:paraId="68BEE77A"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7EC317DF" w14:textId="77777777">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View Generated Report  </w:t>
            </w:r>
          </w:p>
        </w:tc>
        <w:tc>
          <w:tcPr>
            <w:tcW w:w="1463" w:type="dxa"/>
          </w:tcPr>
          <w:p w:rsidRPr="00A02827" w:rsidR="001879B6" w:rsidP="000F3FCA" w:rsidRDefault="001879B6" w14:paraId="1D77BD13"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159D4D82" w14:textId="77777777">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Generated Report  </w:t>
            </w:r>
          </w:p>
        </w:tc>
        <w:tc>
          <w:tcPr>
            <w:tcW w:w="1618" w:type="dxa"/>
          </w:tcPr>
          <w:p w:rsidRPr="00A02827" w:rsidR="001879B6" w:rsidP="000F3FCA" w:rsidRDefault="001879B6" w14:paraId="4EB33244"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4B9C43D4"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Barangay Captain </w:t>
            </w:r>
          </w:p>
          <w:p w:rsidRPr="00A02827" w:rsidR="001879B6" w:rsidP="000F3FCA" w:rsidRDefault="001879B6" w14:paraId="44E2EFC9" w14:textId="77777777">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  </w:t>
            </w:r>
          </w:p>
        </w:tc>
      </w:tr>
      <w:tr w:rsidR="001879B6" w:rsidTr="000F3FCA" w14:paraId="2717051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Pr="00A02827" w:rsidR="001879B6" w:rsidP="000F3FCA" w:rsidRDefault="001879B6" w14:paraId="4CA7C3AE" w14:textId="77777777">
            <w:pPr>
              <w:pStyle w:val="NormalWeb"/>
              <w:spacing w:after="240" w:afterAutospacing="0"/>
              <w:rPr>
                <w:rFonts w:ascii="Arial" w:hAnsi="Arial" w:cs="Arial"/>
                <w:b w:val="0"/>
                <w:bCs w:val="0"/>
                <w:color w:val="000000"/>
                <w:sz w:val="22"/>
                <w:szCs w:val="22"/>
                <w:lang w:eastAsia="en-GB"/>
              </w:rPr>
            </w:pPr>
            <w:r w:rsidRPr="00A02827">
              <w:rPr>
                <w:rFonts w:ascii="Arial" w:hAnsi="Arial" w:cs="Arial"/>
                <w:b w:val="0"/>
                <w:bCs w:val="0"/>
                <w:color w:val="000000"/>
                <w:sz w:val="22"/>
                <w:szCs w:val="22"/>
                <w:lang w:eastAsia="en-GB"/>
              </w:rPr>
              <w:t> </w:t>
            </w:r>
          </w:p>
          <w:p w:rsidRPr="00A02827" w:rsidR="001879B6" w:rsidP="000F3FCA" w:rsidRDefault="001879B6" w14:paraId="5B0AC074" w14:textId="77777777">
            <w:pPr>
              <w:rPr>
                <w:rFonts w:eastAsia="Times New Roman" w:cs="Arial"/>
                <w:b w:val="0"/>
                <w:bCs w:val="0"/>
                <w:color w:val="000000"/>
                <w:lang w:eastAsia="en-GB"/>
              </w:rPr>
            </w:pPr>
            <w:r w:rsidRPr="00A02827">
              <w:rPr>
                <w:rFonts w:eastAsia="Times New Roman" w:cs="Arial"/>
                <w:color w:val="000000"/>
                <w:lang w:eastAsia="en-GB"/>
              </w:rPr>
              <w:t>*Employees want to manage document and concerns  </w:t>
            </w:r>
          </w:p>
        </w:tc>
        <w:tc>
          <w:tcPr>
            <w:tcW w:w="1506" w:type="dxa"/>
          </w:tcPr>
          <w:p w:rsidRPr="00A02827" w:rsidR="001879B6" w:rsidP="000F3FCA" w:rsidRDefault="001879B6" w14:paraId="4685FE9A"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1D853955"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Process the document and concerns </w:t>
            </w:r>
          </w:p>
          <w:p w:rsidRPr="00A02827" w:rsidR="001879B6" w:rsidP="000F3FCA" w:rsidRDefault="001879B6" w14:paraId="1AF52E20" w14:textId="77777777">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  </w:t>
            </w:r>
          </w:p>
        </w:tc>
        <w:tc>
          <w:tcPr>
            <w:tcW w:w="1618" w:type="dxa"/>
          </w:tcPr>
          <w:p w:rsidRPr="00A02827" w:rsidR="001879B6" w:rsidP="000F3FCA" w:rsidRDefault="001879B6" w14:paraId="4AF73699"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08F67589"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Barangay Request Manager</w:t>
            </w:r>
          </w:p>
          <w:p w:rsidRPr="00A02827" w:rsidR="001879B6" w:rsidP="000F3FCA" w:rsidRDefault="001879B6" w14:paraId="7207B619"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2CE1D92A"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Barangay Secretary </w:t>
            </w:r>
          </w:p>
          <w:p w:rsidRPr="00A02827" w:rsidR="001879B6" w:rsidP="000F3FCA" w:rsidRDefault="001879B6" w14:paraId="6F54F24D"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28E07035"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Barangay Concern Manager </w:t>
            </w:r>
          </w:p>
          <w:p w:rsidRPr="00A02827" w:rsidR="001879B6" w:rsidP="000F3FCA" w:rsidRDefault="001879B6" w14:paraId="453D5B06" w14:textId="77777777">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  </w:t>
            </w:r>
          </w:p>
        </w:tc>
        <w:tc>
          <w:tcPr>
            <w:tcW w:w="1486" w:type="dxa"/>
          </w:tcPr>
          <w:p w:rsidRPr="00A02827" w:rsidR="001879B6" w:rsidP="000F3FCA" w:rsidRDefault="001879B6" w14:paraId="5DD9D0BE"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0829E184" w14:textId="77777777">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Process Request and Concerns  </w:t>
            </w:r>
          </w:p>
        </w:tc>
        <w:tc>
          <w:tcPr>
            <w:tcW w:w="1463" w:type="dxa"/>
          </w:tcPr>
          <w:p w:rsidRPr="00A02827" w:rsidR="001879B6" w:rsidP="000F3FCA" w:rsidRDefault="001879B6" w14:paraId="49BD4C49"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7E24635C"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List of Document</w:t>
            </w:r>
          </w:p>
          <w:p w:rsidRPr="00A02827" w:rsidR="001879B6" w:rsidP="000F3FCA" w:rsidRDefault="001879B6" w14:paraId="5504AE44"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2F9E4BA2"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Document Details </w:t>
            </w:r>
          </w:p>
          <w:p w:rsidRPr="00A02827" w:rsidR="001879B6" w:rsidP="000F3FCA" w:rsidRDefault="001879B6" w14:paraId="66C85307"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2E2610D5"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List of concerns </w:t>
            </w:r>
          </w:p>
          <w:p w:rsidRPr="00A02827" w:rsidR="001879B6" w:rsidP="000F3FCA" w:rsidRDefault="001879B6" w14:paraId="05607454"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605B6FCA"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Concern Details </w:t>
            </w:r>
          </w:p>
          <w:p w:rsidRPr="00A02827" w:rsidR="001879B6" w:rsidP="000F3FCA" w:rsidRDefault="001879B6" w14:paraId="2EDC77D8" w14:textId="77777777">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  </w:t>
            </w:r>
          </w:p>
        </w:tc>
        <w:tc>
          <w:tcPr>
            <w:tcW w:w="1618" w:type="dxa"/>
          </w:tcPr>
          <w:p w:rsidRPr="00A02827" w:rsidR="001879B6" w:rsidP="000F3FCA" w:rsidRDefault="001879B6" w14:paraId="5AEE5CAE"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0566566E"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Barangay Request Manager</w:t>
            </w:r>
          </w:p>
          <w:p w:rsidRPr="00A02827" w:rsidR="001879B6" w:rsidP="000F3FCA" w:rsidRDefault="001879B6" w14:paraId="420E7DEC"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410196E8"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Barangay Secretary </w:t>
            </w:r>
          </w:p>
          <w:p w:rsidRPr="00A02827" w:rsidR="001879B6" w:rsidP="000F3FCA" w:rsidRDefault="001879B6" w14:paraId="750729C1"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 </w:t>
            </w:r>
          </w:p>
          <w:p w:rsidRPr="00A02827" w:rsidR="001879B6" w:rsidP="000F3FCA" w:rsidRDefault="001879B6" w14:paraId="2ED9CB66" w14:textId="77777777">
            <w:pPr>
              <w:pStyle w:val="NormalWeb"/>
              <w:spacing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GB"/>
              </w:rPr>
            </w:pPr>
            <w:r w:rsidRPr="00A02827">
              <w:rPr>
                <w:rFonts w:ascii="Arial" w:hAnsi="Arial" w:cs="Arial"/>
                <w:color w:val="000000"/>
                <w:sz w:val="22"/>
                <w:szCs w:val="22"/>
                <w:lang w:eastAsia="en-GB"/>
              </w:rPr>
              <w:t>Barangay Concern Manager </w:t>
            </w:r>
          </w:p>
          <w:p w:rsidRPr="00A02827" w:rsidR="001879B6" w:rsidP="000F3FCA" w:rsidRDefault="001879B6" w14:paraId="745CCC50" w14:textId="77777777">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A02827">
              <w:rPr>
                <w:rFonts w:eastAsia="Times New Roman" w:cs="Arial"/>
                <w:color w:val="000000"/>
                <w:lang w:eastAsia="en-GB"/>
              </w:rPr>
              <w:t>  </w:t>
            </w:r>
          </w:p>
        </w:tc>
      </w:tr>
      <w:tr w:rsidR="001879B6" w:rsidTr="000F3FCA" w14:paraId="0BD3E670" w14:textId="77777777">
        <w:tc>
          <w:tcPr>
            <w:cnfStyle w:val="001000000000" w:firstRow="0" w:lastRow="0" w:firstColumn="1" w:lastColumn="0" w:oddVBand="0" w:evenVBand="0" w:oddHBand="0" w:evenHBand="0" w:firstRowFirstColumn="0" w:firstRowLastColumn="0" w:lastRowFirstColumn="0" w:lastRowLastColumn="0"/>
            <w:tcW w:w="1659" w:type="dxa"/>
          </w:tcPr>
          <w:p w:rsidRPr="00A02827" w:rsidR="001879B6" w:rsidP="000F3FCA" w:rsidRDefault="001879B6" w14:paraId="392BDA50" w14:textId="77777777">
            <w:pPr>
              <w:pStyle w:val="NormalWeb"/>
              <w:spacing w:after="240" w:afterAutospacing="0"/>
              <w:rPr>
                <w:rFonts w:ascii="Arial" w:hAnsi="Arial" w:cs="Arial"/>
                <w:color w:val="000000"/>
                <w:sz w:val="22"/>
                <w:szCs w:val="22"/>
                <w:lang w:eastAsia="en-GB"/>
              </w:rPr>
            </w:pPr>
            <w:r>
              <w:rPr>
                <w:rFonts w:ascii="Arial" w:hAnsi="Arial" w:cs="Arial"/>
                <w:color w:val="000000"/>
                <w:sz w:val="22"/>
                <w:szCs w:val="22"/>
                <w:lang w:eastAsia="en-GB"/>
              </w:rPr>
              <w:t>Barangay Treasurer wants to process payment</w:t>
            </w:r>
          </w:p>
        </w:tc>
        <w:tc>
          <w:tcPr>
            <w:tcW w:w="1506" w:type="dxa"/>
          </w:tcPr>
          <w:p w:rsidRPr="00A02827" w:rsidR="001879B6" w:rsidP="000F3FCA" w:rsidRDefault="001879B6" w14:paraId="6263126A"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Pr>
                <w:rFonts w:ascii="Arial" w:hAnsi="Arial" w:cs="Arial"/>
                <w:color w:val="000000"/>
                <w:sz w:val="22"/>
                <w:szCs w:val="22"/>
                <w:lang w:eastAsia="en-GB"/>
              </w:rPr>
              <w:t>Process Payment</w:t>
            </w:r>
          </w:p>
        </w:tc>
        <w:tc>
          <w:tcPr>
            <w:tcW w:w="1618" w:type="dxa"/>
          </w:tcPr>
          <w:p w:rsidRPr="00A02827" w:rsidR="001879B6" w:rsidP="000F3FCA" w:rsidRDefault="001879B6" w14:paraId="0DC6672B"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Pr>
                <w:rFonts w:ascii="Arial" w:hAnsi="Arial" w:cs="Arial"/>
                <w:color w:val="000000"/>
                <w:sz w:val="22"/>
                <w:szCs w:val="22"/>
                <w:lang w:eastAsia="en-GB"/>
              </w:rPr>
              <w:t>Barangay Resident</w:t>
            </w:r>
          </w:p>
        </w:tc>
        <w:tc>
          <w:tcPr>
            <w:tcW w:w="1486" w:type="dxa"/>
          </w:tcPr>
          <w:p w:rsidRPr="00A02827" w:rsidR="001879B6" w:rsidP="000F3FCA" w:rsidRDefault="001879B6" w14:paraId="0F709D5D"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Pr>
                <w:rFonts w:ascii="Arial" w:hAnsi="Arial" w:cs="Arial"/>
                <w:color w:val="000000"/>
                <w:sz w:val="22"/>
                <w:szCs w:val="22"/>
                <w:lang w:eastAsia="en-GB"/>
              </w:rPr>
              <w:t>Process Payment</w:t>
            </w:r>
          </w:p>
        </w:tc>
        <w:tc>
          <w:tcPr>
            <w:tcW w:w="1463" w:type="dxa"/>
          </w:tcPr>
          <w:p w:rsidR="001879B6" w:rsidP="000F3FCA" w:rsidRDefault="001879B6" w14:paraId="6E51A9DC"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Pr>
                <w:rFonts w:ascii="Arial" w:hAnsi="Arial" w:cs="Arial"/>
                <w:color w:val="000000"/>
                <w:sz w:val="22"/>
                <w:szCs w:val="22"/>
                <w:lang w:eastAsia="en-GB"/>
              </w:rPr>
              <w:t>List of Payment</w:t>
            </w:r>
          </w:p>
          <w:p w:rsidRPr="00A02827" w:rsidR="001879B6" w:rsidP="000F3FCA" w:rsidRDefault="001879B6" w14:paraId="4DEE5C26"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Pr>
                <w:rFonts w:ascii="Arial" w:hAnsi="Arial" w:cs="Arial"/>
                <w:color w:val="000000"/>
                <w:sz w:val="22"/>
                <w:szCs w:val="22"/>
                <w:lang w:eastAsia="en-GB"/>
              </w:rPr>
              <w:t>Payment Details</w:t>
            </w:r>
          </w:p>
        </w:tc>
        <w:tc>
          <w:tcPr>
            <w:tcW w:w="1618" w:type="dxa"/>
          </w:tcPr>
          <w:p w:rsidR="001879B6" w:rsidP="000F3FCA" w:rsidRDefault="001879B6" w14:paraId="4C520821"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Pr>
                <w:rFonts w:ascii="Arial" w:hAnsi="Arial" w:cs="Arial"/>
                <w:color w:val="000000"/>
                <w:sz w:val="22"/>
                <w:szCs w:val="22"/>
                <w:lang w:eastAsia="en-GB"/>
              </w:rPr>
              <w:t>Barangay Resident</w:t>
            </w:r>
          </w:p>
          <w:p w:rsidR="001879B6" w:rsidP="000F3FCA" w:rsidRDefault="001879B6" w14:paraId="020EAA2A"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Pr>
                <w:rFonts w:ascii="Arial" w:hAnsi="Arial" w:cs="Arial"/>
                <w:color w:val="000000"/>
                <w:sz w:val="22"/>
                <w:szCs w:val="22"/>
                <w:lang w:eastAsia="en-GB"/>
              </w:rPr>
              <w:t>Barangay Secretary</w:t>
            </w:r>
          </w:p>
          <w:p w:rsidRPr="00A02827" w:rsidR="001879B6" w:rsidP="000F3FCA" w:rsidRDefault="001879B6" w14:paraId="07A2CE60" w14:textId="77777777">
            <w:pPr>
              <w:pStyle w:val="NormalWeb"/>
              <w:spacing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r>
              <w:rPr>
                <w:rFonts w:ascii="Arial" w:hAnsi="Arial" w:cs="Arial"/>
                <w:color w:val="000000"/>
                <w:sz w:val="22"/>
                <w:szCs w:val="22"/>
                <w:lang w:eastAsia="en-GB"/>
              </w:rPr>
              <w:t>Barangay Treasurer</w:t>
            </w:r>
          </w:p>
        </w:tc>
      </w:tr>
    </w:tbl>
    <w:p w:rsidR="001879B6" w:rsidP="001879B6" w:rsidRDefault="001879B6" w14:paraId="5B3C0B94" w14:textId="77777777"/>
    <w:p w:rsidRPr="007F6F08" w:rsidR="001879B6" w:rsidP="001879B6" w:rsidRDefault="001879B6" w14:paraId="2995007E" w14:textId="77777777">
      <w:r>
        <w:br w:type="page"/>
      </w:r>
    </w:p>
    <w:p w:rsidR="001879B6" w:rsidP="001879B6" w:rsidRDefault="001879B6" w14:paraId="5440988C" w14:textId="77777777">
      <w:pPr>
        <w:pStyle w:val="Heading3"/>
      </w:pPr>
      <w:bookmarkStart w:name="_Toc150947797" w:id="55"/>
      <w:r>
        <w:t>Use Case Diagrams</w:t>
      </w:r>
      <w:bookmarkEnd w:id="55"/>
    </w:p>
    <w:p w:rsidRPr="005E3C52" w:rsidR="001879B6" w:rsidP="001879B6" w:rsidRDefault="001879B6" w14:paraId="4D29043B" w14:textId="35AF9ED3"/>
    <w:p w:rsidR="007D340E" w:rsidP="007D340E" w:rsidRDefault="001879B6" w14:paraId="32566AF5" w14:textId="77777777">
      <w:pPr>
        <w:keepNext/>
        <w:jc w:val="center"/>
      </w:pPr>
      <w:r>
        <w:rPr>
          <w:noProof/>
        </w:rPr>
        <w:drawing>
          <wp:inline distT="0" distB="0" distL="0" distR="0" wp14:anchorId="6880D84B" wp14:editId="31F6B034">
            <wp:extent cx="6413957" cy="4572000"/>
            <wp:effectExtent l="76200" t="76200" r="139700" b="133350"/>
            <wp:docPr id="90258559" name="Picture 9025855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8559" name="Picture 90258559"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17962" cy="4574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39942F50" w14:textId="27E98573">
      <w:pPr>
        <w:pStyle w:val="Caption"/>
        <w:jc w:val="center"/>
      </w:pPr>
      <w:bookmarkStart w:name="_Toc150946720" w:id="56"/>
      <w:r>
        <w:t xml:space="preserve">Fig.  </w:t>
      </w:r>
      <w:r w:rsidR="000A6FDD">
        <w:fldChar w:fldCharType="begin"/>
      </w:r>
      <w:r w:rsidR="000A6FDD">
        <w:instrText xml:space="preserve"> SEQ Fig._ \* ARABIC </w:instrText>
      </w:r>
      <w:r w:rsidR="000A6FDD">
        <w:fldChar w:fldCharType="separate"/>
      </w:r>
      <w:r w:rsidR="004315BD">
        <w:rPr>
          <w:noProof/>
        </w:rPr>
        <w:t>3</w:t>
      </w:r>
      <w:r w:rsidR="000A6FDD">
        <w:rPr>
          <w:noProof/>
        </w:rPr>
        <w:fldChar w:fldCharType="end"/>
      </w:r>
      <w:r>
        <w:t xml:space="preserve"> </w:t>
      </w:r>
      <w:r w:rsidRPr="00F057D8">
        <w:t>Use Case Diagram</w:t>
      </w:r>
      <w:bookmarkEnd w:id="56"/>
    </w:p>
    <w:p w:rsidR="001879B6" w:rsidP="001879B6" w:rsidRDefault="001879B6" w14:paraId="50BFEC2F" w14:textId="77777777"/>
    <w:p w:rsidRPr="007F6F08" w:rsidR="001879B6" w:rsidP="001879B6" w:rsidRDefault="001879B6" w14:paraId="6DD4A123" w14:textId="77777777">
      <w:r>
        <w:br w:type="page"/>
      </w:r>
    </w:p>
    <w:p w:rsidR="001879B6" w:rsidP="001879B6" w:rsidRDefault="001879B6" w14:paraId="1136A24B" w14:textId="77777777">
      <w:pPr>
        <w:pStyle w:val="Heading3"/>
      </w:pPr>
      <w:bookmarkStart w:name="_Toc150947798" w:id="57"/>
      <w:r>
        <w:t>Use Case Full Description</w:t>
      </w:r>
      <w:bookmarkEnd w:id="57"/>
    </w:p>
    <w:p w:rsidR="001879B6" w:rsidP="001879B6" w:rsidRDefault="001879B6" w14:paraId="77FCE458" w14:textId="77777777"/>
    <w:p w:rsidR="001879B6" w:rsidP="001879B6" w:rsidRDefault="001879B6" w14:paraId="3BD100A6" w14:textId="77777777">
      <w:pPr>
        <w:pStyle w:val="Heading4"/>
      </w:pPr>
      <w:r>
        <w:t>Resident Use Case Description</w:t>
      </w:r>
    </w:p>
    <w:p w:rsidR="001879B6" w:rsidP="001879B6" w:rsidRDefault="001879B6" w14:paraId="5C12C3BC" w14:textId="77777777"/>
    <w:p w:rsidRPr="00D01052" w:rsidR="001879B6" w:rsidP="001879B6" w:rsidRDefault="00057ACD" w14:paraId="56EBDE8F" w14:textId="01DA7B01">
      <w:pPr>
        <w:pStyle w:val="Caption"/>
        <w:keepNext/>
        <w:jc w:val="center"/>
        <w:rPr>
          <w:i w:val="0"/>
          <w:color w:val="000000" w:themeColor="text1"/>
          <w:sz w:val="24"/>
          <w:szCs w:val="24"/>
        </w:rPr>
      </w:pPr>
      <w:bookmarkStart w:name="_Toc150781757" w:id="58"/>
      <w:bookmarkStart w:name="_Toc150946789" w:id="59"/>
      <w:bookmarkStart w:name="_Toc150947135" w:id="60"/>
      <w:r w:rsidRPr="00D01052">
        <w:rPr>
          <w:i w:val="0"/>
          <w:iCs w:val="0"/>
          <w:color w:val="000000" w:themeColor="text1"/>
          <w:sz w:val="24"/>
          <w:szCs w:val="24"/>
        </w:rPr>
        <w:t xml:space="preserve">TABLE </w:t>
      </w:r>
      <w:r w:rsidRPr="00D01052" w:rsidR="00534A7B">
        <w:rPr>
          <w:i w:val="0"/>
          <w:iCs w:val="0"/>
          <w:color w:val="000000" w:themeColor="text1"/>
          <w:sz w:val="24"/>
          <w:szCs w:val="24"/>
        </w:rPr>
        <w:fldChar w:fldCharType="begin"/>
      </w:r>
      <w:r w:rsidRPr="00D01052" w:rsidR="00534A7B">
        <w:rPr>
          <w:i w:val="0"/>
          <w:iCs w:val="0"/>
          <w:color w:val="000000" w:themeColor="text1"/>
          <w:sz w:val="24"/>
          <w:szCs w:val="24"/>
        </w:rPr>
        <w:instrText xml:space="preserve"> SEQ TABLE \* ARABIC </w:instrText>
      </w:r>
      <w:r w:rsidRPr="00D01052" w:rsidR="00534A7B">
        <w:rPr>
          <w:i w:val="0"/>
          <w:iCs w:val="0"/>
          <w:color w:val="000000" w:themeColor="text1"/>
          <w:sz w:val="24"/>
          <w:szCs w:val="24"/>
        </w:rPr>
        <w:fldChar w:fldCharType="separate"/>
      </w:r>
      <w:r w:rsidRPr="00D01052">
        <w:rPr>
          <w:i w:val="0"/>
          <w:iCs w:val="0"/>
          <w:noProof/>
          <w:color w:val="000000" w:themeColor="text1"/>
          <w:sz w:val="24"/>
          <w:szCs w:val="24"/>
        </w:rPr>
        <w:t>4</w:t>
      </w:r>
      <w:r w:rsidRPr="00D01052" w:rsidR="00534A7B">
        <w:rPr>
          <w:i w:val="0"/>
          <w:iCs w:val="0"/>
          <w:color w:val="000000" w:themeColor="text1"/>
          <w:sz w:val="24"/>
          <w:szCs w:val="24"/>
        </w:rPr>
        <w:fldChar w:fldCharType="end"/>
      </w:r>
      <w:r w:rsidRPr="00D01052">
        <w:rPr>
          <w:i w:val="0"/>
          <w:iCs w:val="0"/>
          <w:color w:val="000000" w:themeColor="text1"/>
          <w:sz w:val="24"/>
          <w:szCs w:val="24"/>
        </w:rPr>
        <w:t xml:space="preserve"> </w:t>
      </w:r>
      <w:bookmarkEnd w:id="58"/>
      <w:r w:rsidRPr="00D01052">
        <w:rPr>
          <w:i w:val="0"/>
          <w:iCs w:val="0"/>
          <w:color w:val="000000" w:themeColor="text1"/>
          <w:sz w:val="24"/>
          <w:szCs w:val="24"/>
        </w:rPr>
        <w:br/>
      </w:r>
      <w:r w:rsidRPr="00D01052">
        <w:rPr>
          <w:i w:val="0"/>
          <w:iCs w:val="0"/>
          <w:color w:val="000000" w:themeColor="text1"/>
          <w:sz w:val="24"/>
          <w:szCs w:val="24"/>
        </w:rPr>
        <w:t>USE CASE DESCRIPTION REGISTRATION</w:t>
      </w:r>
      <w:bookmarkEnd w:id="59"/>
      <w:bookmarkEnd w:id="60"/>
    </w:p>
    <w:tbl>
      <w:tblPr>
        <w:tblStyle w:val="TableGrid"/>
        <w:tblW w:w="10490" w:type="dxa"/>
        <w:tblInd w:w="-572" w:type="dxa"/>
        <w:tblLook w:val="04A0" w:firstRow="1" w:lastRow="0" w:firstColumn="1" w:lastColumn="0" w:noHBand="0" w:noVBand="1"/>
      </w:tblPr>
      <w:tblGrid>
        <w:gridCol w:w="3686"/>
        <w:gridCol w:w="3402"/>
        <w:gridCol w:w="3402"/>
      </w:tblGrid>
      <w:tr w:rsidR="001879B6" w:rsidTr="000F3FCA" w14:paraId="740ED922" w14:textId="77777777">
        <w:trPr>
          <w:trHeight w:val="365"/>
        </w:trPr>
        <w:tc>
          <w:tcPr>
            <w:tcW w:w="3686" w:type="dxa"/>
            <w:shd w:val="clear" w:color="auto" w:fill="AC0000"/>
            <w:vAlign w:val="center"/>
          </w:tcPr>
          <w:p w:rsidRPr="00CA144D" w:rsidR="001879B6" w:rsidP="000F3FCA" w:rsidRDefault="001879B6" w14:paraId="31C5F6EE" w14:textId="77777777">
            <w:pPr>
              <w:tabs>
                <w:tab w:val="left" w:pos="3120"/>
              </w:tabs>
              <w:rPr>
                <w:rFonts w:cs="Arial"/>
                <w:b/>
                <w:bCs/>
                <w:sz w:val="24"/>
                <w:szCs w:val="24"/>
              </w:rPr>
            </w:pPr>
            <w:r>
              <w:rPr>
                <w:rFonts w:cs="Arial"/>
                <w:b/>
                <w:bCs/>
                <w:sz w:val="24"/>
                <w:szCs w:val="24"/>
              </w:rPr>
              <w:t>Use Case Number</w:t>
            </w:r>
          </w:p>
        </w:tc>
        <w:tc>
          <w:tcPr>
            <w:tcW w:w="6804" w:type="dxa"/>
            <w:gridSpan w:val="2"/>
            <w:vAlign w:val="center"/>
          </w:tcPr>
          <w:p w:rsidRPr="00E55A49" w:rsidR="001879B6" w:rsidP="000F3FCA" w:rsidRDefault="001879B6" w14:paraId="129EE048" w14:textId="77777777">
            <w:pPr>
              <w:rPr>
                <w:rFonts w:cs="Arial"/>
                <w:sz w:val="24"/>
                <w:szCs w:val="24"/>
              </w:rPr>
            </w:pPr>
            <w:r w:rsidRPr="00790078">
              <w:rPr>
                <w:rFonts w:cs="Arial"/>
                <w:sz w:val="24"/>
                <w:szCs w:val="24"/>
              </w:rPr>
              <w:t>BSSV</w:t>
            </w:r>
            <w:r>
              <w:rPr>
                <w:rFonts w:cs="Arial"/>
                <w:sz w:val="24"/>
                <w:szCs w:val="24"/>
              </w:rPr>
              <w:t>UC</w:t>
            </w:r>
            <w:r w:rsidRPr="00790078">
              <w:rPr>
                <w:rFonts w:cs="Arial"/>
                <w:sz w:val="24"/>
                <w:szCs w:val="24"/>
              </w:rPr>
              <w:t>01</w:t>
            </w:r>
          </w:p>
        </w:tc>
      </w:tr>
      <w:tr w:rsidR="001879B6" w:rsidTr="000F3FCA" w14:paraId="3647136A" w14:textId="77777777">
        <w:trPr>
          <w:trHeight w:val="365"/>
        </w:trPr>
        <w:tc>
          <w:tcPr>
            <w:tcW w:w="3686" w:type="dxa"/>
            <w:shd w:val="clear" w:color="auto" w:fill="AC0000"/>
            <w:vAlign w:val="center"/>
          </w:tcPr>
          <w:p w:rsidRPr="00CA144D" w:rsidR="001879B6" w:rsidP="000F3FCA" w:rsidRDefault="001879B6" w14:paraId="78ACE948" w14:textId="77777777">
            <w:pPr>
              <w:tabs>
                <w:tab w:val="left" w:pos="3120"/>
              </w:tabs>
              <w:rPr>
                <w:rFonts w:cs="Arial"/>
                <w:b/>
                <w:bCs/>
                <w:sz w:val="32"/>
                <w:szCs w:val="32"/>
              </w:rPr>
            </w:pPr>
            <w:r w:rsidRPr="00CA144D">
              <w:rPr>
                <w:rFonts w:cs="Arial"/>
                <w:b/>
                <w:bCs/>
                <w:sz w:val="24"/>
                <w:szCs w:val="24"/>
              </w:rPr>
              <w:t>Use Case</w:t>
            </w:r>
          </w:p>
        </w:tc>
        <w:tc>
          <w:tcPr>
            <w:tcW w:w="6804" w:type="dxa"/>
            <w:gridSpan w:val="2"/>
            <w:vAlign w:val="center"/>
          </w:tcPr>
          <w:p w:rsidRPr="00E55A49" w:rsidR="001879B6" w:rsidP="000F3FCA" w:rsidRDefault="001879B6" w14:paraId="1C7E59C8" w14:textId="77777777">
            <w:pPr>
              <w:rPr>
                <w:rFonts w:cs="Arial"/>
                <w:sz w:val="24"/>
                <w:szCs w:val="24"/>
              </w:rPr>
            </w:pPr>
            <w:r w:rsidRPr="00E55A49">
              <w:rPr>
                <w:rFonts w:cs="Arial"/>
                <w:sz w:val="24"/>
                <w:szCs w:val="24"/>
              </w:rPr>
              <w:t>Registration</w:t>
            </w:r>
          </w:p>
        </w:tc>
      </w:tr>
      <w:tr w:rsidR="001879B6" w:rsidTr="000F3FCA" w14:paraId="0A3542BE" w14:textId="77777777">
        <w:trPr>
          <w:trHeight w:val="413"/>
        </w:trPr>
        <w:tc>
          <w:tcPr>
            <w:tcW w:w="3686" w:type="dxa"/>
            <w:shd w:val="clear" w:color="auto" w:fill="AC0000"/>
            <w:vAlign w:val="center"/>
          </w:tcPr>
          <w:p w:rsidRPr="00CA144D" w:rsidR="001879B6" w:rsidP="000F3FCA" w:rsidRDefault="001879B6" w14:paraId="5FC0A777" w14:textId="77777777">
            <w:pPr>
              <w:tabs>
                <w:tab w:val="left" w:pos="3120"/>
              </w:tabs>
              <w:rPr>
                <w:rFonts w:cs="Arial"/>
                <w:b/>
                <w:bCs/>
                <w:sz w:val="24"/>
                <w:szCs w:val="24"/>
              </w:rPr>
            </w:pPr>
            <w:r w:rsidRPr="00CA144D">
              <w:rPr>
                <w:rFonts w:cs="Arial"/>
                <w:b/>
                <w:bCs/>
                <w:sz w:val="24"/>
                <w:szCs w:val="24"/>
              </w:rPr>
              <w:t>Scenario</w:t>
            </w:r>
          </w:p>
        </w:tc>
        <w:tc>
          <w:tcPr>
            <w:tcW w:w="6804" w:type="dxa"/>
            <w:gridSpan w:val="2"/>
            <w:vAlign w:val="center"/>
          </w:tcPr>
          <w:p w:rsidRPr="00E55A49" w:rsidR="001879B6" w:rsidP="000F3FCA" w:rsidRDefault="001879B6" w14:paraId="7CE577E3" w14:textId="77777777">
            <w:pPr>
              <w:rPr>
                <w:rFonts w:cs="Arial"/>
                <w:sz w:val="24"/>
                <w:szCs w:val="24"/>
              </w:rPr>
            </w:pPr>
            <w:r w:rsidRPr="00E04C2F">
              <w:rPr>
                <w:rFonts w:cs="Arial"/>
                <w:sz w:val="24"/>
                <w:szCs w:val="24"/>
              </w:rPr>
              <w:t>Registration of resident</w:t>
            </w:r>
          </w:p>
        </w:tc>
      </w:tr>
      <w:tr w:rsidR="001879B6" w:rsidTr="000F3FCA" w14:paraId="281EEA41" w14:textId="77777777">
        <w:trPr>
          <w:trHeight w:val="419"/>
        </w:trPr>
        <w:tc>
          <w:tcPr>
            <w:tcW w:w="3686" w:type="dxa"/>
            <w:shd w:val="clear" w:color="auto" w:fill="AC0000"/>
            <w:vAlign w:val="center"/>
          </w:tcPr>
          <w:p w:rsidRPr="00CA144D" w:rsidR="001879B6" w:rsidP="000F3FCA" w:rsidRDefault="001879B6" w14:paraId="384E2F7E" w14:textId="77777777">
            <w:pPr>
              <w:tabs>
                <w:tab w:val="left" w:pos="3120"/>
              </w:tabs>
              <w:rPr>
                <w:rFonts w:cs="Arial"/>
                <w:b/>
                <w:bCs/>
                <w:sz w:val="24"/>
                <w:szCs w:val="24"/>
              </w:rPr>
            </w:pPr>
            <w:r w:rsidRPr="00CA144D">
              <w:rPr>
                <w:rFonts w:cs="Arial"/>
                <w:b/>
                <w:bCs/>
                <w:sz w:val="24"/>
                <w:szCs w:val="24"/>
              </w:rPr>
              <w:t>Triggering Event</w:t>
            </w:r>
          </w:p>
        </w:tc>
        <w:tc>
          <w:tcPr>
            <w:tcW w:w="6804" w:type="dxa"/>
            <w:gridSpan w:val="2"/>
            <w:vAlign w:val="center"/>
          </w:tcPr>
          <w:p w:rsidRPr="00E55A49" w:rsidR="001879B6" w:rsidP="000F3FCA" w:rsidRDefault="001879B6" w14:paraId="2A80BEA8" w14:textId="77777777">
            <w:pPr>
              <w:rPr>
                <w:rFonts w:cs="Arial"/>
                <w:sz w:val="24"/>
                <w:szCs w:val="24"/>
              </w:rPr>
            </w:pPr>
            <w:r w:rsidRPr="00BE6873">
              <w:rPr>
                <w:rFonts w:cs="Arial"/>
                <w:sz w:val="24"/>
                <w:szCs w:val="24"/>
              </w:rPr>
              <w:t>Manage Account</w:t>
            </w:r>
          </w:p>
        </w:tc>
      </w:tr>
      <w:tr w:rsidR="001879B6" w:rsidTr="000F3FCA" w14:paraId="7CEAF646" w14:textId="77777777">
        <w:trPr>
          <w:trHeight w:val="695"/>
        </w:trPr>
        <w:tc>
          <w:tcPr>
            <w:tcW w:w="3686" w:type="dxa"/>
            <w:shd w:val="clear" w:color="auto" w:fill="AC0000"/>
            <w:vAlign w:val="center"/>
          </w:tcPr>
          <w:p w:rsidRPr="00CA144D" w:rsidR="001879B6" w:rsidP="000F3FCA" w:rsidRDefault="001879B6" w14:paraId="450D946F" w14:textId="77777777">
            <w:pPr>
              <w:tabs>
                <w:tab w:val="left" w:pos="3120"/>
              </w:tabs>
              <w:rPr>
                <w:rFonts w:cs="Arial"/>
                <w:b/>
                <w:bCs/>
                <w:sz w:val="24"/>
                <w:szCs w:val="24"/>
              </w:rPr>
            </w:pPr>
            <w:r w:rsidRPr="00CA144D">
              <w:rPr>
                <w:rFonts w:cs="Arial"/>
                <w:b/>
                <w:bCs/>
                <w:sz w:val="24"/>
                <w:szCs w:val="24"/>
              </w:rPr>
              <w:t>Brief Description</w:t>
            </w:r>
          </w:p>
        </w:tc>
        <w:tc>
          <w:tcPr>
            <w:tcW w:w="6804" w:type="dxa"/>
            <w:gridSpan w:val="2"/>
            <w:vAlign w:val="center"/>
          </w:tcPr>
          <w:p w:rsidRPr="00E55A49" w:rsidR="001879B6" w:rsidP="000F3FCA" w:rsidRDefault="001879B6" w14:paraId="3504317A" w14:textId="77777777">
            <w:pPr>
              <w:rPr>
                <w:rFonts w:cs="Arial"/>
                <w:sz w:val="24"/>
                <w:szCs w:val="24"/>
              </w:rPr>
            </w:pPr>
            <w:r w:rsidRPr="00BE6873">
              <w:rPr>
                <w:rFonts w:cs="Arial"/>
                <w:sz w:val="24"/>
                <w:szCs w:val="24"/>
              </w:rPr>
              <w:t>The Resident registers an account which involves providing personal information.</w:t>
            </w:r>
          </w:p>
        </w:tc>
      </w:tr>
      <w:tr w:rsidR="001879B6" w:rsidTr="000F3FCA" w14:paraId="15BB928A" w14:textId="77777777">
        <w:trPr>
          <w:trHeight w:val="416"/>
        </w:trPr>
        <w:tc>
          <w:tcPr>
            <w:tcW w:w="3686" w:type="dxa"/>
            <w:shd w:val="clear" w:color="auto" w:fill="AC0000"/>
            <w:vAlign w:val="center"/>
          </w:tcPr>
          <w:p w:rsidRPr="00CA144D" w:rsidR="001879B6" w:rsidP="000F3FCA" w:rsidRDefault="001879B6" w14:paraId="5CF6DD47" w14:textId="77777777">
            <w:pPr>
              <w:tabs>
                <w:tab w:val="left" w:pos="3120"/>
              </w:tabs>
              <w:rPr>
                <w:rFonts w:cs="Arial"/>
                <w:b/>
                <w:bCs/>
                <w:sz w:val="24"/>
                <w:szCs w:val="24"/>
              </w:rPr>
            </w:pPr>
            <w:r w:rsidRPr="00CA144D">
              <w:rPr>
                <w:rFonts w:cs="Arial"/>
                <w:b/>
                <w:bCs/>
                <w:sz w:val="24"/>
                <w:szCs w:val="24"/>
              </w:rPr>
              <w:t>Actors</w:t>
            </w:r>
          </w:p>
        </w:tc>
        <w:tc>
          <w:tcPr>
            <w:tcW w:w="6804" w:type="dxa"/>
            <w:gridSpan w:val="2"/>
            <w:vAlign w:val="center"/>
          </w:tcPr>
          <w:p w:rsidRPr="00E55A49" w:rsidR="001879B6" w:rsidP="000F3FCA" w:rsidRDefault="001879B6" w14:paraId="0593E4C2" w14:textId="77777777">
            <w:pPr>
              <w:rPr>
                <w:rFonts w:cs="Arial"/>
                <w:sz w:val="24"/>
                <w:szCs w:val="24"/>
              </w:rPr>
            </w:pPr>
            <w:r w:rsidRPr="00BE6873">
              <w:rPr>
                <w:rFonts w:cs="Arial"/>
                <w:sz w:val="24"/>
                <w:szCs w:val="24"/>
              </w:rPr>
              <w:t>Resident</w:t>
            </w:r>
          </w:p>
        </w:tc>
      </w:tr>
      <w:tr w:rsidR="001879B6" w:rsidTr="000F3FCA" w14:paraId="60B6D94A" w14:textId="77777777">
        <w:trPr>
          <w:trHeight w:val="423"/>
        </w:trPr>
        <w:tc>
          <w:tcPr>
            <w:tcW w:w="3686" w:type="dxa"/>
            <w:shd w:val="clear" w:color="auto" w:fill="AC0000"/>
            <w:vAlign w:val="center"/>
          </w:tcPr>
          <w:p w:rsidRPr="00CA144D" w:rsidR="001879B6" w:rsidP="000F3FCA" w:rsidRDefault="001879B6" w14:paraId="57F1641D" w14:textId="77777777">
            <w:pPr>
              <w:tabs>
                <w:tab w:val="left" w:pos="3120"/>
              </w:tabs>
              <w:rPr>
                <w:rFonts w:cs="Arial"/>
                <w:b/>
                <w:bCs/>
                <w:sz w:val="24"/>
                <w:szCs w:val="24"/>
              </w:rPr>
            </w:pPr>
            <w:r w:rsidRPr="00CA144D">
              <w:rPr>
                <w:rFonts w:cs="Arial"/>
                <w:b/>
                <w:bCs/>
                <w:sz w:val="24"/>
                <w:szCs w:val="24"/>
              </w:rPr>
              <w:t>Related Use Cases</w:t>
            </w:r>
          </w:p>
        </w:tc>
        <w:tc>
          <w:tcPr>
            <w:tcW w:w="6804" w:type="dxa"/>
            <w:gridSpan w:val="2"/>
            <w:vAlign w:val="center"/>
          </w:tcPr>
          <w:p w:rsidRPr="00E55A49" w:rsidR="001879B6" w:rsidP="000F3FCA" w:rsidRDefault="001879B6" w14:paraId="629A9E46" w14:textId="77777777">
            <w:pPr>
              <w:rPr>
                <w:rFonts w:cs="Arial"/>
                <w:sz w:val="24"/>
                <w:szCs w:val="24"/>
              </w:rPr>
            </w:pPr>
            <w:r w:rsidRPr="0006376A">
              <w:rPr>
                <w:rFonts w:cs="Arial"/>
                <w:sz w:val="24"/>
                <w:szCs w:val="24"/>
              </w:rPr>
              <w:t>Includes:</w:t>
            </w:r>
          </w:p>
        </w:tc>
      </w:tr>
      <w:tr w:rsidR="001879B6" w:rsidTr="000F3FCA" w14:paraId="0AF901C9" w14:textId="77777777">
        <w:trPr>
          <w:trHeight w:val="415"/>
        </w:trPr>
        <w:tc>
          <w:tcPr>
            <w:tcW w:w="3686" w:type="dxa"/>
            <w:shd w:val="clear" w:color="auto" w:fill="AC0000"/>
            <w:vAlign w:val="center"/>
          </w:tcPr>
          <w:p w:rsidRPr="00CA144D" w:rsidR="001879B6" w:rsidP="000F3FCA" w:rsidRDefault="001879B6" w14:paraId="61BAE15E" w14:textId="77777777">
            <w:pPr>
              <w:tabs>
                <w:tab w:val="left" w:pos="3120"/>
              </w:tabs>
              <w:rPr>
                <w:rFonts w:cs="Arial"/>
                <w:b/>
                <w:bCs/>
                <w:sz w:val="24"/>
                <w:szCs w:val="24"/>
              </w:rPr>
            </w:pPr>
            <w:r w:rsidRPr="00CA144D">
              <w:rPr>
                <w:rFonts w:cs="Arial"/>
                <w:b/>
                <w:bCs/>
                <w:sz w:val="24"/>
                <w:szCs w:val="24"/>
              </w:rPr>
              <w:t>Stakeholders</w:t>
            </w:r>
          </w:p>
        </w:tc>
        <w:tc>
          <w:tcPr>
            <w:tcW w:w="6804" w:type="dxa"/>
            <w:gridSpan w:val="2"/>
            <w:vAlign w:val="center"/>
          </w:tcPr>
          <w:p w:rsidRPr="00E55A49" w:rsidR="001879B6" w:rsidP="000F3FCA" w:rsidRDefault="001879B6" w14:paraId="5964CC28" w14:textId="77777777">
            <w:pPr>
              <w:rPr>
                <w:rFonts w:cs="Arial"/>
                <w:sz w:val="24"/>
                <w:szCs w:val="24"/>
              </w:rPr>
            </w:pPr>
            <w:r w:rsidRPr="0006376A">
              <w:rPr>
                <w:rFonts w:cs="Arial"/>
                <w:sz w:val="24"/>
                <w:szCs w:val="24"/>
              </w:rPr>
              <w:t>Barangay Captain: view the registered account</w:t>
            </w:r>
          </w:p>
        </w:tc>
      </w:tr>
      <w:tr w:rsidR="001879B6" w:rsidTr="000F3FCA" w14:paraId="389D4DC0" w14:textId="77777777">
        <w:trPr>
          <w:trHeight w:val="421"/>
        </w:trPr>
        <w:tc>
          <w:tcPr>
            <w:tcW w:w="3686" w:type="dxa"/>
            <w:shd w:val="clear" w:color="auto" w:fill="AC0000"/>
            <w:vAlign w:val="center"/>
          </w:tcPr>
          <w:p w:rsidRPr="00CA144D" w:rsidR="001879B6" w:rsidP="000F3FCA" w:rsidRDefault="001879B6" w14:paraId="0DC63B0A" w14:textId="77777777">
            <w:pPr>
              <w:tabs>
                <w:tab w:val="left" w:pos="3120"/>
              </w:tabs>
              <w:rPr>
                <w:rFonts w:cs="Arial"/>
                <w:b/>
                <w:bCs/>
                <w:sz w:val="24"/>
                <w:szCs w:val="24"/>
              </w:rPr>
            </w:pPr>
            <w:r w:rsidRPr="00CA144D">
              <w:rPr>
                <w:rFonts w:cs="Arial"/>
                <w:b/>
                <w:bCs/>
                <w:sz w:val="24"/>
                <w:szCs w:val="24"/>
              </w:rPr>
              <w:t>Preconditions</w:t>
            </w:r>
          </w:p>
        </w:tc>
        <w:tc>
          <w:tcPr>
            <w:tcW w:w="6804" w:type="dxa"/>
            <w:gridSpan w:val="2"/>
            <w:vAlign w:val="center"/>
          </w:tcPr>
          <w:p w:rsidRPr="00E55A49" w:rsidR="001879B6" w:rsidP="000F3FCA" w:rsidRDefault="001879B6" w14:paraId="08D398E5" w14:textId="77777777">
            <w:pPr>
              <w:rPr>
                <w:rFonts w:cs="Arial"/>
                <w:sz w:val="24"/>
                <w:szCs w:val="24"/>
              </w:rPr>
            </w:pPr>
            <w:r w:rsidRPr="0006376A">
              <w:rPr>
                <w:rFonts w:cs="Arial"/>
                <w:sz w:val="24"/>
                <w:szCs w:val="24"/>
              </w:rPr>
              <w:t>Residents should reside in Barangay South Signal Village</w:t>
            </w:r>
          </w:p>
        </w:tc>
      </w:tr>
      <w:tr w:rsidR="001879B6" w:rsidTr="000F3FCA" w14:paraId="3D8D712C" w14:textId="77777777">
        <w:trPr>
          <w:trHeight w:val="398"/>
        </w:trPr>
        <w:tc>
          <w:tcPr>
            <w:tcW w:w="3686" w:type="dxa"/>
            <w:shd w:val="clear" w:color="auto" w:fill="AC0000"/>
            <w:vAlign w:val="center"/>
          </w:tcPr>
          <w:p w:rsidRPr="00CA144D" w:rsidR="001879B6" w:rsidP="000F3FCA" w:rsidRDefault="001879B6" w14:paraId="05BCA04F" w14:textId="77777777">
            <w:pPr>
              <w:tabs>
                <w:tab w:val="left" w:pos="3120"/>
              </w:tabs>
              <w:rPr>
                <w:rFonts w:cs="Arial"/>
                <w:b/>
                <w:bCs/>
                <w:sz w:val="24"/>
                <w:szCs w:val="24"/>
              </w:rPr>
            </w:pPr>
            <w:r w:rsidRPr="00CA144D">
              <w:rPr>
                <w:rFonts w:cs="Arial"/>
                <w:b/>
                <w:bCs/>
                <w:sz w:val="24"/>
                <w:szCs w:val="24"/>
              </w:rPr>
              <w:t>Postconditions</w:t>
            </w:r>
          </w:p>
        </w:tc>
        <w:tc>
          <w:tcPr>
            <w:tcW w:w="6804" w:type="dxa"/>
            <w:gridSpan w:val="2"/>
            <w:vAlign w:val="center"/>
          </w:tcPr>
          <w:p w:rsidRPr="00E55A49" w:rsidR="001879B6" w:rsidP="000F3FCA" w:rsidRDefault="001879B6" w14:paraId="305EBD35" w14:textId="77777777">
            <w:pPr>
              <w:rPr>
                <w:rFonts w:cs="Arial"/>
                <w:sz w:val="24"/>
                <w:szCs w:val="24"/>
              </w:rPr>
            </w:pPr>
            <w:r w:rsidRPr="0006376A">
              <w:rPr>
                <w:rFonts w:cs="Arial"/>
                <w:sz w:val="24"/>
                <w:szCs w:val="24"/>
              </w:rPr>
              <w:t>Resident account will be created</w:t>
            </w:r>
          </w:p>
        </w:tc>
      </w:tr>
      <w:tr w:rsidR="001879B6" w:rsidTr="000F3FCA" w14:paraId="170AAEA5" w14:textId="77777777">
        <w:tc>
          <w:tcPr>
            <w:tcW w:w="3686" w:type="dxa"/>
            <w:vMerge w:val="restart"/>
            <w:shd w:val="clear" w:color="auto" w:fill="AC0000"/>
            <w:vAlign w:val="center"/>
          </w:tcPr>
          <w:p w:rsidRPr="00CA144D" w:rsidR="001879B6" w:rsidP="000F3FCA" w:rsidRDefault="001879B6" w14:paraId="763B736E" w14:textId="77777777">
            <w:pPr>
              <w:tabs>
                <w:tab w:val="left" w:pos="3120"/>
              </w:tabs>
              <w:rPr>
                <w:rFonts w:cs="Arial"/>
                <w:b/>
                <w:bCs/>
                <w:sz w:val="24"/>
                <w:szCs w:val="24"/>
              </w:rPr>
            </w:pPr>
            <w:r w:rsidRPr="00CA144D">
              <w:rPr>
                <w:rFonts w:cs="Arial"/>
                <w:b/>
                <w:bCs/>
                <w:sz w:val="24"/>
                <w:szCs w:val="24"/>
              </w:rPr>
              <w:t>Flow of Activities</w:t>
            </w:r>
          </w:p>
        </w:tc>
        <w:tc>
          <w:tcPr>
            <w:tcW w:w="3402" w:type="dxa"/>
            <w:vAlign w:val="center"/>
          </w:tcPr>
          <w:p w:rsidRPr="00E55A49" w:rsidR="001879B6" w:rsidP="000F3FCA" w:rsidRDefault="001879B6" w14:paraId="61C849FB" w14:textId="77777777">
            <w:pPr>
              <w:jc w:val="center"/>
              <w:rPr>
                <w:rFonts w:cs="Arial"/>
                <w:b/>
                <w:bCs/>
                <w:sz w:val="24"/>
                <w:szCs w:val="24"/>
              </w:rPr>
            </w:pPr>
            <w:r w:rsidRPr="00E55A49">
              <w:rPr>
                <w:rFonts w:cs="Arial"/>
                <w:b/>
                <w:bCs/>
                <w:sz w:val="24"/>
                <w:szCs w:val="24"/>
              </w:rPr>
              <w:t>Actor</w:t>
            </w:r>
          </w:p>
        </w:tc>
        <w:tc>
          <w:tcPr>
            <w:tcW w:w="3402" w:type="dxa"/>
            <w:vAlign w:val="center"/>
          </w:tcPr>
          <w:p w:rsidRPr="00E55A49" w:rsidR="001879B6" w:rsidP="000F3FCA" w:rsidRDefault="001879B6" w14:paraId="5BCB084F" w14:textId="77777777">
            <w:pPr>
              <w:jc w:val="center"/>
              <w:rPr>
                <w:rFonts w:cs="Arial"/>
                <w:b/>
                <w:bCs/>
                <w:sz w:val="24"/>
                <w:szCs w:val="24"/>
              </w:rPr>
            </w:pPr>
            <w:r w:rsidRPr="00E55A49">
              <w:rPr>
                <w:rFonts w:cs="Arial"/>
                <w:b/>
                <w:bCs/>
                <w:sz w:val="24"/>
                <w:szCs w:val="24"/>
              </w:rPr>
              <w:t>Flow of Activities</w:t>
            </w:r>
          </w:p>
        </w:tc>
      </w:tr>
      <w:tr w:rsidR="001879B6" w:rsidTr="40218ABE" w14:paraId="0312F1E5" w14:textId="77777777">
        <w:trPr>
          <w:trHeight w:val="5671"/>
        </w:trPr>
        <w:tc>
          <w:tcPr>
            <w:tcW w:w="3686" w:type="dxa"/>
            <w:vMerge/>
            <w:vAlign w:val="center"/>
          </w:tcPr>
          <w:p w:rsidR="001879B6" w:rsidP="000F3FCA" w:rsidRDefault="001879B6" w14:paraId="0FDAB1A8" w14:textId="77777777">
            <w:pPr>
              <w:tabs>
                <w:tab w:val="left" w:pos="3120"/>
              </w:tabs>
              <w:rPr>
                <w:rFonts w:cs="Arial"/>
                <w:sz w:val="24"/>
                <w:szCs w:val="24"/>
              </w:rPr>
            </w:pPr>
          </w:p>
        </w:tc>
        <w:tc>
          <w:tcPr>
            <w:tcW w:w="3402" w:type="dxa"/>
            <w:vAlign w:val="center"/>
          </w:tcPr>
          <w:p w:rsidR="001879B6" w:rsidP="001879B6" w:rsidRDefault="001879B6" w14:paraId="53DE38F8" w14:textId="77777777">
            <w:pPr>
              <w:pStyle w:val="ListParagraph"/>
              <w:numPr>
                <w:ilvl w:val="0"/>
                <w:numId w:val="31"/>
              </w:numPr>
              <w:rPr>
                <w:rFonts w:cs="Arial"/>
                <w:sz w:val="24"/>
                <w:szCs w:val="24"/>
              </w:rPr>
            </w:pPr>
            <w:r w:rsidRPr="00581DF8">
              <w:rPr>
                <w:rFonts w:cs="Arial"/>
                <w:sz w:val="24"/>
                <w:szCs w:val="24"/>
              </w:rPr>
              <w:t>From the services tab click on register</w:t>
            </w:r>
          </w:p>
          <w:p w:rsidR="001879B6" w:rsidP="001879B6" w:rsidRDefault="001879B6" w14:paraId="0F3C721D" w14:textId="77777777">
            <w:pPr>
              <w:pStyle w:val="ListParagraph"/>
              <w:numPr>
                <w:ilvl w:val="0"/>
                <w:numId w:val="31"/>
              </w:numPr>
              <w:rPr>
                <w:rFonts w:cs="Arial"/>
                <w:sz w:val="24"/>
                <w:szCs w:val="24"/>
              </w:rPr>
            </w:pPr>
            <w:r w:rsidRPr="00581DF8">
              <w:rPr>
                <w:rFonts w:cs="Arial"/>
                <w:sz w:val="24"/>
                <w:szCs w:val="24"/>
              </w:rPr>
              <w:t>Click Yes, I’m 18 years old and above.</w:t>
            </w:r>
          </w:p>
          <w:p w:rsidR="001879B6" w:rsidP="001879B6" w:rsidRDefault="001879B6" w14:paraId="1CF28B38" w14:textId="77777777">
            <w:pPr>
              <w:pStyle w:val="ListParagraph"/>
              <w:numPr>
                <w:ilvl w:val="0"/>
                <w:numId w:val="31"/>
              </w:numPr>
              <w:rPr>
                <w:rFonts w:cs="Arial"/>
                <w:sz w:val="24"/>
                <w:szCs w:val="24"/>
              </w:rPr>
            </w:pPr>
            <w:r w:rsidRPr="00581DF8">
              <w:rPr>
                <w:rFonts w:cs="Arial"/>
                <w:sz w:val="24"/>
                <w:szCs w:val="24"/>
              </w:rPr>
              <w:t>Click Accept Data Privacy Notice</w:t>
            </w:r>
          </w:p>
          <w:p w:rsidR="001879B6" w:rsidP="001879B6" w:rsidRDefault="001879B6" w14:paraId="1FD39E2A" w14:textId="77777777">
            <w:pPr>
              <w:pStyle w:val="ListParagraph"/>
              <w:numPr>
                <w:ilvl w:val="0"/>
                <w:numId w:val="31"/>
              </w:numPr>
              <w:rPr>
                <w:rFonts w:cs="Arial"/>
                <w:sz w:val="24"/>
                <w:szCs w:val="24"/>
              </w:rPr>
            </w:pPr>
            <w:r w:rsidRPr="00581DF8">
              <w:rPr>
                <w:rFonts w:cs="Arial"/>
                <w:sz w:val="24"/>
                <w:szCs w:val="24"/>
              </w:rPr>
              <w:t>Fill out Personal Information/ Address/ Account Information</w:t>
            </w:r>
          </w:p>
          <w:p w:rsidR="001879B6" w:rsidP="001879B6" w:rsidRDefault="001879B6" w14:paraId="14677B4A" w14:textId="77777777">
            <w:pPr>
              <w:pStyle w:val="ListParagraph"/>
              <w:numPr>
                <w:ilvl w:val="0"/>
                <w:numId w:val="31"/>
              </w:numPr>
              <w:rPr>
                <w:rFonts w:cs="Arial"/>
                <w:sz w:val="24"/>
                <w:szCs w:val="24"/>
              </w:rPr>
            </w:pPr>
            <w:r w:rsidRPr="00581DF8">
              <w:rPr>
                <w:rFonts w:cs="Arial"/>
                <w:sz w:val="24"/>
                <w:szCs w:val="24"/>
              </w:rPr>
              <w:t>Check the box understood, and accepted Privacy Policy and Terms &amp; Conditions</w:t>
            </w:r>
          </w:p>
          <w:p w:rsidR="001879B6" w:rsidP="001879B6" w:rsidRDefault="001879B6" w14:paraId="60F18B0A" w14:textId="77777777">
            <w:pPr>
              <w:pStyle w:val="ListParagraph"/>
              <w:numPr>
                <w:ilvl w:val="0"/>
                <w:numId w:val="31"/>
              </w:numPr>
              <w:rPr>
                <w:rFonts w:cs="Arial"/>
                <w:sz w:val="24"/>
                <w:szCs w:val="24"/>
              </w:rPr>
            </w:pPr>
            <w:r w:rsidRPr="00581DF8">
              <w:rPr>
                <w:rFonts w:cs="Arial"/>
                <w:sz w:val="24"/>
                <w:szCs w:val="24"/>
              </w:rPr>
              <w:t>Click Submit</w:t>
            </w:r>
          </w:p>
          <w:p w:rsidR="001879B6" w:rsidP="001879B6" w:rsidRDefault="001879B6" w14:paraId="2D6FF193" w14:textId="77777777">
            <w:pPr>
              <w:pStyle w:val="ListParagraph"/>
              <w:numPr>
                <w:ilvl w:val="0"/>
                <w:numId w:val="31"/>
              </w:numPr>
              <w:rPr>
                <w:rFonts w:cs="Arial"/>
                <w:sz w:val="24"/>
                <w:szCs w:val="24"/>
              </w:rPr>
            </w:pPr>
            <w:r w:rsidRPr="00581DF8">
              <w:rPr>
                <w:rFonts w:cs="Arial"/>
                <w:sz w:val="24"/>
                <w:szCs w:val="24"/>
              </w:rPr>
              <w:t>Go to your registered email account.</w:t>
            </w:r>
          </w:p>
          <w:p w:rsidRPr="00581DF8" w:rsidR="001879B6" w:rsidP="001879B6" w:rsidRDefault="001879B6" w14:paraId="3A93604E" w14:textId="732F8662">
            <w:pPr>
              <w:pStyle w:val="ListParagraph"/>
              <w:numPr>
                <w:ilvl w:val="0"/>
                <w:numId w:val="31"/>
              </w:numPr>
              <w:rPr>
                <w:rFonts w:cs="Arial"/>
                <w:sz w:val="24"/>
                <w:szCs w:val="24"/>
              </w:rPr>
            </w:pPr>
            <w:r w:rsidRPr="00581DF8">
              <w:rPr>
                <w:rFonts w:cs="Arial"/>
                <w:sz w:val="24"/>
                <w:szCs w:val="24"/>
              </w:rPr>
              <w:t xml:space="preserve">Click the link to verify </w:t>
            </w:r>
            <w:r w:rsidRPr="40218ABE" w:rsidR="5C1FBAF0">
              <w:rPr>
                <w:rFonts w:cs="Arial"/>
                <w:sz w:val="24"/>
                <w:szCs w:val="24"/>
              </w:rPr>
              <w:t xml:space="preserve">your </w:t>
            </w:r>
            <w:r w:rsidRPr="00581DF8">
              <w:rPr>
                <w:rFonts w:cs="Arial"/>
                <w:sz w:val="24"/>
                <w:szCs w:val="24"/>
              </w:rPr>
              <w:t xml:space="preserve">account.  </w:t>
            </w:r>
          </w:p>
        </w:tc>
        <w:tc>
          <w:tcPr>
            <w:tcW w:w="3402" w:type="dxa"/>
            <w:vAlign w:val="center"/>
          </w:tcPr>
          <w:p w:rsidRPr="00E55A49" w:rsidR="001879B6" w:rsidP="000F3FCA" w:rsidRDefault="001879B6" w14:paraId="42E26A40" w14:textId="2E06F1C4">
            <w:pPr>
              <w:rPr>
                <w:rFonts w:cs="Arial"/>
                <w:sz w:val="24"/>
                <w:szCs w:val="24"/>
              </w:rPr>
            </w:pPr>
            <w:r w:rsidRPr="00B033BD">
              <w:rPr>
                <w:rFonts w:cs="Arial"/>
                <w:sz w:val="24"/>
                <w:szCs w:val="24"/>
              </w:rPr>
              <w:t>1.1</w:t>
            </w:r>
            <w:r>
              <w:rPr>
                <w:rFonts w:cs="Arial"/>
                <w:sz w:val="24"/>
                <w:szCs w:val="24"/>
              </w:rPr>
              <w:t xml:space="preserve"> </w:t>
            </w:r>
            <w:r w:rsidRPr="00B033BD">
              <w:rPr>
                <w:rFonts w:cs="Arial"/>
                <w:sz w:val="24"/>
                <w:szCs w:val="24"/>
              </w:rPr>
              <w:t>Show age confirmation.</w:t>
            </w:r>
            <w:r>
              <w:br/>
            </w:r>
            <w:r>
              <w:br/>
            </w:r>
            <w:r w:rsidRPr="00B033BD">
              <w:rPr>
                <w:rFonts w:cs="Arial"/>
                <w:sz w:val="24"/>
                <w:szCs w:val="24"/>
              </w:rPr>
              <w:t xml:space="preserve">2.1 Show Data Privacy Notice   </w:t>
            </w:r>
            <w:r>
              <w:br/>
            </w:r>
            <w:r>
              <w:br/>
            </w:r>
            <w:r w:rsidRPr="00B033BD">
              <w:rPr>
                <w:rFonts w:cs="Arial"/>
                <w:sz w:val="24"/>
                <w:szCs w:val="24"/>
              </w:rPr>
              <w:t xml:space="preserve">3.1 Display Registration Form              </w:t>
            </w:r>
            <w:r>
              <w:br/>
            </w:r>
            <w:r>
              <w:br/>
            </w:r>
            <w:r w:rsidRPr="00B033BD">
              <w:rPr>
                <w:rFonts w:cs="Arial"/>
                <w:sz w:val="24"/>
                <w:szCs w:val="24"/>
              </w:rPr>
              <w:t xml:space="preserve">6.1 Validate Inputted Form  </w:t>
            </w:r>
            <w:r>
              <w:br/>
            </w:r>
            <w:r>
              <w:br/>
            </w:r>
            <w:r w:rsidRPr="00B033BD">
              <w:rPr>
                <w:rFonts w:cs="Arial"/>
                <w:sz w:val="24"/>
                <w:szCs w:val="24"/>
              </w:rPr>
              <w:t xml:space="preserve">6.2 Send email verification.     </w:t>
            </w:r>
            <w:r>
              <w:br/>
            </w:r>
            <w:r>
              <w:br/>
            </w:r>
            <w:r w:rsidRPr="00B033BD">
              <w:rPr>
                <w:rFonts w:cs="Arial"/>
                <w:sz w:val="24"/>
                <w:szCs w:val="24"/>
              </w:rPr>
              <w:t>8.1 Add Resident Details into Resident Database.</w:t>
            </w:r>
            <w:r>
              <w:br/>
            </w:r>
            <w:r>
              <w:br/>
            </w:r>
            <w:r w:rsidRPr="00B033BD">
              <w:rPr>
                <w:rFonts w:cs="Arial"/>
                <w:sz w:val="24"/>
                <w:szCs w:val="24"/>
              </w:rPr>
              <w:t>8.2 Display confirmation of account</w:t>
            </w:r>
          </w:p>
        </w:tc>
      </w:tr>
      <w:tr w:rsidR="001879B6" w:rsidTr="000F3FCA" w14:paraId="6EA606CC" w14:textId="77777777">
        <w:trPr>
          <w:trHeight w:val="3534"/>
        </w:trPr>
        <w:tc>
          <w:tcPr>
            <w:tcW w:w="3686" w:type="dxa"/>
            <w:shd w:val="clear" w:color="auto" w:fill="AC0000"/>
            <w:vAlign w:val="center"/>
          </w:tcPr>
          <w:p w:rsidRPr="00E55A49" w:rsidR="001879B6" w:rsidP="000F3FCA" w:rsidRDefault="001879B6" w14:paraId="08D68D1A" w14:textId="77777777">
            <w:pPr>
              <w:tabs>
                <w:tab w:val="left" w:pos="3120"/>
              </w:tabs>
              <w:rPr>
                <w:rFonts w:cs="Arial"/>
                <w:b/>
                <w:bCs/>
                <w:sz w:val="24"/>
                <w:szCs w:val="24"/>
              </w:rPr>
            </w:pPr>
            <w:r w:rsidRPr="00E55A49">
              <w:rPr>
                <w:rFonts w:cs="Arial"/>
                <w:b/>
                <w:bCs/>
                <w:sz w:val="24"/>
                <w:szCs w:val="24"/>
              </w:rPr>
              <w:t>Exception Conditions</w:t>
            </w:r>
          </w:p>
        </w:tc>
        <w:tc>
          <w:tcPr>
            <w:tcW w:w="6804" w:type="dxa"/>
            <w:gridSpan w:val="2"/>
            <w:vAlign w:val="center"/>
          </w:tcPr>
          <w:p w:rsidRPr="00E55A49" w:rsidR="001879B6" w:rsidP="000F3FCA" w:rsidRDefault="001879B6" w14:paraId="29EFC6B0" w14:textId="113AA96D">
            <w:pPr>
              <w:rPr>
                <w:rFonts w:cs="Arial"/>
                <w:sz w:val="24"/>
                <w:szCs w:val="24"/>
              </w:rPr>
            </w:pPr>
            <w:r w:rsidRPr="006B00C1">
              <w:rPr>
                <w:rFonts w:cs="Arial"/>
                <w:sz w:val="24"/>
                <w:szCs w:val="24"/>
              </w:rPr>
              <w:t>2.1 If the resident did not click yes, do not redirect to the registration form</w:t>
            </w:r>
            <w:r>
              <w:rPr>
                <w:rFonts w:cs="Arial"/>
                <w:sz w:val="24"/>
                <w:szCs w:val="24"/>
              </w:rPr>
              <w:t>.</w:t>
            </w:r>
            <w:r>
              <w:rPr>
                <w:rFonts w:cs="Arial"/>
                <w:sz w:val="24"/>
                <w:szCs w:val="24"/>
              </w:rPr>
              <w:br/>
            </w:r>
            <w:r>
              <w:rPr>
                <w:rFonts w:cs="Arial"/>
                <w:sz w:val="24"/>
                <w:szCs w:val="24"/>
              </w:rPr>
              <w:br/>
            </w:r>
            <w:r w:rsidRPr="006B00C1">
              <w:rPr>
                <w:rFonts w:cs="Arial"/>
                <w:sz w:val="24"/>
                <w:szCs w:val="24"/>
              </w:rPr>
              <w:t xml:space="preserve">3.1 If the resident did not </w:t>
            </w:r>
            <w:r w:rsidR="00B63835">
              <w:rPr>
                <w:rFonts w:cs="Arial"/>
                <w:sz w:val="24"/>
                <w:szCs w:val="24"/>
              </w:rPr>
              <w:t>a</w:t>
            </w:r>
            <w:r w:rsidRPr="006B00C1">
              <w:rPr>
                <w:rFonts w:cs="Arial"/>
                <w:sz w:val="24"/>
                <w:szCs w:val="24"/>
              </w:rPr>
              <w:t xml:space="preserve">ccept </w:t>
            </w:r>
            <w:commentRangeStart w:id="61"/>
            <w:r w:rsidR="00B63835">
              <w:rPr>
                <w:rFonts w:cs="Arial"/>
                <w:sz w:val="24"/>
                <w:szCs w:val="24"/>
              </w:rPr>
              <w:t>the</w:t>
            </w:r>
            <w:commentRangeEnd w:id="61"/>
            <w:r w:rsidR="00B63835">
              <w:rPr>
                <w:rStyle w:val="CommentReference"/>
              </w:rPr>
              <w:commentReference w:id="61"/>
            </w:r>
            <w:r w:rsidRPr="006B00C1">
              <w:rPr>
                <w:rFonts w:cs="Arial"/>
                <w:sz w:val="24"/>
                <w:szCs w:val="24"/>
              </w:rPr>
              <w:t xml:space="preserve"> Data Privacy Notice, do not redirect to the registration form.</w:t>
            </w:r>
            <w:r>
              <w:rPr>
                <w:rFonts w:cs="Arial"/>
                <w:sz w:val="24"/>
                <w:szCs w:val="24"/>
              </w:rPr>
              <w:br/>
            </w:r>
            <w:r>
              <w:rPr>
                <w:rFonts w:cs="Arial"/>
                <w:sz w:val="24"/>
                <w:szCs w:val="24"/>
              </w:rPr>
              <w:br/>
            </w:r>
            <w:r w:rsidRPr="006B00C1">
              <w:rPr>
                <w:rFonts w:cs="Arial"/>
                <w:sz w:val="24"/>
                <w:szCs w:val="24"/>
              </w:rPr>
              <w:t>5.1 If the resident did not check the box, the account would not be registered.</w:t>
            </w:r>
            <w:r>
              <w:rPr>
                <w:rFonts w:cs="Arial"/>
                <w:sz w:val="24"/>
                <w:szCs w:val="24"/>
              </w:rPr>
              <w:br/>
            </w:r>
            <w:r>
              <w:rPr>
                <w:rFonts w:cs="Arial"/>
                <w:sz w:val="24"/>
                <w:szCs w:val="24"/>
              </w:rPr>
              <w:br/>
            </w:r>
            <w:r w:rsidRPr="006B00C1">
              <w:rPr>
                <w:rFonts w:cs="Arial"/>
                <w:sz w:val="24"/>
                <w:szCs w:val="24"/>
              </w:rPr>
              <w:t>8.1 If the resident did not click the verification link, the user would not be registered</w:t>
            </w:r>
            <w:commentRangeStart w:id="62"/>
            <w:r>
              <w:rPr>
                <w:rFonts w:cs="Arial"/>
                <w:sz w:val="24"/>
                <w:szCs w:val="24"/>
              </w:rPr>
              <w:t>.</w:t>
            </w:r>
            <w:commentRangeEnd w:id="62"/>
            <w:r>
              <w:rPr>
                <w:rStyle w:val="CommentReference"/>
              </w:rPr>
              <w:commentReference w:id="62"/>
            </w:r>
          </w:p>
        </w:tc>
      </w:tr>
    </w:tbl>
    <w:p w:rsidRPr="00057ACD" w:rsidR="001879B6" w:rsidP="001879B6" w:rsidRDefault="001879B6" w14:paraId="725FABE4" w14:textId="77777777">
      <w:pPr>
        <w:rPr>
          <w:sz w:val="24"/>
          <w:szCs w:val="24"/>
        </w:rPr>
      </w:pPr>
    </w:p>
    <w:p w:rsidRPr="00D01052" w:rsidR="001879B6" w:rsidP="001879B6" w:rsidRDefault="00057ACD" w14:paraId="5B524216" w14:textId="4C5C7240">
      <w:pPr>
        <w:pStyle w:val="Caption"/>
        <w:keepNext/>
        <w:jc w:val="center"/>
        <w:rPr>
          <w:i w:val="0"/>
          <w:color w:val="000000" w:themeColor="text1"/>
          <w:sz w:val="24"/>
          <w:szCs w:val="24"/>
        </w:rPr>
      </w:pPr>
      <w:bookmarkStart w:name="_Toc150781758" w:id="63"/>
      <w:bookmarkStart w:name="_Toc150946790" w:id="64"/>
      <w:bookmarkStart w:name="_Toc150947136" w:id="65"/>
      <w:r w:rsidRPr="00D01052">
        <w:rPr>
          <w:i w:val="0"/>
          <w:iCs w:val="0"/>
          <w:color w:val="000000" w:themeColor="text1"/>
          <w:sz w:val="24"/>
          <w:szCs w:val="24"/>
        </w:rPr>
        <w:t xml:space="preserve">TABLE </w:t>
      </w:r>
      <w:r w:rsidRPr="00D01052" w:rsidR="00534A7B">
        <w:rPr>
          <w:i w:val="0"/>
          <w:iCs w:val="0"/>
          <w:color w:val="000000" w:themeColor="text1"/>
          <w:sz w:val="24"/>
          <w:szCs w:val="24"/>
        </w:rPr>
        <w:fldChar w:fldCharType="begin"/>
      </w:r>
      <w:r w:rsidRPr="00D01052" w:rsidR="00534A7B">
        <w:rPr>
          <w:i w:val="0"/>
          <w:iCs w:val="0"/>
          <w:color w:val="000000" w:themeColor="text1"/>
          <w:sz w:val="24"/>
          <w:szCs w:val="24"/>
        </w:rPr>
        <w:instrText xml:space="preserve"> SEQ TABLE \* ARABIC </w:instrText>
      </w:r>
      <w:r w:rsidRPr="00D01052" w:rsidR="00534A7B">
        <w:rPr>
          <w:i w:val="0"/>
          <w:iCs w:val="0"/>
          <w:color w:val="000000" w:themeColor="text1"/>
          <w:sz w:val="24"/>
          <w:szCs w:val="24"/>
        </w:rPr>
        <w:fldChar w:fldCharType="separate"/>
      </w:r>
      <w:r w:rsidRPr="00D01052">
        <w:rPr>
          <w:i w:val="0"/>
          <w:iCs w:val="0"/>
          <w:noProof/>
          <w:color w:val="000000" w:themeColor="text1"/>
          <w:sz w:val="24"/>
          <w:szCs w:val="24"/>
        </w:rPr>
        <w:t>5</w:t>
      </w:r>
      <w:r w:rsidRPr="00D01052" w:rsidR="00534A7B">
        <w:rPr>
          <w:i w:val="0"/>
          <w:iCs w:val="0"/>
          <w:color w:val="000000" w:themeColor="text1"/>
          <w:sz w:val="24"/>
          <w:szCs w:val="24"/>
        </w:rPr>
        <w:fldChar w:fldCharType="end"/>
      </w:r>
      <w:r w:rsidRPr="00D01052">
        <w:rPr>
          <w:i w:val="0"/>
          <w:iCs w:val="0"/>
          <w:color w:val="000000" w:themeColor="text1"/>
          <w:sz w:val="24"/>
          <w:szCs w:val="24"/>
        </w:rPr>
        <w:br/>
      </w:r>
      <w:r w:rsidRPr="00D01052">
        <w:rPr>
          <w:i w:val="0"/>
          <w:iCs w:val="0"/>
          <w:color w:val="000000" w:themeColor="text1"/>
          <w:sz w:val="24"/>
          <w:szCs w:val="24"/>
        </w:rPr>
        <w:t xml:space="preserve"> </w:t>
      </w:r>
      <w:bookmarkEnd w:id="63"/>
      <w:r w:rsidRPr="00D01052">
        <w:rPr>
          <w:i w:val="0"/>
          <w:iCs w:val="0"/>
          <w:color w:val="000000" w:themeColor="text1"/>
          <w:sz w:val="24"/>
          <w:szCs w:val="24"/>
        </w:rPr>
        <w:t>LOGIN RESIDENT ACCOUNT</w:t>
      </w:r>
      <w:bookmarkEnd w:id="64"/>
      <w:bookmarkEnd w:id="65"/>
    </w:p>
    <w:tbl>
      <w:tblPr>
        <w:tblStyle w:val="TableGrid"/>
        <w:tblW w:w="10490" w:type="dxa"/>
        <w:tblInd w:w="-572" w:type="dxa"/>
        <w:tblLook w:val="04A0" w:firstRow="1" w:lastRow="0" w:firstColumn="1" w:lastColumn="0" w:noHBand="0" w:noVBand="1"/>
      </w:tblPr>
      <w:tblGrid>
        <w:gridCol w:w="3686"/>
        <w:gridCol w:w="3402"/>
        <w:gridCol w:w="3402"/>
      </w:tblGrid>
      <w:tr w:rsidR="001879B6" w:rsidTr="000F3FCA" w14:paraId="5DE42227" w14:textId="77777777">
        <w:trPr>
          <w:trHeight w:val="365"/>
        </w:trPr>
        <w:tc>
          <w:tcPr>
            <w:tcW w:w="3686" w:type="dxa"/>
            <w:shd w:val="clear" w:color="auto" w:fill="AC0000"/>
            <w:vAlign w:val="center"/>
          </w:tcPr>
          <w:p w:rsidRPr="00CA144D" w:rsidR="001879B6" w:rsidP="000F3FCA" w:rsidRDefault="001879B6" w14:paraId="7DBE345C" w14:textId="77777777">
            <w:pPr>
              <w:tabs>
                <w:tab w:val="left" w:pos="3120"/>
              </w:tabs>
              <w:rPr>
                <w:rFonts w:cs="Arial"/>
                <w:b/>
                <w:bCs/>
                <w:sz w:val="24"/>
                <w:szCs w:val="24"/>
              </w:rPr>
            </w:pPr>
            <w:r>
              <w:rPr>
                <w:rFonts w:cs="Arial"/>
                <w:b/>
                <w:bCs/>
                <w:sz w:val="24"/>
                <w:szCs w:val="24"/>
              </w:rPr>
              <w:t>Use Case Number</w:t>
            </w:r>
          </w:p>
        </w:tc>
        <w:tc>
          <w:tcPr>
            <w:tcW w:w="6804" w:type="dxa"/>
            <w:gridSpan w:val="2"/>
            <w:vAlign w:val="center"/>
          </w:tcPr>
          <w:p w:rsidRPr="00E04C2F" w:rsidR="001879B6" w:rsidP="000F3FCA" w:rsidRDefault="001879B6" w14:paraId="04EB9C9F" w14:textId="77777777">
            <w:pPr>
              <w:rPr>
                <w:rFonts w:cs="Arial"/>
                <w:sz w:val="24"/>
                <w:szCs w:val="24"/>
              </w:rPr>
            </w:pPr>
            <w:r w:rsidRPr="00790078">
              <w:rPr>
                <w:rFonts w:cs="Arial"/>
                <w:sz w:val="24"/>
                <w:szCs w:val="24"/>
              </w:rPr>
              <w:t>BSSV</w:t>
            </w:r>
            <w:r>
              <w:rPr>
                <w:rFonts w:cs="Arial"/>
                <w:sz w:val="24"/>
                <w:szCs w:val="24"/>
              </w:rPr>
              <w:t>UC</w:t>
            </w:r>
            <w:r w:rsidRPr="00790078">
              <w:rPr>
                <w:rFonts w:cs="Arial"/>
                <w:sz w:val="24"/>
                <w:szCs w:val="24"/>
              </w:rPr>
              <w:t>0</w:t>
            </w:r>
            <w:r>
              <w:rPr>
                <w:rFonts w:cs="Arial"/>
                <w:sz w:val="24"/>
                <w:szCs w:val="24"/>
              </w:rPr>
              <w:t>2</w:t>
            </w:r>
          </w:p>
        </w:tc>
      </w:tr>
      <w:tr w:rsidR="001879B6" w:rsidTr="000F3FCA" w14:paraId="1AF97590" w14:textId="77777777">
        <w:trPr>
          <w:trHeight w:val="365"/>
        </w:trPr>
        <w:tc>
          <w:tcPr>
            <w:tcW w:w="3686" w:type="dxa"/>
            <w:shd w:val="clear" w:color="auto" w:fill="AC0000"/>
            <w:vAlign w:val="center"/>
          </w:tcPr>
          <w:p w:rsidRPr="00CA144D" w:rsidR="001879B6" w:rsidP="000F3FCA" w:rsidRDefault="001879B6" w14:paraId="13FF1A52" w14:textId="77777777">
            <w:pPr>
              <w:tabs>
                <w:tab w:val="left" w:pos="3120"/>
              </w:tabs>
              <w:rPr>
                <w:rFonts w:cs="Arial"/>
                <w:b/>
                <w:bCs/>
                <w:sz w:val="32"/>
                <w:szCs w:val="32"/>
              </w:rPr>
            </w:pPr>
            <w:r w:rsidRPr="00CA144D">
              <w:rPr>
                <w:rFonts w:cs="Arial"/>
                <w:b/>
                <w:bCs/>
                <w:sz w:val="24"/>
                <w:szCs w:val="24"/>
              </w:rPr>
              <w:t>Use Case</w:t>
            </w:r>
          </w:p>
        </w:tc>
        <w:tc>
          <w:tcPr>
            <w:tcW w:w="6804" w:type="dxa"/>
            <w:gridSpan w:val="2"/>
            <w:vAlign w:val="center"/>
          </w:tcPr>
          <w:p w:rsidRPr="00E55A49" w:rsidR="001879B6" w:rsidP="000F3FCA" w:rsidRDefault="001879B6" w14:paraId="3CA181B3" w14:textId="77777777">
            <w:pPr>
              <w:rPr>
                <w:rFonts w:cs="Arial"/>
                <w:sz w:val="24"/>
                <w:szCs w:val="24"/>
              </w:rPr>
            </w:pPr>
            <w:r w:rsidRPr="3B570B7D">
              <w:rPr>
                <w:rFonts w:cs="Arial"/>
                <w:sz w:val="24"/>
                <w:szCs w:val="24"/>
              </w:rPr>
              <w:t>Login Resident Account</w:t>
            </w:r>
          </w:p>
        </w:tc>
      </w:tr>
      <w:tr w:rsidR="001879B6" w:rsidTr="000F3FCA" w14:paraId="5CF37623" w14:textId="77777777">
        <w:trPr>
          <w:trHeight w:val="413"/>
        </w:trPr>
        <w:tc>
          <w:tcPr>
            <w:tcW w:w="3686" w:type="dxa"/>
            <w:shd w:val="clear" w:color="auto" w:fill="AC0000"/>
            <w:vAlign w:val="center"/>
          </w:tcPr>
          <w:p w:rsidRPr="00CA144D" w:rsidR="001879B6" w:rsidP="000F3FCA" w:rsidRDefault="001879B6" w14:paraId="6F1FDE5D" w14:textId="77777777">
            <w:pPr>
              <w:tabs>
                <w:tab w:val="left" w:pos="3120"/>
              </w:tabs>
              <w:rPr>
                <w:rFonts w:cs="Arial"/>
                <w:b/>
                <w:bCs/>
                <w:sz w:val="24"/>
                <w:szCs w:val="24"/>
              </w:rPr>
            </w:pPr>
            <w:r w:rsidRPr="00CA144D">
              <w:rPr>
                <w:rFonts w:cs="Arial"/>
                <w:b/>
                <w:bCs/>
                <w:sz w:val="24"/>
                <w:szCs w:val="24"/>
              </w:rPr>
              <w:t>Scenario</w:t>
            </w:r>
          </w:p>
        </w:tc>
        <w:tc>
          <w:tcPr>
            <w:tcW w:w="6804" w:type="dxa"/>
            <w:gridSpan w:val="2"/>
            <w:vAlign w:val="center"/>
          </w:tcPr>
          <w:p w:rsidRPr="00E55A49" w:rsidR="001879B6" w:rsidP="000F3FCA" w:rsidRDefault="001879B6" w14:paraId="34A299CF" w14:textId="77777777">
            <w:pPr>
              <w:rPr>
                <w:rFonts w:cs="Arial"/>
                <w:sz w:val="24"/>
                <w:szCs w:val="24"/>
              </w:rPr>
            </w:pPr>
            <w:r w:rsidRPr="3B570B7D">
              <w:rPr>
                <w:rFonts w:cs="Arial"/>
                <w:sz w:val="24"/>
                <w:szCs w:val="24"/>
              </w:rPr>
              <w:t>Resident Login Account</w:t>
            </w:r>
          </w:p>
        </w:tc>
      </w:tr>
      <w:tr w:rsidR="001879B6" w:rsidTr="000F3FCA" w14:paraId="522D1579" w14:textId="77777777">
        <w:trPr>
          <w:trHeight w:val="419"/>
        </w:trPr>
        <w:tc>
          <w:tcPr>
            <w:tcW w:w="3686" w:type="dxa"/>
            <w:shd w:val="clear" w:color="auto" w:fill="AC0000"/>
            <w:vAlign w:val="center"/>
          </w:tcPr>
          <w:p w:rsidRPr="00CA144D" w:rsidR="001879B6" w:rsidP="000F3FCA" w:rsidRDefault="001879B6" w14:paraId="0307F1B0" w14:textId="77777777">
            <w:pPr>
              <w:tabs>
                <w:tab w:val="left" w:pos="3120"/>
              </w:tabs>
              <w:rPr>
                <w:rFonts w:cs="Arial"/>
                <w:b/>
                <w:bCs/>
                <w:sz w:val="24"/>
                <w:szCs w:val="24"/>
              </w:rPr>
            </w:pPr>
            <w:r w:rsidRPr="00CA144D">
              <w:rPr>
                <w:rFonts w:cs="Arial"/>
                <w:b/>
                <w:bCs/>
                <w:sz w:val="24"/>
                <w:szCs w:val="24"/>
              </w:rPr>
              <w:t>Triggering Event</w:t>
            </w:r>
          </w:p>
        </w:tc>
        <w:tc>
          <w:tcPr>
            <w:tcW w:w="6804" w:type="dxa"/>
            <w:gridSpan w:val="2"/>
            <w:vAlign w:val="center"/>
          </w:tcPr>
          <w:p w:rsidRPr="00E55A49" w:rsidR="001879B6" w:rsidP="000F3FCA" w:rsidRDefault="001879B6" w14:paraId="62CF9FAA" w14:textId="77777777">
            <w:pPr>
              <w:rPr>
                <w:rFonts w:cs="Arial"/>
                <w:sz w:val="24"/>
                <w:szCs w:val="24"/>
              </w:rPr>
            </w:pPr>
            <w:r w:rsidRPr="00BE6873">
              <w:rPr>
                <w:rFonts w:cs="Arial"/>
                <w:sz w:val="24"/>
                <w:szCs w:val="24"/>
              </w:rPr>
              <w:t>Manage Account</w:t>
            </w:r>
          </w:p>
        </w:tc>
      </w:tr>
      <w:tr w:rsidR="001879B6" w:rsidTr="000F3FCA" w14:paraId="03C97DFC" w14:textId="77777777">
        <w:trPr>
          <w:trHeight w:val="1321"/>
        </w:trPr>
        <w:tc>
          <w:tcPr>
            <w:tcW w:w="3686" w:type="dxa"/>
            <w:shd w:val="clear" w:color="auto" w:fill="AC0000"/>
            <w:vAlign w:val="center"/>
          </w:tcPr>
          <w:p w:rsidRPr="00CA144D" w:rsidR="001879B6" w:rsidP="000F3FCA" w:rsidRDefault="001879B6" w14:paraId="269DB633" w14:textId="77777777">
            <w:pPr>
              <w:tabs>
                <w:tab w:val="left" w:pos="3120"/>
              </w:tabs>
              <w:rPr>
                <w:rFonts w:cs="Arial"/>
                <w:b/>
                <w:bCs/>
                <w:sz w:val="24"/>
                <w:szCs w:val="24"/>
              </w:rPr>
            </w:pPr>
            <w:r w:rsidRPr="00CA144D">
              <w:rPr>
                <w:rFonts w:cs="Arial"/>
                <w:b/>
                <w:bCs/>
                <w:sz w:val="24"/>
                <w:szCs w:val="24"/>
              </w:rPr>
              <w:t>Brief Description</w:t>
            </w:r>
          </w:p>
        </w:tc>
        <w:tc>
          <w:tcPr>
            <w:tcW w:w="6804" w:type="dxa"/>
            <w:gridSpan w:val="2"/>
            <w:vAlign w:val="center"/>
          </w:tcPr>
          <w:p w:rsidRPr="00E55A49" w:rsidR="001879B6" w:rsidP="000F3FCA" w:rsidRDefault="001879B6" w14:paraId="0B6383F1" w14:textId="65C450EF">
            <w:pPr>
              <w:rPr>
                <w:rFonts w:cs="Arial"/>
                <w:sz w:val="24"/>
                <w:szCs w:val="24"/>
              </w:rPr>
            </w:pPr>
            <w:r w:rsidRPr="3B570B7D">
              <w:rPr>
                <w:rFonts w:cs="Arial"/>
                <w:sz w:val="24"/>
                <w:szCs w:val="24"/>
              </w:rPr>
              <w:t xml:space="preserve">When Residents </w:t>
            </w:r>
            <w:r>
              <w:rPr>
                <w:rFonts w:cs="Arial"/>
                <w:sz w:val="24"/>
                <w:szCs w:val="24"/>
              </w:rPr>
              <w:t>l</w:t>
            </w:r>
            <w:r w:rsidRPr="3B570B7D">
              <w:rPr>
                <w:rFonts w:cs="Arial"/>
                <w:sz w:val="24"/>
                <w:szCs w:val="24"/>
              </w:rPr>
              <w:t>og</w:t>
            </w:r>
            <w:commentRangeStart w:id="66"/>
            <w:r>
              <w:rPr>
                <w:rFonts w:cs="Arial"/>
                <w:sz w:val="24"/>
                <w:szCs w:val="24"/>
              </w:rPr>
              <w:t xml:space="preserve"> </w:t>
            </w:r>
            <w:r w:rsidRPr="3B570B7D">
              <w:rPr>
                <w:rFonts w:cs="Arial"/>
                <w:sz w:val="24"/>
                <w:szCs w:val="24"/>
              </w:rPr>
              <w:t>in to the account, the residents can use the functions of the Barangay South Signal Village Account such as request</w:t>
            </w:r>
            <w:r>
              <w:rPr>
                <w:rFonts w:cs="Arial"/>
                <w:sz w:val="24"/>
                <w:szCs w:val="24"/>
              </w:rPr>
              <w:t>ing</w:t>
            </w:r>
            <w:r w:rsidRPr="3B570B7D">
              <w:rPr>
                <w:rFonts w:cs="Arial"/>
                <w:sz w:val="24"/>
                <w:szCs w:val="24"/>
              </w:rPr>
              <w:t xml:space="preserve"> documents and submit</w:t>
            </w:r>
            <w:r>
              <w:rPr>
                <w:rFonts w:cs="Arial"/>
                <w:sz w:val="24"/>
                <w:szCs w:val="24"/>
              </w:rPr>
              <w:t>ting</w:t>
            </w:r>
            <w:r w:rsidRPr="3B570B7D">
              <w:rPr>
                <w:rFonts w:cs="Arial"/>
                <w:sz w:val="24"/>
                <w:szCs w:val="24"/>
              </w:rPr>
              <w:t xml:space="preserve"> </w:t>
            </w:r>
            <w:commentRangeEnd w:id="66"/>
            <w:r>
              <w:rPr>
                <w:rStyle w:val="CommentReference"/>
              </w:rPr>
              <w:commentReference w:id="66"/>
            </w:r>
            <w:r w:rsidRPr="3B570B7D">
              <w:rPr>
                <w:rFonts w:cs="Arial"/>
                <w:sz w:val="24"/>
                <w:szCs w:val="24"/>
              </w:rPr>
              <w:t>their concerns to the barangay online.</w:t>
            </w:r>
          </w:p>
        </w:tc>
      </w:tr>
      <w:tr w:rsidR="001879B6" w:rsidTr="000F3FCA" w14:paraId="1A7E8726" w14:textId="77777777">
        <w:trPr>
          <w:trHeight w:val="416"/>
        </w:trPr>
        <w:tc>
          <w:tcPr>
            <w:tcW w:w="3686" w:type="dxa"/>
            <w:shd w:val="clear" w:color="auto" w:fill="AC0000"/>
            <w:vAlign w:val="center"/>
          </w:tcPr>
          <w:p w:rsidRPr="00CA144D" w:rsidR="001879B6" w:rsidP="000F3FCA" w:rsidRDefault="001879B6" w14:paraId="63F2E052" w14:textId="77777777">
            <w:pPr>
              <w:tabs>
                <w:tab w:val="left" w:pos="3120"/>
              </w:tabs>
              <w:rPr>
                <w:rFonts w:cs="Arial"/>
                <w:b/>
                <w:bCs/>
                <w:sz w:val="24"/>
                <w:szCs w:val="24"/>
              </w:rPr>
            </w:pPr>
            <w:r w:rsidRPr="00CA144D">
              <w:rPr>
                <w:rFonts w:cs="Arial"/>
                <w:b/>
                <w:bCs/>
                <w:sz w:val="24"/>
                <w:szCs w:val="24"/>
              </w:rPr>
              <w:t>Actors</w:t>
            </w:r>
          </w:p>
        </w:tc>
        <w:tc>
          <w:tcPr>
            <w:tcW w:w="6804" w:type="dxa"/>
            <w:gridSpan w:val="2"/>
            <w:vAlign w:val="center"/>
          </w:tcPr>
          <w:p w:rsidRPr="00E55A49" w:rsidR="001879B6" w:rsidP="000F3FCA" w:rsidRDefault="001879B6" w14:paraId="77949755" w14:textId="77777777">
            <w:pPr>
              <w:rPr>
                <w:rFonts w:cs="Arial"/>
                <w:sz w:val="24"/>
                <w:szCs w:val="24"/>
              </w:rPr>
            </w:pPr>
            <w:r w:rsidRPr="00BE6873">
              <w:rPr>
                <w:rFonts w:cs="Arial"/>
                <w:sz w:val="24"/>
                <w:szCs w:val="24"/>
              </w:rPr>
              <w:t>Resident</w:t>
            </w:r>
          </w:p>
        </w:tc>
      </w:tr>
      <w:tr w:rsidR="001879B6" w:rsidTr="000F3FCA" w14:paraId="1BAD3815" w14:textId="77777777">
        <w:trPr>
          <w:trHeight w:val="423"/>
        </w:trPr>
        <w:tc>
          <w:tcPr>
            <w:tcW w:w="3686" w:type="dxa"/>
            <w:shd w:val="clear" w:color="auto" w:fill="AC0000"/>
            <w:vAlign w:val="center"/>
          </w:tcPr>
          <w:p w:rsidRPr="00CA144D" w:rsidR="001879B6" w:rsidP="000F3FCA" w:rsidRDefault="001879B6" w14:paraId="03138C9B" w14:textId="77777777">
            <w:pPr>
              <w:tabs>
                <w:tab w:val="left" w:pos="3120"/>
              </w:tabs>
              <w:rPr>
                <w:rFonts w:cs="Arial"/>
                <w:b/>
                <w:bCs/>
                <w:sz w:val="24"/>
                <w:szCs w:val="24"/>
              </w:rPr>
            </w:pPr>
            <w:r w:rsidRPr="00CA144D">
              <w:rPr>
                <w:rFonts w:cs="Arial"/>
                <w:b/>
                <w:bCs/>
                <w:sz w:val="24"/>
                <w:szCs w:val="24"/>
              </w:rPr>
              <w:t>Related Use Cases</w:t>
            </w:r>
          </w:p>
        </w:tc>
        <w:tc>
          <w:tcPr>
            <w:tcW w:w="6804" w:type="dxa"/>
            <w:gridSpan w:val="2"/>
            <w:vAlign w:val="center"/>
          </w:tcPr>
          <w:p w:rsidRPr="00E55A49" w:rsidR="001879B6" w:rsidP="000F3FCA" w:rsidRDefault="001879B6" w14:paraId="2005DAF2" w14:textId="77777777">
            <w:pPr>
              <w:rPr>
                <w:rFonts w:cs="Arial"/>
                <w:sz w:val="24"/>
                <w:szCs w:val="24"/>
              </w:rPr>
            </w:pPr>
            <w:r>
              <w:rPr>
                <w:rFonts w:cs="Arial"/>
                <w:sz w:val="24"/>
                <w:szCs w:val="24"/>
              </w:rPr>
              <w:t>N/A</w:t>
            </w:r>
          </w:p>
        </w:tc>
      </w:tr>
      <w:tr w:rsidR="001879B6" w:rsidTr="000F3FCA" w14:paraId="3B2F8EBB" w14:textId="77777777">
        <w:trPr>
          <w:trHeight w:val="415"/>
        </w:trPr>
        <w:tc>
          <w:tcPr>
            <w:tcW w:w="3686" w:type="dxa"/>
            <w:shd w:val="clear" w:color="auto" w:fill="AC0000"/>
            <w:vAlign w:val="center"/>
          </w:tcPr>
          <w:p w:rsidRPr="00CA144D" w:rsidR="001879B6" w:rsidP="000F3FCA" w:rsidRDefault="001879B6" w14:paraId="5F4D30A7" w14:textId="77777777">
            <w:pPr>
              <w:tabs>
                <w:tab w:val="left" w:pos="3120"/>
              </w:tabs>
              <w:rPr>
                <w:rFonts w:cs="Arial"/>
                <w:b/>
                <w:bCs/>
                <w:sz w:val="24"/>
                <w:szCs w:val="24"/>
              </w:rPr>
            </w:pPr>
            <w:r w:rsidRPr="00CA144D">
              <w:rPr>
                <w:rFonts w:cs="Arial"/>
                <w:b/>
                <w:bCs/>
                <w:sz w:val="24"/>
                <w:szCs w:val="24"/>
              </w:rPr>
              <w:t>Stakeholders</w:t>
            </w:r>
          </w:p>
        </w:tc>
        <w:tc>
          <w:tcPr>
            <w:tcW w:w="6804" w:type="dxa"/>
            <w:gridSpan w:val="2"/>
            <w:vAlign w:val="center"/>
          </w:tcPr>
          <w:p w:rsidRPr="00E55A49" w:rsidR="001879B6" w:rsidP="000F3FCA" w:rsidRDefault="001879B6" w14:paraId="2F506B42" w14:textId="77777777">
            <w:pPr>
              <w:rPr>
                <w:rFonts w:cs="Arial"/>
                <w:sz w:val="24"/>
                <w:szCs w:val="24"/>
              </w:rPr>
            </w:pPr>
            <w:r w:rsidRPr="0045083F">
              <w:rPr>
                <w:rFonts w:cs="Arial"/>
                <w:sz w:val="24"/>
                <w:szCs w:val="24"/>
              </w:rPr>
              <w:t>Barangay Captain: views the report from the resident.</w:t>
            </w:r>
          </w:p>
        </w:tc>
      </w:tr>
      <w:tr w:rsidR="001879B6" w:rsidTr="000F3FCA" w14:paraId="50D6AD90" w14:textId="77777777">
        <w:trPr>
          <w:trHeight w:val="421"/>
        </w:trPr>
        <w:tc>
          <w:tcPr>
            <w:tcW w:w="3686" w:type="dxa"/>
            <w:shd w:val="clear" w:color="auto" w:fill="AC0000"/>
            <w:vAlign w:val="center"/>
          </w:tcPr>
          <w:p w:rsidRPr="00CA144D" w:rsidR="001879B6" w:rsidP="000F3FCA" w:rsidRDefault="001879B6" w14:paraId="2A8367EA" w14:textId="77777777">
            <w:pPr>
              <w:tabs>
                <w:tab w:val="left" w:pos="3120"/>
              </w:tabs>
              <w:rPr>
                <w:rFonts w:cs="Arial"/>
                <w:b/>
                <w:bCs/>
                <w:sz w:val="24"/>
                <w:szCs w:val="24"/>
              </w:rPr>
            </w:pPr>
            <w:r w:rsidRPr="00CA144D">
              <w:rPr>
                <w:rFonts w:cs="Arial"/>
                <w:b/>
                <w:bCs/>
                <w:sz w:val="24"/>
                <w:szCs w:val="24"/>
              </w:rPr>
              <w:t>Preconditions</w:t>
            </w:r>
          </w:p>
        </w:tc>
        <w:tc>
          <w:tcPr>
            <w:tcW w:w="6804" w:type="dxa"/>
            <w:gridSpan w:val="2"/>
            <w:vAlign w:val="center"/>
          </w:tcPr>
          <w:p w:rsidRPr="00E55A49" w:rsidR="001879B6" w:rsidP="000F3FCA" w:rsidRDefault="001879B6" w14:paraId="0E363688" w14:textId="77777777">
            <w:pPr>
              <w:rPr>
                <w:rFonts w:cs="Arial"/>
                <w:sz w:val="24"/>
                <w:szCs w:val="24"/>
              </w:rPr>
            </w:pPr>
            <w:r w:rsidRPr="0045083F">
              <w:rPr>
                <w:rFonts w:cs="Arial"/>
                <w:sz w:val="24"/>
                <w:szCs w:val="24"/>
              </w:rPr>
              <w:t>Resident must be logged-in</w:t>
            </w:r>
          </w:p>
        </w:tc>
      </w:tr>
      <w:tr w:rsidR="001879B6" w:rsidTr="000F3FCA" w14:paraId="443B0B9E" w14:textId="77777777">
        <w:trPr>
          <w:trHeight w:val="398"/>
        </w:trPr>
        <w:tc>
          <w:tcPr>
            <w:tcW w:w="3686" w:type="dxa"/>
            <w:shd w:val="clear" w:color="auto" w:fill="AC0000"/>
            <w:vAlign w:val="center"/>
          </w:tcPr>
          <w:p w:rsidRPr="00CA144D" w:rsidR="001879B6" w:rsidP="000F3FCA" w:rsidRDefault="001879B6" w14:paraId="56CD42F4" w14:textId="77777777">
            <w:pPr>
              <w:tabs>
                <w:tab w:val="left" w:pos="3120"/>
              </w:tabs>
              <w:rPr>
                <w:rFonts w:cs="Arial"/>
                <w:b/>
                <w:bCs/>
                <w:sz w:val="24"/>
                <w:szCs w:val="24"/>
              </w:rPr>
            </w:pPr>
            <w:r w:rsidRPr="00CA144D">
              <w:rPr>
                <w:rFonts w:cs="Arial"/>
                <w:b/>
                <w:bCs/>
                <w:sz w:val="24"/>
                <w:szCs w:val="24"/>
              </w:rPr>
              <w:t>Postconditions</w:t>
            </w:r>
          </w:p>
        </w:tc>
        <w:tc>
          <w:tcPr>
            <w:tcW w:w="6804" w:type="dxa"/>
            <w:gridSpan w:val="2"/>
            <w:vAlign w:val="center"/>
          </w:tcPr>
          <w:p w:rsidRPr="00E55A49" w:rsidR="001879B6" w:rsidP="000F3FCA" w:rsidRDefault="001879B6" w14:paraId="1B8E7C16" w14:textId="77777777">
            <w:pPr>
              <w:rPr>
                <w:rFonts w:cs="Arial"/>
                <w:sz w:val="24"/>
                <w:szCs w:val="24"/>
              </w:rPr>
            </w:pPr>
            <w:r w:rsidRPr="0045083F">
              <w:rPr>
                <w:rFonts w:cs="Arial"/>
                <w:sz w:val="24"/>
                <w:szCs w:val="24"/>
              </w:rPr>
              <w:t>Resident account should be verified as a member</w:t>
            </w:r>
          </w:p>
        </w:tc>
      </w:tr>
      <w:tr w:rsidR="001879B6" w:rsidTr="000F3FCA" w14:paraId="0E67A268" w14:textId="77777777">
        <w:trPr>
          <w:trHeight w:val="420"/>
        </w:trPr>
        <w:tc>
          <w:tcPr>
            <w:tcW w:w="3686" w:type="dxa"/>
            <w:vMerge w:val="restart"/>
            <w:shd w:val="clear" w:color="auto" w:fill="AC0000"/>
            <w:vAlign w:val="center"/>
          </w:tcPr>
          <w:p w:rsidRPr="00CA144D" w:rsidR="001879B6" w:rsidP="000F3FCA" w:rsidRDefault="001879B6" w14:paraId="28398C02" w14:textId="77777777">
            <w:pPr>
              <w:tabs>
                <w:tab w:val="left" w:pos="3120"/>
              </w:tabs>
              <w:rPr>
                <w:rFonts w:cs="Arial"/>
                <w:b/>
                <w:bCs/>
                <w:sz w:val="24"/>
                <w:szCs w:val="24"/>
              </w:rPr>
            </w:pPr>
            <w:r w:rsidRPr="00CA144D">
              <w:rPr>
                <w:rFonts w:cs="Arial"/>
                <w:b/>
                <w:bCs/>
                <w:sz w:val="24"/>
                <w:szCs w:val="24"/>
              </w:rPr>
              <w:t>Flow of Activities</w:t>
            </w:r>
          </w:p>
        </w:tc>
        <w:tc>
          <w:tcPr>
            <w:tcW w:w="3402" w:type="dxa"/>
            <w:vAlign w:val="center"/>
          </w:tcPr>
          <w:p w:rsidRPr="00E55A49" w:rsidR="001879B6" w:rsidP="000F3FCA" w:rsidRDefault="001879B6" w14:paraId="42BCF9E0" w14:textId="77777777">
            <w:pPr>
              <w:jc w:val="center"/>
              <w:rPr>
                <w:rFonts w:cs="Arial"/>
                <w:b/>
                <w:bCs/>
                <w:sz w:val="24"/>
                <w:szCs w:val="24"/>
              </w:rPr>
            </w:pPr>
            <w:r w:rsidRPr="00E55A49">
              <w:rPr>
                <w:rFonts w:cs="Arial"/>
                <w:b/>
                <w:bCs/>
                <w:sz w:val="24"/>
                <w:szCs w:val="24"/>
              </w:rPr>
              <w:t>Actor</w:t>
            </w:r>
          </w:p>
        </w:tc>
        <w:tc>
          <w:tcPr>
            <w:tcW w:w="3402" w:type="dxa"/>
            <w:vAlign w:val="center"/>
          </w:tcPr>
          <w:p w:rsidRPr="00E55A49" w:rsidR="001879B6" w:rsidP="000F3FCA" w:rsidRDefault="001879B6" w14:paraId="66CAD559" w14:textId="77777777">
            <w:pPr>
              <w:jc w:val="center"/>
              <w:rPr>
                <w:rFonts w:cs="Arial"/>
                <w:b/>
                <w:bCs/>
                <w:sz w:val="24"/>
                <w:szCs w:val="24"/>
              </w:rPr>
            </w:pPr>
            <w:r w:rsidRPr="00E55A49">
              <w:rPr>
                <w:rFonts w:cs="Arial"/>
                <w:b/>
                <w:bCs/>
                <w:sz w:val="24"/>
                <w:szCs w:val="24"/>
              </w:rPr>
              <w:t>Flow of Activities</w:t>
            </w:r>
          </w:p>
        </w:tc>
      </w:tr>
      <w:tr w:rsidR="001879B6" w:rsidTr="6F12DF21" w14:paraId="25A1C739" w14:textId="77777777">
        <w:trPr>
          <w:trHeight w:val="2397"/>
        </w:trPr>
        <w:tc>
          <w:tcPr>
            <w:tcW w:w="3686" w:type="dxa"/>
            <w:vMerge/>
            <w:vAlign w:val="center"/>
          </w:tcPr>
          <w:p w:rsidR="001879B6" w:rsidP="000F3FCA" w:rsidRDefault="001879B6" w14:paraId="38CE38E9" w14:textId="77777777">
            <w:pPr>
              <w:tabs>
                <w:tab w:val="left" w:pos="3120"/>
              </w:tabs>
              <w:rPr>
                <w:rFonts w:cs="Arial"/>
                <w:sz w:val="24"/>
                <w:szCs w:val="24"/>
              </w:rPr>
            </w:pPr>
          </w:p>
        </w:tc>
        <w:tc>
          <w:tcPr>
            <w:tcW w:w="3402" w:type="dxa"/>
            <w:vAlign w:val="center"/>
          </w:tcPr>
          <w:p w:rsidR="001879B6" w:rsidP="001879B6" w:rsidRDefault="001879B6" w14:paraId="5A6A2746" w14:textId="77777777">
            <w:pPr>
              <w:pStyle w:val="ListParagraph"/>
              <w:numPr>
                <w:ilvl w:val="0"/>
                <w:numId w:val="32"/>
              </w:numPr>
              <w:rPr>
                <w:rFonts w:cs="Arial"/>
                <w:sz w:val="24"/>
                <w:szCs w:val="24"/>
              </w:rPr>
            </w:pPr>
            <w:r w:rsidRPr="000A57EA">
              <w:rPr>
                <w:rFonts w:cs="Arial"/>
                <w:sz w:val="24"/>
                <w:szCs w:val="24"/>
              </w:rPr>
              <w:t>Residents must go to the website and click Online Request</w:t>
            </w:r>
            <w:ins w:author="Izza Jean Celeste" w:date="2023-11-02T18:23:00Z" w:id="67">
              <w:r>
                <w:rPr>
                  <w:rFonts w:cs="Arial"/>
                  <w:sz w:val="24"/>
                  <w:szCs w:val="24"/>
                </w:rPr>
                <w:t>.</w:t>
              </w:r>
            </w:ins>
          </w:p>
          <w:p w:rsidRPr="00581DF8" w:rsidR="001879B6" w:rsidP="001879B6" w:rsidRDefault="001879B6" w14:paraId="35718019" w14:textId="77777777">
            <w:pPr>
              <w:pStyle w:val="ListParagraph"/>
              <w:numPr>
                <w:ilvl w:val="0"/>
                <w:numId w:val="32"/>
              </w:numPr>
              <w:rPr>
                <w:rFonts w:cs="Arial"/>
                <w:sz w:val="24"/>
                <w:szCs w:val="24"/>
              </w:rPr>
            </w:pPr>
            <w:r w:rsidRPr="000A57EA">
              <w:rPr>
                <w:rFonts w:cs="Arial"/>
                <w:sz w:val="24"/>
                <w:szCs w:val="24"/>
              </w:rPr>
              <w:t>Residents input credentials (email and password) and click log-in button</w:t>
            </w:r>
          </w:p>
        </w:tc>
        <w:tc>
          <w:tcPr>
            <w:tcW w:w="3402" w:type="dxa"/>
            <w:vAlign w:val="center"/>
          </w:tcPr>
          <w:p w:rsidRPr="00E55A49" w:rsidR="001879B6" w:rsidP="000F3FCA" w:rsidRDefault="001879B6" w14:paraId="5E4C067D" w14:textId="77777777">
            <w:pPr>
              <w:rPr>
                <w:rFonts w:cs="Arial"/>
                <w:sz w:val="24"/>
                <w:szCs w:val="24"/>
              </w:rPr>
            </w:pPr>
            <w:r w:rsidRPr="00B033BD">
              <w:rPr>
                <w:rFonts w:cs="Arial"/>
                <w:sz w:val="24"/>
                <w:szCs w:val="24"/>
              </w:rPr>
              <w:t>1.1</w:t>
            </w:r>
            <w:r>
              <w:rPr>
                <w:rFonts w:cs="Arial"/>
                <w:sz w:val="24"/>
                <w:szCs w:val="24"/>
              </w:rPr>
              <w:t xml:space="preserve"> </w:t>
            </w:r>
            <w:r w:rsidRPr="00422BC8">
              <w:rPr>
                <w:rFonts w:cs="Arial"/>
                <w:sz w:val="24"/>
                <w:szCs w:val="24"/>
              </w:rPr>
              <w:t>Display Home Page</w:t>
            </w:r>
            <w:r>
              <w:rPr>
                <w:rFonts w:cs="Arial"/>
                <w:sz w:val="24"/>
                <w:szCs w:val="24"/>
              </w:rPr>
              <w:br/>
            </w:r>
            <w:r>
              <w:rPr>
                <w:rFonts w:cs="Arial"/>
                <w:sz w:val="24"/>
                <w:szCs w:val="24"/>
              </w:rPr>
              <w:br/>
            </w:r>
            <w:r w:rsidRPr="00422BC8">
              <w:rPr>
                <w:rFonts w:cs="Arial"/>
                <w:sz w:val="24"/>
                <w:szCs w:val="24"/>
              </w:rPr>
              <w:t>1.2 Display Log-in Page</w:t>
            </w:r>
            <w:r>
              <w:rPr>
                <w:rFonts w:cs="Arial"/>
                <w:sz w:val="24"/>
                <w:szCs w:val="24"/>
              </w:rPr>
              <w:br/>
            </w:r>
            <w:r>
              <w:rPr>
                <w:rFonts w:cs="Arial"/>
                <w:sz w:val="24"/>
                <w:szCs w:val="24"/>
              </w:rPr>
              <w:br/>
            </w:r>
            <w:r w:rsidRPr="00422BC8">
              <w:rPr>
                <w:rFonts w:cs="Arial"/>
                <w:sz w:val="24"/>
                <w:szCs w:val="24"/>
              </w:rPr>
              <w:t>2.1 Display Resident Account Dashboard</w:t>
            </w:r>
          </w:p>
        </w:tc>
      </w:tr>
      <w:tr w:rsidR="001879B6" w:rsidTr="000F3FCA" w14:paraId="0F6CA69A" w14:textId="77777777">
        <w:trPr>
          <w:trHeight w:val="983"/>
        </w:trPr>
        <w:tc>
          <w:tcPr>
            <w:tcW w:w="3686" w:type="dxa"/>
            <w:shd w:val="clear" w:color="auto" w:fill="AC0000"/>
            <w:vAlign w:val="center"/>
          </w:tcPr>
          <w:p w:rsidRPr="00E55A49" w:rsidR="001879B6" w:rsidP="000F3FCA" w:rsidRDefault="001879B6" w14:paraId="4A649911" w14:textId="77777777">
            <w:pPr>
              <w:tabs>
                <w:tab w:val="left" w:pos="3120"/>
              </w:tabs>
              <w:rPr>
                <w:rFonts w:cs="Arial"/>
                <w:b/>
                <w:bCs/>
                <w:sz w:val="24"/>
                <w:szCs w:val="24"/>
              </w:rPr>
            </w:pPr>
            <w:r w:rsidRPr="00E55A49">
              <w:rPr>
                <w:rFonts w:cs="Arial"/>
                <w:b/>
                <w:bCs/>
                <w:sz w:val="24"/>
                <w:szCs w:val="24"/>
              </w:rPr>
              <w:t>Exception Conditions</w:t>
            </w:r>
          </w:p>
        </w:tc>
        <w:tc>
          <w:tcPr>
            <w:tcW w:w="6804" w:type="dxa"/>
            <w:gridSpan w:val="2"/>
            <w:vAlign w:val="center"/>
          </w:tcPr>
          <w:p w:rsidRPr="00E55A49" w:rsidR="001879B6" w:rsidP="000F3FCA" w:rsidRDefault="001879B6" w14:paraId="10510655" w14:textId="17988EE8">
            <w:pPr>
              <w:rPr>
                <w:rFonts w:cs="Arial"/>
                <w:sz w:val="24"/>
                <w:szCs w:val="24"/>
              </w:rPr>
            </w:pPr>
            <w:r w:rsidRPr="008917E5">
              <w:rPr>
                <w:rFonts w:cs="Arial"/>
                <w:sz w:val="24"/>
                <w:szCs w:val="24"/>
              </w:rPr>
              <w:t xml:space="preserve">2.1 If the Resident provided an incorrect email or password, then it will show a log-in error message. </w:t>
            </w:r>
          </w:p>
        </w:tc>
      </w:tr>
    </w:tbl>
    <w:p w:rsidR="001879B6" w:rsidP="001879B6" w:rsidRDefault="001879B6" w14:paraId="56400C81" w14:textId="77777777"/>
    <w:p w:rsidRPr="00D01052" w:rsidR="001879B6" w:rsidP="001879B6" w:rsidRDefault="00057ACD" w14:paraId="722C914B" w14:textId="2F279CFE">
      <w:pPr>
        <w:pStyle w:val="Caption"/>
        <w:keepNext/>
        <w:jc w:val="center"/>
        <w:rPr>
          <w:i w:val="0"/>
          <w:color w:val="000000" w:themeColor="text1"/>
          <w:sz w:val="24"/>
          <w:szCs w:val="24"/>
        </w:rPr>
      </w:pPr>
      <w:bookmarkStart w:name="_Toc150781759" w:id="68"/>
      <w:bookmarkStart w:name="_Toc150946791" w:id="69"/>
      <w:bookmarkStart w:name="_Toc150947137" w:id="70"/>
      <w:r w:rsidRPr="00D01052">
        <w:rPr>
          <w:i w:val="0"/>
          <w:iCs w:val="0"/>
          <w:color w:val="000000" w:themeColor="text1"/>
          <w:sz w:val="24"/>
          <w:szCs w:val="24"/>
        </w:rPr>
        <w:t xml:space="preserve">TABLE </w:t>
      </w:r>
      <w:r w:rsidRPr="00D01052" w:rsidR="00534A7B">
        <w:rPr>
          <w:i w:val="0"/>
          <w:iCs w:val="0"/>
          <w:color w:val="000000" w:themeColor="text1"/>
          <w:sz w:val="24"/>
          <w:szCs w:val="24"/>
        </w:rPr>
        <w:fldChar w:fldCharType="begin"/>
      </w:r>
      <w:r w:rsidRPr="00D01052" w:rsidR="00534A7B">
        <w:rPr>
          <w:i w:val="0"/>
          <w:iCs w:val="0"/>
          <w:color w:val="000000" w:themeColor="text1"/>
          <w:sz w:val="24"/>
          <w:szCs w:val="24"/>
        </w:rPr>
        <w:instrText xml:space="preserve"> SEQ TABLE \* ARABIC </w:instrText>
      </w:r>
      <w:r w:rsidRPr="00D01052" w:rsidR="00534A7B">
        <w:rPr>
          <w:i w:val="0"/>
          <w:iCs w:val="0"/>
          <w:color w:val="000000" w:themeColor="text1"/>
          <w:sz w:val="24"/>
          <w:szCs w:val="24"/>
        </w:rPr>
        <w:fldChar w:fldCharType="separate"/>
      </w:r>
      <w:r w:rsidRPr="00D01052">
        <w:rPr>
          <w:i w:val="0"/>
          <w:iCs w:val="0"/>
          <w:noProof/>
          <w:color w:val="000000" w:themeColor="text1"/>
          <w:sz w:val="24"/>
          <w:szCs w:val="24"/>
        </w:rPr>
        <w:t>6</w:t>
      </w:r>
      <w:r w:rsidRPr="00D01052" w:rsidR="00534A7B">
        <w:rPr>
          <w:i w:val="0"/>
          <w:iCs w:val="0"/>
          <w:color w:val="000000" w:themeColor="text1"/>
          <w:sz w:val="24"/>
          <w:szCs w:val="24"/>
        </w:rPr>
        <w:fldChar w:fldCharType="end"/>
      </w:r>
      <w:r w:rsidRPr="00D01052">
        <w:rPr>
          <w:i w:val="0"/>
          <w:iCs w:val="0"/>
          <w:color w:val="000000" w:themeColor="text1"/>
          <w:sz w:val="24"/>
          <w:szCs w:val="24"/>
        </w:rPr>
        <w:t xml:space="preserve"> </w:t>
      </w:r>
      <w:bookmarkEnd w:id="68"/>
      <w:r w:rsidRPr="00D01052">
        <w:rPr>
          <w:i w:val="0"/>
          <w:iCs w:val="0"/>
          <w:color w:val="000000" w:themeColor="text1"/>
          <w:sz w:val="24"/>
          <w:szCs w:val="24"/>
        </w:rPr>
        <w:br/>
      </w:r>
      <w:r w:rsidRPr="00D01052">
        <w:rPr>
          <w:i w:val="0"/>
          <w:iCs w:val="0"/>
          <w:color w:val="000000" w:themeColor="text1"/>
          <w:sz w:val="24"/>
          <w:szCs w:val="24"/>
        </w:rPr>
        <w:t>UPDATE RESIDENT ACCOUNT</w:t>
      </w:r>
      <w:bookmarkEnd w:id="69"/>
      <w:bookmarkEnd w:id="70"/>
    </w:p>
    <w:tbl>
      <w:tblPr>
        <w:tblStyle w:val="TableGrid"/>
        <w:tblW w:w="10490" w:type="dxa"/>
        <w:tblInd w:w="-572" w:type="dxa"/>
        <w:tblLook w:val="04A0" w:firstRow="1" w:lastRow="0" w:firstColumn="1" w:lastColumn="0" w:noHBand="0" w:noVBand="1"/>
      </w:tblPr>
      <w:tblGrid>
        <w:gridCol w:w="3686"/>
        <w:gridCol w:w="3402"/>
        <w:gridCol w:w="3402"/>
      </w:tblGrid>
      <w:tr w:rsidR="001879B6" w14:paraId="4205E2B3" w14:textId="77777777">
        <w:trPr>
          <w:trHeight w:val="365"/>
        </w:trPr>
        <w:tc>
          <w:tcPr>
            <w:tcW w:w="3686" w:type="dxa"/>
            <w:shd w:val="clear" w:color="auto" w:fill="AC0000"/>
            <w:vAlign w:val="center"/>
          </w:tcPr>
          <w:p w:rsidRPr="00CA144D" w:rsidR="001879B6" w:rsidP="000F3FCA" w:rsidRDefault="001879B6" w14:paraId="32CEE1AF" w14:textId="77777777">
            <w:pPr>
              <w:tabs>
                <w:tab w:val="left" w:pos="3120"/>
              </w:tabs>
              <w:rPr>
                <w:rFonts w:cs="Arial"/>
                <w:b/>
                <w:bCs/>
                <w:sz w:val="24"/>
                <w:szCs w:val="24"/>
              </w:rPr>
            </w:pPr>
            <w:r>
              <w:rPr>
                <w:rFonts w:cs="Arial"/>
                <w:b/>
                <w:bCs/>
                <w:sz w:val="24"/>
                <w:szCs w:val="24"/>
              </w:rPr>
              <w:t>Use Case Number</w:t>
            </w:r>
          </w:p>
        </w:tc>
        <w:tc>
          <w:tcPr>
            <w:tcW w:w="6804" w:type="dxa"/>
            <w:gridSpan w:val="2"/>
            <w:vAlign w:val="center"/>
          </w:tcPr>
          <w:p w:rsidRPr="0039148D" w:rsidR="001879B6" w:rsidP="000F3FCA" w:rsidRDefault="001879B6" w14:paraId="45B4BEBB" w14:textId="77777777">
            <w:pPr>
              <w:rPr>
                <w:rFonts w:cs="Arial"/>
                <w:sz w:val="24"/>
                <w:szCs w:val="24"/>
              </w:rPr>
            </w:pPr>
            <w:r w:rsidRPr="00790078">
              <w:rPr>
                <w:rFonts w:cs="Arial"/>
                <w:sz w:val="24"/>
                <w:szCs w:val="24"/>
              </w:rPr>
              <w:t>BSSV</w:t>
            </w:r>
            <w:r>
              <w:rPr>
                <w:rFonts w:cs="Arial"/>
                <w:sz w:val="24"/>
                <w:szCs w:val="24"/>
              </w:rPr>
              <w:t>UC</w:t>
            </w:r>
            <w:r w:rsidRPr="00790078">
              <w:rPr>
                <w:rFonts w:cs="Arial"/>
                <w:sz w:val="24"/>
                <w:szCs w:val="24"/>
              </w:rPr>
              <w:t>0</w:t>
            </w:r>
            <w:r>
              <w:rPr>
                <w:rFonts w:cs="Arial"/>
                <w:sz w:val="24"/>
                <w:szCs w:val="24"/>
              </w:rPr>
              <w:t>3</w:t>
            </w:r>
          </w:p>
        </w:tc>
      </w:tr>
      <w:tr w:rsidR="001879B6" w14:paraId="5EC69027" w14:textId="77777777">
        <w:trPr>
          <w:trHeight w:val="365"/>
        </w:trPr>
        <w:tc>
          <w:tcPr>
            <w:tcW w:w="3686" w:type="dxa"/>
            <w:shd w:val="clear" w:color="auto" w:fill="AC0000"/>
            <w:vAlign w:val="center"/>
          </w:tcPr>
          <w:p w:rsidRPr="00CA144D" w:rsidR="001879B6" w:rsidP="000F3FCA" w:rsidRDefault="001879B6" w14:paraId="76D6D3E7" w14:textId="77777777">
            <w:pPr>
              <w:tabs>
                <w:tab w:val="left" w:pos="3120"/>
              </w:tabs>
              <w:rPr>
                <w:rFonts w:cs="Arial"/>
                <w:b/>
                <w:bCs/>
                <w:sz w:val="32"/>
                <w:szCs w:val="32"/>
              </w:rPr>
            </w:pPr>
            <w:r w:rsidRPr="00CA144D">
              <w:rPr>
                <w:rFonts w:cs="Arial"/>
                <w:b/>
                <w:bCs/>
                <w:sz w:val="24"/>
                <w:szCs w:val="24"/>
              </w:rPr>
              <w:t>Use Case</w:t>
            </w:r>
          </w:p>
        </w:tc>
        <w:tc>
          <w:tcPr>
            <w:tcW w:w="6804" w:type="dxa"/>
            <w:gridSpan w:val="2"/>
            <w:vAlign w:val="center"/>
          </w:tcPr>
          <w:p w:rsidRPr="00E55A49" w:rsidR="001879B6" w:rsidP="000F3FCA" w:rsidRDefault="001879B6" w14:paraId="2A8C2DD2" w14:textId="77777777">
            <w:pPr>
              <w:rPr>
                <w:rFonts w:cs="Arial"/>
                <w:sz w:val="24"/>
                <w:szCs w:val="24"/>
              </w:rPr>
            </w:pPr>
            <w:r w:rsidRPr="3B570B7D">
              <w:rPr>
                <w:rFonts w:cs="Arial"/>
                <w:sz w:val="24"/>
                <w:szCs w:val="24"/>
              </w:rPr>
              <w:t>Update Resident Account</w:t>
            </w:r>
          </w:p>
        </w:tc>
      </w:tr>
      <w:tr w:rsidR="001879B6" w14:paraId="5AA29240" w14:textId="77777777">
        <w:trPr>
          <w:trHeight w:val="413"/>
        </w:trPr>
        <w:tc>
          <w:tcPr>
            <w:tcW w:w="3686" w:type="dxa"/>
            <w:shd w:val="clear" w:color="auto" w:fill="AC0000"/>
            <w:vAlign w:val="center"/>
          </w:tcPr>
          <w:p w:rsidRPr="00CA144D" w:rsidR="001879B6" w:rsidP="000F3FCA" w:rsidRDefault="001879B6" w14:paraId="02951139" w14:textId="77777777">
            <w:pPr>
              <w:tabs>
                <w:tab w:val="left" w:pos="3120"/>
              </w:tabs>
              <w:rPr>
                <w:rFonts w:cs="Arial"/>
                <w:b/>
                <w:bCs/>
                <w:sz w:val="24"/>
                <w:szCs w:val="24"/>
              </w:rPr>
            </w:pPr>
            <w:r w:rsidRPr="00CA144D">
              <w:rPr>
                <w:rFonts w:cs="Arial"/>
                <w:b/>
                <w:bCs/>
                <w:sz w:val="24"/>
                <w:szCs w:val="24"/>
              </w:rPr>
              <w:t>Scenario</w:t>
            </w:r>
          </w:p>
        </w:tc>
        <w:tc>
          <w:tcPr>
            <w:tcW w:w="6804" w:type="dxa"/>
            <w:gridSpan w:val="2"/>
            <w:vAlign w:val="center"/>
          </w:tcPr>
          <w:p w:rsidRPr="00E55A49" w:rsidR="001879B6" w:rsidP="000F3FCA" w:rsidRDefault="001879B6" w14:paraId="2BC25E26" w14:textId="77777777">
            <w:pPr>
              <w:rPr>
                <w:rFonts w:cs="Arial"/>
                <w:sz w:val="24"/>
                <w:szCs w:val="24"/>
              </w:rPr>
            </w:pPr>
            <w:r w:rsidRPr="3B570B7D">
              <w:rPr>
                <w:rFonts w:cs="Arial"/>
                <w:sz w:val="24"/>
                <w:szCs w:val="24"/>
              </w:rPr>
              <w:t>Resident Update Account</w:t>
            </w:r>
          </w:p>
        </w:tc>
      </w:tr>
      <w:tr w:rsidR="001879B6" w14:paraId="35AC534C" w14:textId="77777777">
        <w:trPr>
          <w:trHeight w:val="419"/>
        </w:trPr>
        <w:tc>
          <w:tcPr>
            <w:tcW w:w="3686" w:type="dxa"/>
            <w:shd w:val="clear" w:color="auto" w:fill="AC0000"/>
            <w:vAlign w:val="center"/>
          </w:tcPr>
          <w:p w:rsidRPr="00CA144D" w:rsidR="001879B6" w:rsidP="000F3FCA" w:rsidRDefault="001879B6" w14:paraId="29D185CE" w14:textId="77777777">
            <w:pPr>
              <w:tabs>
                <w:tab w:val="left" w:pos="3120"/>
              </w:tabs>
              <w:rPr>
                <w:rFonts w:cs="Arial"/>
                <w:b/>
                <w:bCs/>
                <w:sz w:val="24"/>
                <w:szCs w:val="24"/>
              </w:rPr>
            </w:pPr>
            <w:r w:rsidRPr="00CA144D">
              <w:rPr>
                <w:rFonts w:cs="Arial"/>
                <w:b/>
                <w:bCs/>
                <w:sz w:val="24"/>
                <w:szCs w:val="24"/>
              </w:rPr>
              <w:t>Triggering Event</w:t>
            </w:r>
          </w:p>
        </w:tc>
        <w:tc>
          <w:tcPr>
            <w:tcW w:w="6804" w:type="dxa"/>
            <w:gridSpan w:val="2"/>
            <w:vAlign w:val="center"/>
          </w:tcPr>
          <w:p w:rsidRPr="00E55A49" w:rsidR="001879B6" w:rsidP="000F3FCA" w:rsidRDefault="001879B6" w14:paraId="66070088" w14:textId="77777777">
            <w:pPr>
              <w:rPr>
                <w:rFonts w:cs="Arial"/>
                <w:sz w:val="24"/>
                <w:szCs w:val="24"/>
              </w:rPr>
            </w:pPr>
            <w:r w:rsidRPr="005767E0">
              <w:rPr>
                <w:rFonts w:cs="Arial"/>
                <w:sz w:val="24"/>
                <w:szCs w:val="24"/>
              </w:rPr>
              <w:t>Manage Account </w:t>
            </w:r>
          </w:p>
        </w:tc>
      </w:tr>
      <w:tr w:rsidR="001879B6" w14:paraId="5C712CEB" w14:textId="77777777">
        <w:trPr>
          <w:trHeight w:val="1321"/>
        </w:trPr>
        <w:tc>
          <w:tcPr>
            <w:tcW w:w="3686" w:type="dxa"/>
            <w:shd w:val="clear" w:color="auto" w:fill="AC0000"/>
            <w:vAlign w:val="center"/>
          </w:tcPr>
          <w:p w:rsidRPr="00CA144D" w:rsidR="001879B6" w:rsidP="000F3FCA" w:rsidRDefault="001879B6" w14:paraId="2F04680C" w14:textId="77777777">
            <w:pPr>
              <w:tabs>
                <w:tab w:val="left" w:pos="3120"/>
              </w:tabs>
              <w:rPr>
                <w:rFonts w:cs="Arial"/>
                <w:b/>
                <w:bCs/>
                <w:sz w:val="24"/>
                <w:szCs w:val="24"/>
              </w:rPr>
            </w:pPr>
            <w:r w:rsidRPr="00CA144D">
              <w:rPr>
                <w:rFonts w:cs="Arial"/>
                <w:b/>
                <w:bCs/>
                <w:sz w:val="24"/>
                <w:szCs w:val="24"/>
              </w:rPr>
              <w:t>Brief Description</w:t>
            </w:r>
          </w:p>
        </w:tc>
        <w:tc>
          <w:tcPr>
            <w:tcW w:w="6804" w:type="dxa"/>
            <w:gridSpan w:val="2"/>
            <w:vAlign w:val="center"/>
          </w:tcPr>
          <w:p w:rsidRPr="00E55A49" w:rsidR="001879B6" w:rsidP="000F3FCA" w:rsidRDefault="001879B6" w14:paraId="57185B3E" w14:textId="77777777">
            <w:pPr>
              <w:rPr>
                <w:rFonts w:cs="Arial"/>
                <w:sz w:val="24"/>
                <w:szCs w:val="24"/>
              </w:rPr>
            </w:pPr>
            <w:r w:rsidRPr="3B570B7D">
              <w:rPr>
                <w:rFonts w:cs="Arial"/>
                <w:sz w:val="24"/>
                <w:szCs w:val="24"/>
              </w:rPr>
              <w:t>When the Resident updates the account, the resident</w:t>
            </w:r>
            <w:del w:author="Izza Jean Celeste" w:date="2023-11-02T18:23:00Z" w:id="71">
              <w:r w:rsidRPr="3B570B7D" w:rsidDel="00266D56">
                <w:rPr>
                  <w:rFonts w:cs="Arial"/>
                  <w:sz w:val="24"/>
                  <w:szCs w:val="24"/>
                </w:rPr>
                <w:delText>s</w:delText>
              </w:r>
            </w:del>
            <w:r w:rsidRPr="3B570B7D">
              <w:rPr>
                <w:rFonts w:cs="Arial"/>
                <w:sz w:val="24"/>
                <w:szCs w:val="24"/>
              </w:rPr>
              <w:t xml:space="preserve"> can use the limited functions of the Barangay South Signal Village such as being able to update </w:t>
            </w:r>
            <w:r>
              <w:rPr>
                <w:rFonts w:cs="Arial"/>
                <w:sz w:val="24"/>
                <w:szCs w:val="24"/>
              </w:rPr>
              <w:t xml:space="preserve">their </w:t>
            </w:r>
            <w:r w:rsidRPr="3B570B7D">
              <w:rPr>
                <w:rFonts w:cs="Arial"/>
                <w:sz w:val="24"/>
                <w:szCs w:val="24"/>
              </w:rPr>
              <w:t>email address, mobile number, and change password.</w:t>
            </w:r>
          </w:p>
        </w:tc>
      </w:tr>
      <w:tr w:rsidR="001879B6" w14:paraId="2A87F30E" w14:textId="77777777">
        <w:trPr>
          <w:trHeight w:val="416"/>
        </w:trPr>
        <w:tc>
          <w:tcPr>
            <w:tcW w:w="3686" w:type="dxa"/>
            <w:shd w:val="clear" w:color="auto" w:fill="AC0000"/>
            <w:vAlign w:val="center"/>
          </w:tcPr>
          <w:p w:rsidRPr="00CA144D" w:rsidR="001879B6" w:rsidP="000F3FCA" w:rsidRDefault="001879B6" w14:paraId="7CD51393" w14:textId="77777777">
            <w:pPr>
              <w:tabs>
                <w:tab w:val="left" w:pos="3120"/>
              </w:tabs>
              <w:rPr>
                <w:rFonts w:cs="Arial"/>
                <w:b/>
                <w:bCs/>
                <w:sz w:val="24"/>
                <w:szCs w:val="24"/>
              </w:rPr>
            </w:pPr>
            <w:r w:rsidRPr="00CA144D">
              <w:rPr>
                <w:rFonts w:cs="Arial"/>
                <w:b/>
                <w:bCs/>
                <w:sz w:val="24"/>
                <w:szCs w:val="24"/>
              </w:rPr>
              <w:t>Actors</w:t>
            </w:r>
          </w:p>
        </w:tc>
        <w:tc>
          <w:tcPr>
            <w:tcW w:w="6804" w:type="dxa"/>
            <w:gridSpan w:val="2"/>
            <w:vAlign w:val="center"/>
          </w:tcPr>
          <w:p w:rsidRPr="00E55A49" w:rsidR="001879B6" w:rsidP="000F3FCA" w:rsidRDefault="001879B6" w14:paraId="155CF74D" w14:textId="77777777">
            <w:pPr>
              <w:rPr>
                <w:rFonts w:cs="Arial"/>
                <w:sz w:val="24"/>
                <w:szCs w:val="24"/>
              </w:rPr>
            </w:pPr>
            <w:r w:rsidRPr="00BE6873">
              <w:rPr>
                <w:rFonts w:cs="Arial"/>
                <w:sz w:val="24"/>
                <w:szCs w:val="24"/>
              </w:rPr>
              <w:t>Resident</w:t>
            </w:r>
          </w:p>
        </w:tc>
      </w:tr>
      <w:tr w:rsidR="001879B6" w14:paraId="22415F40" w14:textId="77777777">
        <w:trPr>
          <w:trHeight w:val="714"/>
        </w:trPr>
        <w:tc>
          <w:tcPr>
            <w:tcW w:w="3686" w:type="dxa"/>
            <w:shd w:val="clear" w:color="auto" w:fill="AC0000"/>
            <w:vAlign w:val="center"/>
          </w:tcPr>
          <w:p w:rsidRPr="00CA144D" w:rsidR="001879B6" w:rsidP="000F3FCA" w:rsidRDefault="001879B6" w14:paraId="3C842EC3" w14:textId="77777777">
            <w:pPr>
              <w:tabs>
                <w:tab w:val="left" w:pos="3120"/>
              </w:tabs>
              <w:rPr>
                <w:rFonts w:cs="Arial"/>
                <w:b/>
                <w:bCs/>
                <w:sz w:val="24"/>
                <w:szCs w:val="24"/>
              </w:rPr>
            </w:pPr>
            <w:r w:rsidRPr="00CA144D">
              <w:rPr>
                <w:rFonts w:cs="Arial"/>
                <w:b/>
                <w:bCs/>
                <w:sz w:val="24"/>
                <w:szCs w:val="24"/>
              </w:rPr>
              <w:t>Related Use Cases</w:t>
            </w:r>
          </w:p>
        </w:tc>
        <w:tc>
          <w:tcPr>
            <w:tcW w:w="6804" w:type="dxa"/>
            <w:gridSpan w:val="2"/>
            <w:vAlign w:val="center"/>
          </w:tcPr>
          <w:p w:rsidRPr="00E55A49" w:rsidR="001879B6" w:rsidP="000F3FCA" w:rsidRDefault="001879B6" w14:paraId="3602BE0A" w14:textId="77777777">
            <w:pPr>
              <w:rPr>
                <w:rFonts w:cs="Arial"/>
                <w:sz w:val="24"/>
                <w:szCs w:val="24"/>
              </w:rPr>
            </w:pPr>
            <w:r w:rsidRPr="00D80B48">
              <w:rPr>
                <w:rFonts w:cs="Arial"/>
                <w:sz w:val="24"/>
                <w:szCs w:val="24"/>
              </w:rPr>
              <w:t>Includes</w:t>
            </w:r>
            <w:r>
              <w:rPr>
                <w:rFonts w:cs="Arial"/>
                <w:sz w:val="24"/>
                <w:szCs w:val="24"/>
              </w:rPr>
              <w:t>:</w:t>
            </w:r>
            <w:r>
              <w:rPr>
                <w:rFonts w:cs="Arial"/>
                <w:sz w:val="24"/>
                <w:szCs w:val="24"/>
              </w:rPr>
              <w:br/>
            </w:r>
            <w:r w:rsidRPr="00D80B48">
              <w:rPr>
                <w:rFonts w:cs="Arial"/>
                <w:sz w:val="24"/>
                <w:szCs w:val="24"/>
              </w:rPr>
              <w:t>Create Employee Account</w:t>
            </w:r>
          </w:p>
        </w:tc>
      </w:tr>
      <w:tr w:rsidR="001879B6" w14:paraId="66E0B05A" w14:textId="77777777">
        <w:trPr>
          <w:trHeight w:val="707"/>
        </w:trPr>
        <w:tc>
          <w:tcPr>
            <w:tcW w:w="3686" w:type="dxa"/>
            <w:shd w:val="clear" w:color="auto" w:fill="AC0000"/>
            <w:vAlign w:val="center"/>
          </w:tcPr>
          <w:p w:rsidRPr="00CA144D" w:rsidR="001879B6" w:rsidP="000F3FCA" w:rsidRDefault="001879B6" w14:paraId="40EFD704" w14:textId="77777777">
            <w:pPr>
              <w:tabs>
                <w:tab w:val="left" w:pos="3120"/>
              </w:tabs>
              <w:rPr>
                <w:rFonts w:cs="Arial"/>
                <w:b/>
                <w:bCs/>
                <w:sz w:val="24"/>
                <w:szCs w:val="24"/>
              </w:rPr>
            </w:pPr>
            <w:r w:rsidRPr="00CA144D">
              <w:rPr>
                <w:rFonts w:cs="Arial"/>
                <w:b/>
                <w:bCs/>
                <w:sz w:val="24"/>
                <w:szCs w:val="24"/>
              </w:rPr>
              <w:t>Stakeholders</w:t>
            </w:r>
          </w:p>
        </w:tc>
        <w:tc>
          <w:tcPr>
            <w:tcW w:w="6804" w:type="dxa"/>
            <w:gridSpan w:val="2"/>
            <w:vAlign w:val="center"/>
          </w:tcPr>
          <w:p w:rsidRPr="00E55A49" w:rsidR="001879B6" w:rsidP="000F3FCA" w:rsidRDefault="001879B6" w14:paraId="4C189A35" w14:textId="77777777">
            <w:pPr>
              <w:rPr>
                <w:rFonts w:cs="Arial"/>
                <w:sz w:val="24"/>
                <w:szCs w:val="24"/>
              </w:rPr>
            </w:pPr>
            <w:r w:rsidRPr="00D80B48">
              <w:rPr>
                <w:rFonts w:cs="Arial"/>
                <w:sz w:val="24"/>
                <w:szCs w:val="24"/>
              </w:rPr>
              <w:t>Barangay Captain: views the generated report from the resident.</w:t>
            </w:r>
          </w:p>
        </w:tc>
      </w:tr>
      <w:tr w:rsidR="001879B6" w14:paraId="36666A99" w14:textId="77777777">
        <w:trPr>
          <w:trHeight w:val="421"/>
        </w:trPr>
        <w:tc>
          <w:tcPr>
            <w:tcW w:w="3686" w:type="dxa"/>
            <w:shd w:val="clear" w:color="auto" w:fill="AC0000"/>
            <w:vAlign w:val="center"/>
          </w:tcPr>
          <w:p w:rsidRPr="00CA144D" w:rsidR="001879B6" w:rsidP="000F3FCA" w:rsidRDefault="001879B6" w14:paraId="54DA6960" w14:textId="77777777">
            <w:pPr>
              <w:tabs>
                <w:tab w:val="left" w:pos="3120"/>
              </w:tabs>
              <w:rPr>
                <w:rFonts w:cs="Arial"/>
                <w:b/>
                <w:bCs/>
                <w:sz w:val="24"/>
                <w:szCs w:val="24"/>
              </w:rPr>
            </w:pPr>
            <w:r w:rsidRPr="00CA144D">
              <w:rPr>
                <w:rFonts w:cs="Arial"/>
                <w:b/>
                <w:bCs/>
                <w:sz w:val="24"/>
                <w:szCs w:val="24"/>
              </w:rPr>
              <w:t>Preconditions</w:t>
            </w:r>
          </w:p>
        </w:tc>
        <w:tc>
          <w:tcPr>
            <w:tcW w:w="6804" w:type="dxa"/>
            <w:gridSpan w:val="2"/>
            <w:vAlign w:val="center"/>
          </w:tcPr>
          <w:p w:rsidRPr="00E55A49" w:rsidR="001879B6" w:rsidP="000F3FCA" w:rsidRDefault="001879B6" w14:paraId="5A096B4E" w14:textId="77777777">
            <w:pPr>
              <w:rPr>
                <w:rFonts w:cs="Arial"/>
                <w:sz w:val="24"/>
                <w:szCs w:val="24"/>
              </w:rPr>
            </w:pPr>
            <w:r w:rsidRPr="00D80B48">
              <w:rPr>
                <w:rFonts w:cs="Arial"/>
                <w:sz w:val="24"/>
                <w:szCs w:val="24"/>
              </w:rPr>
              <w:t>Resident must be logged-in</w:t>
            </w:r>
          </w:p>
        </w:tc>
      </w:tr>
      <w:tr w:rsidR="001879B6" w14:paraId="30514373" w14:textId="77777777">
        <w:trPr>
          <w:trHeight w:val="694"/>
        </w:trPr>
        <w:tc>
          <w:tcPr>
            <w:tcW w:w="3686" w:type="dxa"/>
            <w:shd w:val="clear" w:color="auto" w:fill="AC0000"/>
            <w:vAlign w:val="center"/>
          </w:tcPr>
          <w:p w:rsidRPr="00CA144D" w:rsidR="001879B6" w:rsidP="000F3FCA" w:rsidRDefault="001879B6" w14:paraId="12145291" w14:textId="77777777">
            <w:pPr>
              <w:tabs>
                <w:tab w:val="left" w:pos="3120"/>
              </w:tabs>
              <w:rPr>
                <w:rFonts w:cs="Arial"/>
                <w:b/>
                <w:bCs/>
                <w:sz w:val="24"/>
                <w:szCs w:val="24"/>
              </w:rPr>
            </w:pPr>
            <w:r w:rsidRPr="00CA144D">
              <w:rPr>
                <w:rFonts w:cs="Arial"/>
                <w:b/>
                <w:bCs/>
                <w:sz w:val="24"/>
                <w:szCs w:val="24"/>
              </w:rPr>
              <w:t>Postconditions</w:t>
            </w:r>
          </w:p>
        </w:tc>
        <w:tc>
          <w:tcPr>
            <w:tcW w:w="6804" w:type="dxa"/>
            <w:gridSpan w:val="2"/>
            <w:vAlign w:val="center"/>
          </w:tcPr>
          <w:p w:rsidR="001879B6" w:rsidP="000F3FCA" w:rsidRDefault="001879B6" w14:paraId="30B03621" w14:textId="77777777">
            <w:pPr>
              <w:rPr>
                <w:rFonts w:cs="Arial"/>
                <w:sz w:val="24"/>
                <w:szCs w:val="24"/>
              </w:rPr>
            </w:pPr>
            <w:r w:rsidRPr="00640773">
              <w:rPr>
                <w:rFonts w:cs="Arial"/>
                <w:sz w:val="24"/>
                <w:szCs w:val="24"/>
              </w:rPr>
              <w:t>Residents must be present.</w:t>
            </w:r>
          </w:p>
          <w:p w:rsidRPr="00E55A49" w:rsidR="001879B6" w:rsidP="000F3FCA" w:rsidRDefault="001879B6" w14:paraId="73196554" w14:textId="77777777">
            <w:pPr>
              <w:rPr>
                <w:rFonts w:cs="Arial"/>
                <w:sz w:val="24"/>
                <w:szCs w:val="24"/>
              </w:rPr>
            </w:pPr>
            <w:r w:rsidRPr="00640773">
              <w:rPr>
                <w:rFonts w:cs="Arial"/>
                <w:sz w:val="24"/>
                <w:szCs w:val="24"/>
              </w:rPr>
              <w:t xml:space="preserve">Requirement should be valid  </w:t>
            </w:r>
          </w:p>
        </w:tc>
      </w:tr>
      <w:tr w:rsidR="001879B6" w14:paraId="6653904A" w14:textId="77777777">
        <w:trPr>
          <w:trHeight w:val="420"/>
        </w:trPr>
        <w:tc>
          <w:tcPr>
            <w:tcW w:w="3686" w:type="dxa"/>
            <w:vMerge w:val="restart"/>
            <w:shd w:val="clear" w:color="auto" w:fill="AC0000"/>
            <w:vAlign w:val="center"/>
          </w:tcPr>
          <w:p w:rsidRPr="00CA144D" w:rsidR="001879B6" w:rsidP="000F3FCA" w:rsidRDefault="001879B6" w14:paraId="3895570A" w14:textId="77777777">
            <w:pPr>
              <w:tabs>
                <w:tab w:val="left" w:pos="3120"/>
              </w:tabs>
              <w:rPr>
                <w:rFonts w:cs="Arial"/>
                <w:b/>
                <w:bCs/>
                <w:sz w:val="24"/>
                <w:szCs w:val="24"/>
              </w:rPr>
            </w:pPr>
            <w:r w:rsidRPr="00CA144D">
              <w:rPr>
                <w:rFonts w:cs="Arial"/>
                <w:b/>
                <w:bCs/>
                <w:sz w:val="24"/>
                <w:szCs w:val="24"/>
              </w:rPr>
              <w:t>Flow of Activities</w:t>
            </w:r>
          </w:p>
        </w:tc>
        <w:tc>
          <w:tcPr>
            <w:tcW w:w="3402" w:type="dxa"/>
            <w:vAlign w:val="center"/>
          </w:tcPr>
          <w:p w:rsidRPr="00E55A49" w:rsidR="001879B6" w:rsidP="000F3FCA" w:rsidRDefault="001879B6" w14:paraId="5438E051" w14:textId="77777777">
            <w:pPr>
              <w:jc w:val="center"/>
              <w:rPr>
                <w:rFonts w:cs="Arial"/>
                <w:b/>
                <w:bCs/>
                <w:sz w:val="24"/>
                <w:szCs w:val="24"/>
              </w:rPr>
            </w:pPr>
            <w:r w:rsidRPr="00E55A49">
              <w:rPr>
                <w:rFonts w:cs="Arial"/>
                <w:b/>
                <w:bCs/>
                <w:sz w:val="24"/>
                <w:szCs w:val="24"/>
              </w:rPr>
              <w:t>Actor</w:t>
            </w:r>
          </w:p>
        </w:tc>
        <w:tc>
          <w:tcPr>
            <w:tcW w:w="3402" w:type="dxa"/>
            <w:vAlign w:val="center"/>
          </w:tcPr>
          <w:p w:rsidRPr="00E55A49" w:rsidR="001879B6" w:rsidP="000F3FCA" w:rsidRDefault="001879B6" w14:paraId="25025A6B" w14:textId="77777777">
            <w:pPr>
              <w:jc w:val="center"/>
              <w:rPr>
                <w:rFonts w:cs="Arial"/>
                <w:b/>
                <w:bCs/>
                <w:sz w:val="24"/>
                <w:szCs w:val="24"/>
              </w:rPr>
            </w:pPr>
            <w:r w:rsidRPr="00E55A49">
              <w:rPr>
                <w:rFonts w:cs="Arial"/>
                <w:b/>
                <w:bCs/>
                <w:sz w:val="24"/>
                <w:szCs w:val="24"/>
              </w:rPr>
              <w:t>Flow of Activities</w:t>
            </w:r>
          </w:p>
        </w:tc>
      </w:tr>
      <w:tr w:rsidR="001879B6" w:rsidTr="2334F8B0" w14:paraId="42EDDBA4" w14:textId="77777777">
        <w:trPr>
          <w:trHeight w:val="983"/>
        </w:trPr>
        <w:tc>
          <w:tcPr>
            <w:tcW w:w="3686" w:type="dxa"/>
            <w:vMerge/>
            <w:vAlign w:val="center"/>
          </w:tcPr>
          <w:p w:rsidR="001879B6" w:rsidP="000F3FCA" w:rsidRDefault="001879B6" w14:paraId="2ED3436C" w14:textId="77777777">
            <w:pPr>
              <w:tabs>
                <w:tab w:val="left" w:pos="3120"/>
              </w:tabs>
              <w:rPr>
                <w:rFonts w:cs="Arial"/>
                <w:sz w:val="24"/>
                <w:szCs w:val="24"/>
              </w:rPr>
            </w:pPr>
          </w:p>
        </w:tc>
        <w:tc>
          <w:tcPr>
            <w:tcW w:w="3402" w:type="dxa"/>
            <w:vAlign w:val="center"/>
          </w:tcPr>
          <w:p w:rsidR="001879B6" w:rsidP="001879B6" w:rsidRDefault="001879B6" w14:paraId="79CE4638" w14:textId="77777777">
            <w:pPr>
              <w:pStyle w:val="ListParagraph"/>
              <w:numPr>
                <w:ilvl w:val="0"/>
                <w:numId w:val="33"/>
              </w:numPr>
              <w:rPr>
                <w:rFonts w:cs="Arial"/>
                <w:sz w:val="24"/>
                <w:szCs w:val="24"/>
              </w:rPr>
            </w:pPr>
            <w:r w:rsidRPr="00640773">
              <w:rPr>
                <w:rFonts w:cs="Arial"/>
                <w:sz w:val="24"/>
                <w:szCs w:val="24"/>
              </w:rPr>
              <w:t>Residents must go to the website and click Online Request</w:t>
            </w:r>
            <w:ins w:author="Izza Jean Celeste" w:date="2023-11-02T18:24:00Z" w:id="72">
              <w:r>
                <w:rPr>
                  <w:rFonts w:cs="Arial"/>
                  <w:sz w:val="24"/>
                  <w:szCs w:val="24"/>
                </w:rPr>
                <w:t>.</w:t>
              </w:r>
            </w:ins>
          </w:p>
          <w:p w:rsidR="001879B6" w:rsidP="001879B6" w:rsidRDefault="001879B6" w14:paraId="7968D730" w14:textId="77777777">
            <w:pPr>
              <w:pStyle w:val="ListParagraph"/>
              <w:numPr>
                <w:ilvl w:val="0"/>
                <w:numId w:val="33"/>
              </w:numPr>
              <w:rPr>
                <w:rFonts w:cs="Arial"/>
                <w:sz w:val="24"/>
                <w:szCs w:val="24"/>
              </w:rPr>
            </w:pPr>
            <w:r w:rsidRPr="00640773">
              <w:rPr>
                <w:rFonts w:cs="Arial"/>
                <w:sz w:val="24"/>
                <w:szCs w:val="24"/>
              </w:rPr>
              <w:t>Residents input credentials (email and password) and click the log-in button.</w:t>
            </w:r>
          </w:p>
          <w:p w:rsidR="001879B6" w:rsidP="001879B6" w:rsidRDefault="001879B6" w14:paraId="46144E97" w14:textId="77777777">
            <w:pPr>
              <w:pStyle w:val="ListParagraph"/>
              <w:numPr>
                <w:ilvl w:val="0"/>
                <w:numId w:val="33"/>
              </w:numPr>
              <w:rPr>
                <w:rFonts w:cs="Arial"/>
                <w:sz w:val="24"/>
                <w:szCs w:val="24"/>
              </w:rPr>
            </w:pPr>
            <w:r w:rsidRPr="00640773">
              <w:rPr>
                <w:rFonts w:cs="Arial"/>
                <w:sz w:val="24"/>
                <w:szCs w:val="24"/>
              </w:rPr>
              <w:t>Residents click My Profile tab.</w:t>
            </w:r>
          </w:p>
          <w:p w:rsidR="001879B6" w:rsidP="001879B6" w:rsidRDefault="001879B6" w14:paraId="1417BDF7" w14:textId="77777777">
            <w:pPr>
              <w:pStyle w:val="ListParagraph"/>
              <w:numPr>
                <w:ilvl w:val="0"/>
                <w:numId w:val="33"/>
              </w:numPr>
              <w:rPr>
                <w:rFonts w:cs="Arial"/>
                <w:sz w:val="24"/>
                <w:szCs w:val="24"/>
              </w:rPr>
            </w:pPr>
            <w:r w:rsidRPr="00640773">
              <w:rPr>
                <w:rFonts w:cs="Arial"/>
                <w:sz w:val="24"/>
                <w:szCs w:val="24"/>
              </w:rPr>
              <w:t>Residents click the edit button besides the information wanted to edit and input necessary information required in the form.</w:t>
            </w:r>
          </w:p>
          <w:p w:rsidR="001879B6" w:rsidP="001879B6" w:rsidRDefault="001879B6" w14:paraId="6DDF6EAA" w14:textId="77777777">
            <w:pPr>
              <w:pStyle w:val="ListParagraph"/>
              <w:numPr>
                <w:ilvl w:val="0"/>
                <w:numId w:val="33"/>
              </w:numPr>
              <w:rPr>
                <w:rFonts w:cs="Arial"/>
                <w:sz w:val="24"/>
                <w:szCs w:val="24"/>
              </w:rPr>
            </w:pPr>
            <w:r w:rsidRPr="00640773">
              <w:rPr>
                <w:rFonts w:cs="Arial"/>
                <w:sz w:val="24"/>
                <w:szCs w:val="24"/>
              </w:rPr>
              <w:t>Resident clicks submit button.</w:t>
            </w:r>
          </w:p>
          <w:p w:rsidRPr="00581DF8" w:rsidR="001879B6" w:rsidP="001879B6" w:rsidRDefault="001879B6" w14:paraId="2FA569F8" w14:textId="77777777">
            <w:pPr>
              <w:pStyle w:val="ListParagraph"/>
              <w:numPr>
                <w:ilvl w:val="0"/>
                <w:numId w:val="34"/>
              </w:numPr>
              <w:rPr>
                <w:rFonts w:cs="Arial"/>
                <w:sz w:val="24"/>
                <w:szCs w:val="24"/>
              </w:rPr>
            </w:pPr>
            <w:r w:rsidRPr="00640773">
              <w:rPr>
                <w:rFonts w:cs="Arial"/>
                <w:sz w:val="24"/>
                <w:szCs w:val="24"/>
              </w:rPr>
              <w:t>Resident should see a confirmation from the web app</w:t>
            </w:r>
          </w:p>
        </w:tc>
        <w:tc>
          <w:tcPr>
            <w:tcW w:w="3402" w:type="dxa"/>
            <w:vAlign w:val="center"/>
          </w:tcPr>
          <w:p w:rsidRPr="00E55A49" w:rsidR="001879B6" w:rsidP="000F3FCA" w:rsidRDefault="001879B6" w14:paraId="77DF0C75" w14:textId="77777777">
            <w:pPr>
              <w:rPr>
                <w:rFonts w:cs="Arial"/>
                <w:sz w:val="24"/>
                <w:szCs w:val="24"/>
              </w:rPr>
            </w:pPr>
            <w:r w:rsidRPr="00E7581C">
              <w:rPr>
                <w:rFonts w:cs="Arial"/>
                <w:sz w:val="24"/>
                <w:szCs w:val="24"/>
              </w:rPr>
              <w:t>1.1 Display Home Page</w:t>
            </w:r>
            <w:r>
              <w:rPr>
                <w:rFonts w:cs="Arial"/>
                <w:sz w:val="24"/>
                <w:szCs w:val="24"/>
              </w:rPr>
              <w:br/>
            </w:r>
            <w:r>
              <w:rPr>
                <w:rFonts w:cs="Arial"/>
                <w:sz w:val="24"/>
                <w:szCs w:val="24"/>
              </w:rPr>
              <w:br/>
            </w:r>
            <w:r w:rsidRPr="00E7581C">
              <w:rPr>
                <w:rFonts w:cs="Arial"/>
                <w:sz w:val="24"/>
                <w:szCs w:val="24"/>
              </w:rPr>
              <w:t>1.2 Display Log-in Page</w:t>
            </w:r>
            <w:r>
              <w:rPr>
                <w:rFonts w:cs="Arial"/>
                <w:sz w:val="24"/>
                <w:szCs w:val="24"/>
              </w:rPr>
              <w:br/>
            </w:r>
            <w:r>
              <w:rPr>
                <w:rFonts w:cs="Arial"/>
                <w:sz w:val="24"/>
                <w:szCs w:val="24"/>
              </w:rPr>
              <w:br/>
            </w:r>
            <w:r w:rsidRPr="00E7581C">
              <w:rPr>
                <w:rFonts w:cs="Arial"/>
                <w:sz w:val="24"/>
                <w:szCs w:val="24"/>
              </w:rPr>
              <w:t>2.1 Display Resident Account Dashboard</w:t>
            </w:r>
            <w:r>
              <w:rPr>
                <w:rFonts w:cs="Arial"/>
                <w:sz w:val="24"/>
                <w:szCs w:val="24"/>
              </w:rPr>
              <w:br/>
            </w:r>
            <w:r>
              <w:rPr>
                <w:rFonts w:cs="Arial"/>
                <w:sz w:val="24"/>
                <w:szCs w:val="24"/>
              </w:rPr>
              <w:br/>
            </w:r>
            <w:r w:rsidRPr="00E7581C">
              <w:rPr>
                <w:rFonts w:cs="Arial"/>
                <w:sz w:val="24"/>
                <w:szCs w:val="24"/>
              </w:rPr>
              <w:t>3.1</w:t>
            </w:r>
            <w:r>
              <w:rPr>
                <w:rFonts w:cs="Arial"/>
                <w:sz w:val="24"/>
                <w:szCs w:val="24"/>
              </w:rPr>
              <w:t xml:space="preserve"> </w:t>
            </w:r>
            <w:r w:rsidRPr="00E7581C">
              <w:rPr>
                <w:rFonts w:cs="Arial"/>
                <w:sz w:val="24"/>
                <w:szCs w:val="24"/>
              </w:rPr>
              <w:t>Display Account Information</w:t>
            </w:r>
            <w:r>
              <w:rPr>
                <w:rFonts w:cs="Arial"/>
                <w:sz w:val="24"/>
                <w:szCs w:val="24"/>
              </w:rPr>
              <w:br/>
            </w:r>
            <w:r>
              <w:rPr>
                <w:rFonts w:cs="Arial"/>
                <w:sz w:val="24"/>
                <w:szCs w:val="24"/>
              </w:rPr>
              <w:br/>
            </w:r>
            <w:r w:rsidRPr="00E7581C">
              <w:rPr>
                <w:rFonts w:cs="Arial"/>
                <w:sz w:val="24"/>
                <w:szCs w:val="24"/>
              </w:rPr>
              <w:t>3.2 Display form for changing information</w:t>
            </w:r>
            <w:r>
              <w:rPr>
                <w:rFonts w:cs="Arial"/>
                <w:sz w:val="24"/>
                <w:szCs w:val="24"/>
              </w:rPr>
              <w:br/>
            </w:r>
            <w:r>
              <w:rPr>
                <w:rFonts w:cs="Arial"/>
                <w:sz w:val="24"/>
                <w:szCs w:val="24"/>
              </w:rPr>
              <w:br/>
            </w:r>
            <w:r w:rsidRPr="00E7581C">
              <w:rPr>
                <w:rFonts w:cs="Arial"/>
                <w:sz w:val="24"/>
                <w:szCs w:val="24"/>
              </w:rPr>
              <w:t>4.1 Check for input validation</w:t>
            </w:r>
            <w:r>
              <w:rPr>
                <w:rFonts w:cs="Arial"/>
                <w:sz w:val="24"/>
                <w:szCs w:val="24"/>
              </w:rPr>
              <w:br/>
            </w:r>
            <w:r>
              <w:rPr>
                <w:rFonts w:cs="Arial"/>
                <w:sz w:val="24"/>
                <w:szCs w:val="24"/>
              </w:rPr>
              <w:br/>
            </w:r>
            <w:r w:rsidRPr="001C11C4">
              <w:rPr>
                <w:rFonts w:cs="Arial"/>
                <w:sz w:val="24"/>
                <w:szCs w:val="24"/>
              </w:rPr>
              <w:t xml:space="preserve">7.1 Update Resident Details  </w:t>
            </w:r>
            <w:r>
              <w:rPr>
                <w:rFonts w:cs="Arial"/>
                <w:sz w:val="24"/>
                <w:szCs w:val="24"/>
              </w:rPr>
              <w:br/>
            </w:r>
            <w:r>
              <w:rPr>
                <w:rFonts w:cs="Arial"/>
                <w:sz w:val="24"/>
                <w:szCs w:val="24"/>
              </w:rPr>
              <w:br/>
            </w:r>
            <w:r>
              <w:rPr>
                <w:rFonts w:cs="Arial"/>
                <w:sz w:val="24"/>
                <w:szCs w:val="24"/>
              </w:rPr>
              <w:br/>
            </w:r>
            <w:r w:rsidRPr="001C11C4">
              <w:rPr>
                <w:rFonts w:cs="Arial"/>
                <w:sz w:val="24"/>
                <w:szCs w:val="24"/>
              </w:rPr>
              <w:t>7.2 Display confirmation of the account</w:t>
            </w:r>
          </w:p>
        </w:tc>
      </w:tr>
      <w:tr w:rsidR="001879B6" w14:paraId="4A2A0662" w14:textId="77777777">
        <w:trPr>
          <w:trHeight w:val="3109"/>
        </w:trPr>
        <w:tc>
          <w:tcPr>
            <w:tcW w:w="3686" w:type="dxa"/>
            <w:shd w:val="clear" w:color="auto" w:fill="AC0000"/>
            <w:vAlign w:val="center"/>
          </w:tcPr>
          <w:p w:rsidRPr="00E55A49" w:rsidR="001879B6" w:rsidP="000F3FCA" w:rsidRDefault="001879B6" w14:paraId="3A0FF53A" w14:textId="77777777">
            <w:pPr>
              <w:tabs>
                <w:tab w:val="left" w:pos="3120"/>
              </w:tabs>
              <w:rPr>
                <w:rFonts w:cs="Arial"/>
                <w:b/>
                <w:bCs/>
                <w:sz w:val="24"/>
                <w:szCs w:val="24"/>
              </w:rPr>
            </w:pPr>
            <w:r w:rsidRPr="00E55A49">
              <w:rPr>
                <w:rFonts w:cs="Arial"/>
                <w:b/>
                <w:bCs/>
                <w:sz w:val="24"/>
                <w:szCs w:val="24"/>
              </w:rPr>
              <w:t>Exception Conditions</w:t>
            </w:r>
          </w:p>
        </w:tc>
        <w:tc>
          <w:tcPr>
            <w:tcW w:w="6804" w:type="dxa"/>
            <w:gridSpan w:val="2"/>
            <w:vAlign w:val="center"/>
          </w:tcPr>
          <w:p w:rsidRPr="00E55A49" w:rsidR="001879B6" w:rsidP="000F3FCA" w:rsidRDefault="001879B6" w14:paraId="113F72F6" w14:textId="32F487D3">
            <w:pPr>
              <w:rPr>
                <w:rFonts w:cs="Arial"/>
                <w:sz w:val="24"/>
                <w:szCs w:val="24"/>
              </w:rPr>
            </w:pPr>
            <w:r w:rsidRPr="00F870E7">
              <w:rPr>
                <w:rFonts w:cs="Arial"/>
                <w:sz w:val="24"/>
                <w:szCs w:val="24"/>
              </w:rPr>
              <w:t xml:space="preserve">2.1 If the Resident inputted </w:t>
            </w:r>
            <w:r>
              <w:rPr>
                <w:rFonts w:cs="Arial"/>
                <w:sz w:val="24"/>
                <w:szCs w:val="24"/>
              </w:rPr>
              <w:t xml:space="preserve">the </w:t>
            </w:r>
            <w:r w:rsidRPr="2334F8B0" w:rsidR="2712A579">
              <w:rPr>
                <w:rFonts w:cs="Arial"/>
                <w:sz w:val="24"/>
                <w:szCs w:val="24"/>
              </w:rPr>
              <w:t>incorrect</w:t>
            </w:r>
            <w:r w:rsidRPr="00F870E7">
              <w:rPr>
                <w:rFonts w:cs="Arial"/>
                <w:sz w:val="24"/>
                <w:szCs w:val="24"/>
              </w:rPr>
              <w:t xml:space="preserve"> email or password, then show log</w:t>
            </w:r>
            <w:r>
              <w:rPr>
                <w:rFonts w:cs="Arial"/>
                <w:sz w:val="24"/>
                <w:szCs w:val="24"/>
              </w:rPr>
              <w:t xml:space="preserve"> </w:t>
            </w:r>
            <w:r w:rsidRPr="00F870E7">
              <w:rPr>
                <w:rFonts w:cs="Arial"/>
                <w:sz w:val="24"/>
                <w:szCs w:val="24"/>
              </w:rPr>
              <w:t>in error message.</w:t>
            </w:r>
            <w:r>
              <w:br/>
            </w:r>
            <w:r>
              <w:br/>
            </w:r>
            <w:r w:rsidRPr="00F870E7">
              <w:rPr>
                <w:rFonts w:cs="Arial"/>
                <w:sz w:val="24"/>
                <w:szCs w:val="24"/>
              </w:rPr>
              <w:t xml:space="preserve">4.1 If </w:t>
            </w:r>
            <w:r>
              <w:rPr>
                <w:rFonts w:cs="Arial"/>
                <w:sz w:val="24"/>
                <w:szCs w:val="24"/>
              </w:rPr>
              <w:t xml:space="preserve">the </w:t>
            </w:r>
            <w:r w:rsidRPr="00F870E7">
              <w:rPr>
                <w:rFonts w:cs="Arial"/>
                <w:sz w:val="24"/>
                <w:szCs w:val="24"/>
              </w:rPr>
              <w:t xml:space="preserve">Resident does not fill in all the information properly and </w:t>
            </w:r>
            <w:r w:rsidRPr="2334F8B0" w:rsidR="31D785DF">
              <w:rPr>
                <w:rFonts w:cs="Arial"/>
                <w:sz w:val="24"/>
                <w:szCs w:val="24"/>
              </w:rPr>
              <w:t>has</w:t>
            </w:r>
            <w:r w:rsidRPr="00F870E7">
              <w:rPr>
                <w:rFonts w:cs="Arial"/>
                <w:sz w:val="24"/>
                <w:szCs w:val="24"/>
              </w:rPr>
              <w:t xml:space="preserve"> the same existing email and phone number, then an error message appears, and the wrong form will be highlighted.</w:t>
            </w:r>
            <w:r>
              <w:br/>
            </w:r>
            <w:r>
              <w:br/>
            </w:r>
            <w:r w:rsidRPr="00F870E7">
              <w:rPr>
                <w:rFonts w:cs="Arial"/>
                <w:sz w:val="24"/>
                <w:szCs w:val="24"/>
              </w:rPr>
              <w:t>6.1 If</w:t>
            </w:r>
            <w:r>
              <w:rPr>
                <w:rFonts w:cs="Arial"/>
                <w:sz w:val="24"/>
                <w:szCs w:val="24"/>
              </w:rPr>
              <w:t xml:space="preserve"> the</w:t>
            </w:r>
            <w:r w:rsidRPr="00F870E7">
              <w:rPr>
                <w:rFonts w:cs="Arial"/>
                <w:sz w:val="24"/>
                <w:szCs w:val="24"/>
              </w:rPr>
              <w:t xml:space="preserve"> Resident fails to input the OTP three times, then the registration of the account will be denied.</w:t>
            </w:r>
          </w:p>
        </w:tc>
      </w:tr>
    </w:tbl>
    <w:p w:rsidRPr="00057ACD" w:rsidR="001879B6" w:rsidP="001879B6" w:rsidRDefault="001879B6" w14:paraId="4943AE39" w14:textId="77777777">
      <w:pPr>
        <w:rPr>
          <w:i/>
          <w:color w:val="44546A" w:themeColor="text2"/>
          <w:sz w:val="24"/>
          <w:szCs w:val="24"/>
        </w:rPr>
      </w:pPr>
    </w:p>
    <w:p w:rsidRPr="00154CF3" w:rsidR="001879B6" w:rsidP="001879B6" w:rsidRDefault="00057ACD" w14:paraId="447FABA1" w14:textId="47F0CB91">
      <w:pPr>
        <w:pStyle w:val="Caption"/>
        <w:keepNext/>
        <w:jc w:val="center"/>
        <w:rPr>
          <w:i w:val="0"/>
          <w:color w:val="000000" w:themeColor="text1"/>
          <w:sz w:val="24"/>
          <w:szCs w:val="24"/>
        </w:rPr>
      </w:pPr>
      <w:bookmarkStart w:name="_Toc150781760" w:id="73"/>
      <w:bookmarkStart w:name="_Toc150946792" w:id="74"/>
      <w:bookmarkStart w:name="_Toc150947138" w:id="75"/>
      <w:r w:rsidRPr="00154CF3">
        <w:rPr>
          <w:i w:val="0"/>
          <w:iCs w:val="0"/>
          <w:color w:val="000000" w:themeColor="text1"/>
          <w:sz w:val="24"/>
          <w:szCs w:val="24"/>
        </w:rPr>
        <w:t xml:space="preserve">TABLE </w:t>
      </w:r>
      <w:r w:rsidRPr="00154CF3" w:rsidR="00534A7B">
        <w:rPr>
          <w:i w:val="0"/>
          <w:iCs w:val="0"/>
          <w:color w:val="000000" w:themeColor="text1"/>
          <w:sz w:val="24"/>
          <w:szCs w:val="24"/>
        </w:rPr>
        <w:fldChar w:fldCharType="begin"/>
      </w:r>
      <w:r w:rsidRPr="00154CF3" w:rsidR="00534A7B">
        <w:rPr>
          <w:i w:val="0"/>
          <w:iCs w:val="0"/>
          <w:color w:val="000000" w:themeColor="text1"/>
          <w:sz w:val="24"/>
          <w:szCs w:val="24"/>
        </w:rPr>
        <w:instrText xml:space="preserve"> SEQ TABLE \* ARABIC </w:instrText>
      </w:r>
      <w:r w:rsidRPr="00154CF3" w:rsidR="00534A7B">
        <w:rPr>
          <w:i w:val="0"/>
          <w:iCs w:val="0"/>
          <w:color w:val="000000" w:themeColor="text1"/>
          <w:sz w:val="24"/>
          <w:szCs w:val="24"/>
        </w:rPr>
        <w:fldChar w:fldCharType="separate"/>
      </w:r>
      <w:r w:rsidRPr="00154CF3">
        <w:rPr>
          <w:i w:val="0"/>
          <w:iCs w:val="0"/>
          <w:noProof/>
          <w:color w:val="000000" w:themeColor="text1"/>
          <w:sz w:val="24"/>
          <w:szCs w:val="24"/>
        </w:rPr>
        <w:t>7</w:t>
      </w:r>
      <w:r w:rsidRPr="00154CF3" w:rsidR="00534A7B">
        <w:rPr>
          <w:i w:val="0"/>
          <w:iCs w:val="0"/>
          <w:color w:val="000000" w:themeColor="text1"/>
          <w:sz w:val="24"/>
          <w:szCs w:val="24"/>
        </w:rPr>
        <w:fldChar w:fldCharType="end"/>
      </w:r>
      <w:r w:rsidRPr="00154CF3">
        <w:rPr>
          <w:i w:val="0"/>
          <w:iCs w:val="0"/>
          <w:color w:val="000000" w:themeColor="text1"/>
          <w:sz w:val="24"/>
          <w:szCs w:val="24"/>
        </w:rPr>
        <w:t xml:space="preserve"> </w:t>
      </w:r>
      <w:bookmarkEnd w:id="73"/>
      <w:r w:rsidRPr="00154CF3">
        <w:rPr>
          <w:i w:val="0"/>
          <w:iCs w:val="0"/>
          <w:color w:val="000000" w:themeColor="text1"/>
          <w:sz w:val="24"/>
          <w:szCs w:val="24"/>
        </w:rPr>
        <w:br/>
      </w:r>
      <w:r w:rsidRPr="00154CF3">
        <w:rPr>
          <w:i w:val="0"/>
          <w:iCs w:val="0"/>
          <w:color w:val="000000" w:themeColor="text1"/>
          <w:sz w:val="24"/>
          <w:szCs w:val="24"/>
        </w:rPr>
        <w:t>CREATE NEW REQUEST</w:t>
      </w:r>
      <w:bookmarkEnd w:id="74"/>
      <w:bookmarkEnd w:id="75"/>
    </w:p>
    <w:tbl>
      <w:tblPr>
        <w:tblStyle w:val="TableGrid"/>
        <w:tblW w:w="10490" w:type="dxa"/>
        <w:tblInd w:w="-572" w:type="dxa"/>
        <w:tblLook w:val="04A0" w:firstRow="1" w:lastRow="0" w:firstColumn="1" w:lastColumn="0" w:noHBand="0" w:noVBand="1"/>
      </w:tblPr>
      <w:tblGrid>
        <w:gridCol w:w="3686"/>
        <w:gridCol w:w="3402"/>
        <w:gridCol w:w="3402"/>
      </w:tblGrid>
      <w:tr w:rsidR="001879B6" w:rsidTr="000F3FCA" w14:paraId="3EC40EA4" w14:textId="77777777">
        <w:trPr>
          <w:trHeight w:val="365"/>
        </w:trPr>
        <w:tc>
          <w:tcPr>
            <w:tcW w:w="3686" w:type="dxa"/>
            <w:shd w:val="clear" w:color="auto" w:fill="AC0000"/>
            <w:vAlign w:val="center"/>
          </w:tcPr>
          <w:p w:rsidRPr="00CA144D" w:rsidR="001879B6" w:rsidP="000F3FCA" w:rsidRDefault="001879B6" w14:paraId="70E8210B" w14:textId="77777777">
            <w:pPr>
              <w:tabs>
                <w:tab w:val="left" w:pos="3120"/>
              </w:tabs>
              <w:rPr>
                <w:rFonts w:cs="Arial"/>
                <w:b/>
                <w:bCs/>
                <w:sz w:val="24"/>
                <w:szCs w:val="24"/>
              </w:rPr>
            </w:pPr>
            <w:r>
              <w:rPr>
                <w:rFonts w:cs="Arial"/>
                <w:b/>
                <w:bCs/>
                <w:sz w:val="24"/>
                <w:szCs w:val="24"/>
              </w:rPr>
              <w:t>Use Case Number</w:t>
            </w:r>
          </w:p>
        </w:tc>
        <w:tc>
          <w:tcPr>
            <w:tcW w:w="6804" w:type="dxa"/>
            <w:gridSpan w:val="2"/>
            <w:vAlign w:val="center"/>
          </w:tcPr>
          <w:p w:rsidRPr="00F870E7" w:rsidR="001879B6" w:rsidP="000F3FCA" w:rsidRDefault="001879B6" w14:paraId="14488FDF" w14:textId="77777777">
            <w:pPr>
              <w:rPr>
                <w:rFonts w:cs="Arial"/>
                <w:sz w:val="24"/>
                <w:szCs w:val="24"/>
              </w:rPr>
            </w:pPr>
            <w:r w:rsidRPr="00790078">
              <w:rPr>
                <w:rFonts w:cs="Arial"/>
                <w:sz w:val="24"/>
                <w:szCs w:val="24"/>
              </w:rPr>
              <w:t>BSSV</w:t>
            </w:r>
            <w:r>
              <w:rPr>
                <w:rFonts w:cs="Arial"/>
                <w:sz w:val="24"/>
                <w:szCs w:val="24"/>
              </w:rPr>
              <w:t>UC</w:t>
            </w:r>
            <w:r w:rsidRPr="00790078">
              <w:rPr>
                <w:rFonts w:cs="Arial"/>
                <w:sz w:val="24"/>
                <w:szCs w:val="24"/>
              </w:rPr>
              <w:t>0</w:t>
            </w:r>
            <w:r>
              <w:rPr>
                <w:rFonts w:cs="Arial"/>
                <w:sz w:val="24"/>
                <w:szCs w:val="24"/>
              </w:rPr>
              <w:t>4</w:t>
            </w:r>
          </w:p>
        </w:tc>
      </w:tr>
      <w:tr w:rsidR="001879B6" w:rsidTr="000F3FCA" w14:paraId="065E5358" w14:textId="77777777">
        <w:trPr>
          <w:trHeight w:val="365"/>
        </w:trPr>
        <w:tc>
          <w:tcPr>
            <w:tcW w:w="3686" w:type="dxa"/>
            <w:shd w:val="clear" w:color="auto" w:fill="AC0000"/>
            <w:vAlign w:val="center"/>
          </w:tcPr>
          <w:p w:rsidRPr="00CA144D" w:rsidR="001879B6" w:rsidP="000F3FCA" w:rsidRDefault="001879B6" w14:paraId="02727F00" w14:textId="77777777">
            <w:pPr>
              <w:tabs>
                <w:tab w:val="left" w:pos="3120"/>
              </w:tabs>
              <w:rPr>
                <w:rFonts w:cs="Arial"/>
                <w:b/>
                <w:bCs/>
                <w:sz w:val="32"/>
                <w:szCs w:val="32"/>
              </w:rPr>
            </w:pPr>
            <w:r w:rsidRPr="00CA144D">
              <w:rPr>
                <w:rFonts w:cs="Arial"/>
                <w:b/>
                <w:bCs/>
                <w:sz w:val="24"/>
                <w:szCs w:val="24"/>
              </w:rPr>
              <w:t>Use Case</w:t>
            </w:r>
          </w:p>
        </w:tc>
        <w:tc>
          <w:tcPr>
            <w:tcW w:w="6804" w:type="dxa"/>
            <w:gridSpan w:val="2"/>
            <w:vAlign w:val="center"/>
          </w:tcPr>
          <w:p w:rsidRPr="00E55A49" w:rsidR="001879B6" w:rsidP="000F3FCA" w:rsidRDefault="001879B6" w14:paraId="7D7ED92B" w14:textId="77777777">
            <w:pPr>
              <w:rPr>
                <w:rFonts w:cs="Arial"/>
                <w:sz w:val="24"/>
                <w:szCs w:val="24"/>
              </w:rPr>
            </w:pPr>
            <w:r w:rsidRPr="00F870E7">
              <w:rPr>
                <w:rFonts w:cs="Arial"/>
                <w:sz w:val="24"/>
                <w:szCs w:val="24"/>
              </w:rPr>
              <w:t>Create New Request</w:t>
            </w:r>
          </w:p>
        </w:tc>
      </w:tr>
      <w:tr w:rsidR="001879B6" w:rsidTr="000F3FCA" w14:paraId="34C22DE9" w14:textId="77777777">
        <w:trPr>
          <w:trHeight w:val="413"/>
        </w:trPr>
        <w:tc>
          <w:tcPr>
            <w:tcW w:w="3686" w:type="dxa"/>
            <w:shd w:val="clear" w:color="auto" w:fill="AC0000"/>
            <w:vAlign w:val="center"/>
          </w:tcPr>
          <w:p w:rsidRPr="00CA144D" w:rsidR="001879B6" w:rsidP="000F3FCA" w:rsidRDefault="001879B6" w14:paraId="6BAFFFCD" w14:textId="77777777">
            <w:pPr>
              <w:tabs>
                <w:tab w:val="left" w:pos="3120"/>
              </w:tabs>
              <w:rPr>
                <w:rFonts w:cs="Arial"/>
                <w:b/>
                <w:bCs/>
                <w:sz w:val="24"/>
                <w:szCs w:val="24"/>
              </w:rPr>
            </w:pPr>
            <w:r w:rsidRPr="00CA144D">
              <w:rPr>
                <w:rFonts w:cs="Arial"/>
                <w:b/>
                <w:bCs/>
                <w:sz w:val="24"/>
                <w:szCs w:val="24"/>
              </w:rPr>
              <w:t>Scenario</w:t>
            </w:r>
          </w:p>
        </w:tc>
        <w:tc>
          <w:tcPr>
            <w:tcW w:w="6804" w:type="dxa"/>
            <w:gridSpan w:val="2"/>
            <w:vAlign w:val="center"/>
          </w:tcPr>
          <w:p w:rsidRPr="00E55A49" w:rsidR="001879B6" w:rsidP="000F3FCA" w:rsidRDefault="001879B6" w14:paraId="59F55B73" w14:textId="77777777">
            <w:pPr>
              <w:rPr>
                <w:rFonts w:cs="Arial"/>
                <w:sz w:val="24"/>
                <w:szCs w:val="24"/>
              </w:rPr>
            </w:pPr>
            <w:r w:rsidRPr="00243912">
              <w:rPr>
                <w:rFonts w:cs="Arial"/>
                <w:sz w:val="24"/>
                <w:szCs w:val="24"/>
              </w:rPr>
              <w:t>Create New Request</w:t>
            </w:r>
          </w:p>
        </w:tc>
      </w:tr>
      <w:tr w:rsidR="001879B6" w:rsidTr="000F3FCA" w14:paraId="39C43BD4" w14:textId="77777777">
        <w:trPr>
          <w:trHeight w:val="419"/>
        </w:trPr>
        <w:tc>
          <w:tcPr>
            <w:tcW w:w="3686" w:type="dxa"/>
            <w:shd w:val="clear" w:color="auto" w:fill="AC0000"/>
            <w:vAlign w:val="center"/>
          </w:tcPr>
          <w:p w:rsidRPr="00CA144D" w:rsidR="001879B6" w:rsidP="000F3FCA" w:rsidRDefault="001879B6" w14:paraId="18680309" w14:textId="77777777">
            <w:pPr>
              <w:tabs>
                <w:tab w:val="left" w:pos="3120"/>
              </w:tabs>
              <w:rPr>
                <w:rFonts w:cs="Arial"/>
                <w:b/>
                <w:bCs/>
                <w:sz w:val="24"/>
                <w:szCs w:val="24"/>
              </w:rPr>
            </w:pPr>
            <w:r w:rsidRPr="00CA144D">
              <w:rPr>
                <w:rFonts w:cs="Arial"/>
                <w:b/>
                <w:bCs/>
                <w:sz w:val="24"/>
                <w:szCs w:val="24"/>
              </w:rPr>
              <w:t>Triggering Event</w:t>
            </w:r>
          </w:p>
        </w:tc>
        <w:tc>
          <w:tcPr>
            <w:tcW w:w="6804" w:type="dxa"/>
            <w:gridSpan w:val="2"/>
            <w:vAlign w:val="center"/>
          </w:tcPr>
          <w:p w:rsidRPr="00E55A49" w:rsidR="001879B6" w:rsidP="000F3FCA" w:rsidRDefault="001879B6" w14:paraId="69493D5E" w14:textId="77777777">
            <w:pPr>
              <w:rPr>
                <w:rFonts w:cs="Arial"/>
                <w:sz w:val="24"/>
                <w:szCs w:val="24"/>
              </w:rPr>
            </w:pPr>
            <w:r w:rsidRPr="00FB5745">
              <w:rPr>
                <w:rFonts w:cs="Arial"/>
                <w:sz w:val="24"/>
                <w:szCs w:val="24"/>
              </w:rPr>
              <w:t>Manage Request</w:t>
            </w:r>
          </w:p>
        </w:tc>
      </w:tr>
      <w:tr w:rsidR="001879B6" w:rsidTr="000F3FCA" w14:paraId="1CAC0ED5" w14:textId="77777777">
        <w:trPr>
          <w:trHeight w:val="1059"/>
        </w:trPr>
        <w:tc>
          <w:tcPr>
            <w:tcW w:w="3686" w:type="dxa"/>
            <w:shd w:val="clear" w:color="auto" w:fill="AC0000"/>
            <w:vAlign w:val="center"/>
          </w:tcPr>
          <w:p w:rsidRPr="00CA144D" w:rsidR="001879B6" w:rsidP="000F3FCA" w:rsidRDefault="001879B6" w14:paraId="38381772" w14:textId="77777777">
            <w:pPr>
              <w:tabs>
                <w:tab w:val="left" w:pos="3120"/>
              </w:tabs>
              <w:rPr>
                <w:rFonts w:cs="Arial"/>
                <w:b/>
                <w:bCs/>
                <w:sz w:val="24"/>
                <w:szCs w:val="24"/>
              </w:rPr>
            </w:pPr>
            <w:r w:rsidRPr="00CA144D">
              <w:rPr>
                <w:rFonts w:cs="Arial"/>
                <w:b/>
                <w:bCs/>
                <w:sz w:val="24"/>
                <w:szCs w:val="24"/>
              </w:rPr>
              <w:t>Brief Description</w:t>
            </w:r>
          </w:p>
        </w:tc>
        <w:tc>
          <w:tcPr>
            <w:tcW w:w="6804" w:type="dxa"/>
            <w:gridSpan w:val="2"/>
            <w:vAlign w:val="center"/>
          </w:tcPr>
          <w:p w:rsidRPr="00E55A49" w:rsidR="001879B6" w:rsidP="000F3FCA" w:rsidRDefault="001879B6" w14:paraId="5AE84BAD" w14:textId="77777777">
            <w:pPr>
              <w:rPr>
                <w:rFonts w:cs="Arial"/>
                <w:sz w:val="24"/>
                <w:szCs w:val="24"/>
              </w:rPr>
            </w:pPr>
            <w:r w:rsidRPr="00FB5745">
              <w:rPr>
                <w:rFonts w:cs="Arial"/>
                <w:sz w:val="24"/>
                <w:szCs w:val="24"/>
              </w:rPr>
              <w:t>When the residents want to use the Barangay South Signal Village Web App, they can create new requests for their documents or events.</w:t>
            </w:r>
          </w:p>
        </w:tc>
      </w:tr>
      <w:tr w:rsidR="001879B6" w:rsidTr="000F3FCA" w14:paraId="4C6910C6" w14:textId="77777777">
        <w:trPr>
          <w:trHeight w:val="416"/>
        </w:trPr>
        <w:tc>
          <w:tcPr>
            <w:tcW w:w="3686" w:type="dxa"/>
            <w:shd w:val="clear" w:color="auto" w:fill="AC0000"/>
            <w:vAlign w:val="center"/>
          </w:tcPr>
          <w:p w:rsidRPr="00CA144D" w:rsidR="001879B6" w:rsidP="000F3FCA" w:rsidRDefault="001879B6" w14:paraId="0FC1B2D6" w14:textId="77777777">
            <w:pPr>
              <w:tabs>
                <w:tab w:val="left" w:pos="3120"/>
              </w:tabs>
              <w:rPr>
                <w:rFonts w:cs="Arial"/>
                <w:b/>
                <w:bCs/>
                <w:sz w:val="24"/>
                <w:szCs w:val="24"/>
              </w:rPr>
            </w:pPr>
            <w:r w:rsidRPr="00CA144D">
              <w:rPr>
                <w:rFonts w:cs="Arial"/>
                <w:b/>
                <w:bCs/>
                <w:sz w:val="24"/>
                <w:szCs w:val="24"/>
              </w:rPr>
              <w:t>Actors</w:t>
            </w:r>
          </w:p>
        </w:tc>
        <w:tc>
          <w:tcPr>
            <w:tcW w:w="6804" w:type="dxa"/>
            <w:gridSpan w:val="2"/>
            <w:vAlign w:val="center"/>
          </w:tcPr>
          <w:p w:rsidRPr="00E55A49" w:rsidR="001879B6" w:rsidP="000F3FCA" w:rsidRDefault="001879B6" w14:paraId="14F66ABA" w14:textId="77777777">
            <w:pPr>
              <w:rPr>
                <w:rFonts w:cs="Arial"/>
                <w:sz w:val="24"/>
                <w:szCs w:val="24"/>
              </w:rPr>
            </w:pPr>
            <w:r w:rsidRPr="00FB5745">
              <w:rPr>
                <w:rFonts w:cs="Arial"/>
                <w:sz w:val="24"/>
                <w:szCs w:val="24"/>
              </w:rPr>
              <w:t>Barangay Residents</w:t>
            </w:r>
          </w:p>
        </w:tc>
      </w:tr>
      <w:tr w:rsidR="001879B6" w:rsidTr="000F3FCA" w14:paraId="19922948" w14:textId="77777777">
        <w:trPr>
          <w:trHeight w:val="698"/>
        </w:trPr>
        <w:tc>
          <w:tcPr>
            <w:tcW w:w="3686" w:type="dxa"/>
            <w:shd w:val="clear" w:color="auto" w:fill="AC0000"/>
            <w:vAlign w:val="center"/>
          </w:tcPr>
          <w:p w:rsidRPr="00CA144D" w:rsidR="001879B6" w:rsidP="000F3FCA" w:rsidRDefault="001879B6" w14:paraId="75B56666" w14:textId="77777777">
            <w:pPr>
              <w:tabs>
                <w:tab w:val="left" w:pos="3120"/>
              </w:tabs>
              <w:rPr>
                <w:rFonts w:cs="Arial"/>
                <w:b/>
                <w:bCs/>
                <w:sz w:val="24"/>
                <w:szCs w:val="24"/>
              </w:rPr>
            </w:pPr>
            <w:r w:rsidRPr="00CA144D">
              <w:rPr>
                <w:rFonts w:cs="Arial"/>
                <w:b/>
                <w:bCs/>
                <w:sz w:val="24"/>
                <w:szCs w:val="24"/>
              </w:rPr>
              <w:t>Related Use Cases</w:t>
            </w:r>
          </w:p>
        </w:tc>
        <w:tc>
          <w:tcPr>
            <w:tcW w:w="6804" w:type="dxa"/>
            <w:gridSpan w:val="2"/>
            <w:vAlign w:val="center"/>
          </w:tcPr>
          <w:p w:rsidRPr="00E55A49" w:rsidR="001879B6" w:rsidP="000F3FCA" w:rsidRDefault="001879B6" w14:paraId="4B265B87" w14:textId="77777777">
            <w:pPr>
              <w:rPr>
                <w:rFonts w:cs="Arial"/>
                <w:sz w:val="24"/>
                <w:szCs w:val="24"/>
              </w:rPr>
            </w:pPr>
            <w:r w:rsidRPr="00FB5745">
              <w:rPr>
                <w:rFonts w:cs="Arial"/>
                <w:sz w:val="24"/>
                <w:szCs w:val="24"/>
              </w:rPr>
              <w:t>Includes</w:t>
            </w:r>
            <w:r>
              <w:rPr>
                <w:rFonts w:cs="Arial"/>
                <w:sz w:val="24"/>
                <w:szCs w:val="24"/>
              </w:rPr>
              <w:t>:</w:t>
            </w:r>
            <w:r>
              <w:rPr>
                <w:rFonts w:cs="Arial"/>
                <w:sz w:val="24"/>
                <w:szCs w:val="24"/>
              </w:rPr>
              <w:br/>
            </w:r>
            <w:r w:rsidRPr="00FB5745">
              <w:rPr>
                <w:rFonts w:cs="Arial"/>
                <w:sz w:val="24"/>
                <w:szCs w:val="24"/>
              </w:rPr>
              <w:t>Manage Concern</w:t>
            </w:r>
          </w:p>
        </w:tc>
      </w:tr>
      <w:tr w:rsidR="001879B6" w:rsidTr="000F3FCA" w14:paraId="1ACD0D9E" w14:textId="77777777">
        <w:trPr>
          <w:trHeight w:val="707"/>
        </w:trPr>
        <w:tc>
          <w:tcPr>
            <w:tcW w:w="3686" w:type="dxa"/>
            <w:shd w:val="clear" w:color="auto" w:fill="AC0000"/>
            <w:vAlign w:val="center"/>
          </w:tcPr>
          <w:p w:rsidRPr="00CA144D" w:rsidR="001879B6" w:rsidP="000F3FCA" w:rsidRDefault="001879B6" w14:paraId="17465D77" w14:textId="77777777">
            <w:pPr>
              <w:tabs>
                <w:tab w:val="left" w:pos="3120"/>
              </w:tabs>
              <w:rPr>
                <w:rFonts w:cs="Arial"/>
                <w:b/>
                <w:bCs/>
                <w:sz w:val="24"/>
                <w:szCs w:val="24"/>
              </w:rPr>
            </w:pPr>
            <w:r w:rsidRPr="00CA144D">
              <w:rPr>
                <w:rFonts w:cs="Arial"/>
                <w:b/>
                <w:bCs/>
                <w:sz w:val="24"/>
                <w:szCs w:val="24"/>
              </w:rPr>
              <w:t>Stakeholders</w:t>
            </w:r>
          </w:p>
        </w:tc>
        <w:tc>
          <w:tcPr>
            <w:tcW w:w="6804" w:type="dxa"/>
            <w:gridSpan w:val="2"/>
            <w:vAlign w:val="center"/>
          </w:tcPr>
          <w:p w:rsidRPr="00E55A49" w:rsidR="001879B6" w:rsidP="000F3FCA" w:rsidRDefault="001879B6" w14:paraId="017C5B73" w14:textId="77777777">
            <w:pPr>
              <w:rPr>
                <w:rFonts w:cs="Arial"/>
                <w:sz w:val="24"/>
                <w:szCs w:val="24"/>
              </w:rPr>
            </w:pPr>
            <w:r w:rsidRPr="00D80B48">
              <w:rPr>
                <w:rFonts w:cs="Arial"/>
                <w:sz w:val="24"/>
                <w:szCs w:val="24"/>
              </w:rPr>
              <w:t>Barangay Captain: views the generated report from the resident.</w:t>
            </w:r>
          </w:p>
        </w:tc>
      </w:tr>
      <w:tr w:rsidR="001879B6" w:rsidTr="000F3FCA" w14:paraId="4439708C" w14:textId="77777777">
        <w:trPr>
          <w:trHeight w:val="973"/>
        </w:trPr>
        <w:tc>
          <w:tcPr>
            <w:tcW w:w="3686" w:type="dxa"/>
            <w:shd w:val="clear" w:color="auto" w:fill="AC0000"/>
            <w:vAlign w:val="center"/>
          </w:tcPr>
          <w:p w:rsidRPr="00CA144D" w:rsidR="001879B6" w:rsidP="000F3FCA" w:rsidRDefault="001879B6" w14:paraId="47901AC6" w14:textId="77777777">
            <w:pPr>
              <w:tabs>
                <w:tab w:val="left" w:pos="3120"/>
              </w:tabs>
              <w:rPr>
                <w:rFonts w:cs="Arial"/>
                <w:b/>
                <w:bCs/>
                <w:sz w:val="24"/>
                <w:szCs w:val="24"/>
              </w:rPr>
            </w:pPr>
            <w:r w:rsidRPr="00CA144D">
              <w:rPr>
                <w:rFonts w:cs="Arial"/>
                <w:b/>
                <w:bCs/>
                <w:sz w:val="24"/>
                <w:szCs w:val="24"/>
              </w:rPr>
              <w:t>Preconditions</w:t>
            </w:r>
          </w:p>
        </w:tc>
        <w:tc>
          <w:tcPr>
            <w:tcW w:w="6804" w:type="dxa"/>
            <w:gridSpan w:val="2"/>
            <w:vAlign w:val="center"/>
          </w:tcPr>
          <w:p w:rsidRPr="00E55A49" w:rsidR="001879B6" w:rsidP="000F3FCA" w:rsidRDefault="733F00A2" w14:paraId="7E6001FE" w14:textId="4D439B14">
            <w:pPr>
              <w:rPr>
                <w:rFonts w:cs="Arial"/>
                <w:sz w:val="24"/>
                <w:szCs w:val="24"/>
              </w:rPr>
            </w:pPr>
            <w:r w:rsidRPr="2334F8B0">
              <w:rPr>
                <w:rFonts w:cs="Arial"/>
                <w:sz w:val="24"/>
                <w:szCs w:val="24"/>
              </w:rPr>
              <w:t>Residents</w:t>
            </w:r>
            <w:r w:rsidRPr="000503D7" w:rsidR="001879B6">
              <w:rPr>
                <w:rFonts w:cs="Arial"/>
                <w:sz w:val="24"/>
                <w:szCs w:val="24"/>
              </w:rPr>
              <w:t xml:space="preserve"> must be present</w:t>
            </w:r>
            <w:r w:rsidR="001879B6">
              <w:rPr>
                <w:rFonts w:cs="Arial"/>
                <w:sz w:val="24"/>
                <w:szCs w:val="24"/>
              </w:rPr>
              <w:t>.</w:t>
            </w:r>
            <w:r w:rsidR="001879B6">
              <w:br/>
            </w:r>
            <w:r w:rsidRPr="000503D7" w:rsidR="001879B6">
              <w:rPr>
                <w:rFonts w:cs="Arial"/>
                <w:sz w:val="24"/>
                <w:szCs w:val="24"/>
              </w:rPr>
              <w:t>Requested document must exist</w:t>
            </w:r>
            <w:r w:rsidR="001879B6">
              <w:rPr>
                <w:rFonts w:cs="Arial"/>
                <w:sz w:val="24"/>
                <w:szCs w:val="24"/>
              </w:rPr>
              <w:t>.</w:t>
            </w:r>
            <w:r w:rsidR="001879B6">
              <w:br/>
            </w:r>
            <w:r w:rsidRPr="000503D7" w:rsidR="001879B6">
              <w:rPr>
                <w:rFonts w:cs="Arial"/>
                <w:sz w:val="24"/>
                <w:szCs w:val="24"/>
              </w:rPr>
              <w:t>Requirement should be valid</w:t>
            </w:r>
            <w:r w:rsidR="001879B6">
              <w:rPr>
                <w:rFonts w:cs="Arial"/>
                <w:sz w:val="24"/>
                <w:szCs w:val="24"/>
              </w:rPr>
              <w:t>.</w:t>
            </w:r>
            <w:r w:rsidRPr="000503D7" w:rsidDel="006C4CB7" w:rsidR="001879B6">
              <w:rPr>
                <w:rFonts w:cs="Arial"/>
                <w:sz w:val="24"/>
                <w:szCs w:val="24"/>
              </w:rPr>
              <w:t xml:space="preserve"> </w:t>
            </w:r>
          </w:p>
        </w:tc>
      </w:tr>
      <w:tr w:rsidR="001879B6" w:rsidTr="000F3FCA" w14:paraId="06D25BDE" w14:textId="77777777">
        <w:trPr>
          <w:trHeight w:val="1107"/>
        </w:trPr>
        <w:tc>
          <w:tcPr>
            <w:tcW w:w="3686" w:type="dxa"/>
            <w:shd w:val="clear" w:color="auto" w:fill="AC0000"/>
            <w:vAlign w:val="center"/>
          </w:tcPr>
          <w:p w:rsidRPr="00CA144D" w:rsidR="001879B6" w:rsidP="000F3FCA" w:rsidRDefault="001879B6" w14:paraId="6A9F8DB0" w14:textId="77777777">
            <w:pPr>
              <w:tabs>
                <w:tab w:val="left" w:pos="3120"/>
              </w:tabs>
              <w:rPr>
                <w:rFonts w:cs="Arial"/>
                <w:b/>
                <w:bCs/>
                <w:sz w:val="24"/>
                <w:szCs w:val="24"/>
              </w:rPr>
            </w:pPr>
            <w:r w:rsidRPr="00CA144D">
              <w:rPr>
                <w:rFonts w:cs="Arial"/>
                <w:b/>
                <w:bCs/>
                <w:sz w:val="24"/>
                <w:szCs w:val="24"/>
              </w:rPr>
              <w:t>Postconditions</w:t>
            </w:r>
          </w:p>
        </w:tc>
        <w:tc>
          <w:tcPr>
            <w:tcW w:w="6804" w:type="dxa"/>
            <w:gridSpan w:val="2"/>
            <w:vAlign w:val="center"/>
          </w:tcPr>
          <w:p w:rsidR="001879B6" w:rsidP="000F3FCA" w:rsidRDefault="001879B6" w14:paraId="060B892F" w14:textId="77777777">
            <w:pPr>
              <w:rPr>
                <w:rFonts w:cs="Arial"/>
                <w:sz w:val="24"/>
                <w:szCs w:val="24"/>
              </w:rPr>
            </w:pPr>
            <w:r w:rsidRPr="009E0299">
              <w:rPr>
                <w:rFonts w:cs="Arial"/>
                <w:sz w:val="24"/>
                <w:szCs w:val="24"/>
              </w:rPr>
              <w:t>The barangay cashier must provide an official receipt to the Residents.</w:t>
            </w:r>
          </w:p>
          <w:p w:rsidR="001879B6" w:rsidDel="006C4CB7" w:rsidP="000F3FCA" w:rsidRDefault="001879B6" w14:paraId="039A874D" w14:textId="77777777">
            <w:pPr>
              <w:rPr>
                <w:del w:author="Izza Jean Celeste" w:date="2023-11-02T18:29:00Z" w:id="76"/>
                <w:rFonts w:cs="Arial"/>
                <w:sz w:val="24"/>
                <w:szCs w:val="24"/>
              </w:rPr>
            </w:pPr>
          </w:p>
          <w:p w:rsidR="001879B6" w:rsidP="000F3FCA" w:rsidRDefault="001879B6" w14:paraId="5A45436D" w14:textId="77777777">
            <w:pPr>
              <w:rPr>
                <w:ins w:author="Izza Jean Celeste" w:date="2023-11-02T18:29:00Z" w:id="77"/>
                <w:rFonts w:cs="Arial"/>
                <w:sz w:val="24"/>
                <w:szCs w:val="24"/>
              </w:rPr>
            </w:pPr>
            <w:r w:rsidRPr="009E0299">
              <w:rPr>
                <w:rFonts w:cs="Arial"/>
                <w:sz w:val="24"/>
                <w:szCs w:val="24"/>
              </w:rPr>
              <w:t>The requested barangay document should have a signature or dry seal stamp from the barangay.</w:t>
            </w:r>
          </w:p>
          <w:p w:rsidR="001879B6" w:rsidP="000F3FCA" w:rsidRDefault="001879B6" w14:paraId="2E389E1E" w14:textId="77777777">
            <w:pPr>
              <w:rPr>
                <w:rFonts w:cs="Arial"/>
                <w:sz w:val="24"/>
                <w:szCs w:val="24"/>
              </w:rPr>
            </w:pPr>
          </w:p>
          <w:p w:rsidR="001879B6" w:rsidP="000F3FCA" w:rsidRDefault="001879B6" w14:paraId="4D169F7E" w14:textId="77777777">
            <w:pPr>
              <w:rPr>
                <w:rFonts w:cs="Arial"/>
                <w:sz w:val="24"/>
                <w:szCs w:val="24"/>
              </w:rPr>
            </w:pPr>
          </w:p>
          <w:p w:rsidRPr="00E55A49" w:rsidR="001879B6" w:rsidP="000F3FCA" w:rsidRDefault="001879B6" w14:paraId="77F18042" w14:textId="77777777">
            <w:pPr>
              <w:rPr>
                <w:rFonts w:cs="Arial"/>
                <w:sz w:val="24"/>
                <w:szCs w:val="24"/>
              </w:rPr>
            </w:pPr>
            <w:r w:rsidRPr="009E0299">
              <w:rPr>
                <w:rFonts w:cs="Arial"/>
                <w:sz w:val="24"/>
                <w:szCs w:val="24"/>
              </w:rPr>
              <w:t>The official receipt and request form should be recorded in the database</w:t>
            </w:r>
            <w:ins w:author="Izza Jean Celeste" w:date="2023-11-02T18:29:00Z" w:id="78">
              <w:r>
                <w:rPr>
                  <w:rFonts w:cs="Arial"/>
                  <w:sz w:val="24"/>
                  <w:szCs w:val="24"/>
                </w:rPr>
                <w:t>.</w:t>
              </w:r>
            </w:ins>
          </w:p>
        </w:tc>
      </w:tr>
      <w:tr w:rsidR="001879B6" w:rsidTr="000F3FCA" w14:paraId="6569384B" w14:textId="77777777">
        <w:trPr>
          <w:trHeight w:val="420"/>
        </w:trPr>
        <w:tc>
          <w:tcPr>
            <w:tcW w:w="3686" w:type="dxa"/>
            <w:vMerge w:val="restart"/>
            <w:shd w:val="clear" w:color="auto" w:fill="AC0000"/>
            <w:vAlign w:val="center"/>
          </w:tcPr>
          <w:p w:rsidRPr="00CA144D" w:rsidR="001879B6" w:rsidP="000F3FCA" w:rsidRDefault="001879B6" w14:paraId="4F1AF8BD" w14:textId="77777777">
            <w:pPr>
              <w:tabs>
                <w:tab w:val="left" w:pos="3120"/>
              </w:tabs>
              <w:rPr>
                <w:rFonts w:cs="Arial"/>
                <w:b/>
                <w:bCs/>
                <w:sz w:val="24"/>
                <w:szCs w:val="24"/>
              </w:rPr>
            </w:pPr>
            <w:r w:rsidRPr="00CA144D">
              <w:rPr>
                <w:rFonts w:cs="Arial"/>
                <w:b/>
                <w:bCs/>
                <w:sz w:val="24"/>
                <w:szCs w:val="24"/>
              </w:rPr>
              <w:t>Flow of Activities</w:t>
            </w:r>
          </w:p>
        </w:tc>
        <w:tc>
          <w:tcPr>
            <w:tcW w:w="3402" w:type="dxa"/>
            <w:vAlign w:val="center"/>
          </w:tcPr>
          <w:p w:rsidRPr="00E55A49" w:rsidR="001879B6" w:rsidP="000F3FCA" w:rsidRDefault="001879B6" w14:paraId="58C54120" w14:textId="77777777">
            <w:pPr>
              <w:jc w:val="center"/>
              <w:rPr>
                <w:rFonts w:cs="Arial"/>
                <w:b/>
                <w:bCs/>
                <w:sz w:val="24"/>
                <w:szCs w:val="24"/>
              </w:rPr>
            </w:pPr>
            <w:r w:rsidRPr="00E55A49">
              <w:rPr>
                <w:rFonts w:cs="Arial"/>
                <w:b/>
                <w:bCs/>
                <w:sz w:val="24"/>
                <w:szCs w:val="24"/>
              </w:rPr>
              <w:t>Actor</w:t>
            </w:r>
          </w:p>
        </w:tc>
        <w:tc>
          <w:tcPr>
            <w:tcW w:w="3402" w:type="dxa"/>
            <w:vAlign w:val="center"/>
          </w:tcPr>
          <w:p w:rsidRPr="00E55A49" w:rsidR="001879B6" w:rsidP="000F3FCA" w:rsidRDefault="001879B6" w14:paraId="226059FE" w14:textId="77777777">
            <w:pPr>
              <w:jc w:val="center"/>
              <w:rPr>
                <w:rFonts w:cs="Arial"/>
                <w:b/>
                <w:bCs/>
                <w:sz w:val="24"/>
                <w:szCs w:val="24"/>
              </w:rPr>
            </w:pPr>
            <w:r w:rsidRPr="00E55A49">
              <w:rPr>
                <w:rFonts w:cs="Arial"/>
                <w:b/>
                <w:bCs/>
                <w:sz w:val="24"/>
                <w:szCs w:val="24"/>
              </w:rPr>
              <w:t>Flow of Activities</w:t>
            </w:r>
          </w:p>
        </w:tc>
      </w:tr>
      <w:tr w:rsidR="001879B6" w:rsidTr="2334F8B0" w14:paraId="2AF9D5C9" w14:textId="77777777">
        <w:trPr>
          <w:trHeight w:val="5511"/>
        </w:trPr>
        <w:tc>
          <w:tcPr>
            <w:tcW w:w="3686" w:type="dxa"/>
            <w:vMerge/>
            <w:vAlign w:val="center"/>
          </w:tcPr>
          <w:p w:rsidR="001879B6" w:rsidP="000F3FCA" w:rsidRDefault="001879B6" w14:paraId="10A178FB" w14:textId="77777777">
            <w:pPr>
              <w:tabs>
                <w:tab w:val="left" w:pos="3120"/>
              </w:tabs>
              <w:rPr>
                <w:rFonts w:cs="Arial"/>
                <w:sz w:val="24"/>
                <w:szCs w:val="24"/>
              </w:rPr>
            </w:pPr>
          </w:p>
        </w:tc>
        <w:tc>
          <w:tcPr>
            <w:tcW w:w="3402" w:type="dxa"/>
            <w:vAlign w:val="center"/>
          </w:tcPr>
          <w:p w:rsidR="001879B6" w:rsidP="001879B6" w:rsidRDefault="001879B6" w14:paraId="1DAADF98" w14:textId="77777777">
            <w:pPr>
              <w:pStyle w:val="ListParagraph"/>
              <w:numPr>
                <w:ilvl w:val="0"/>
                <w:numId w:val="35"/>
              </w:numPr>
              <w:rPr>
                <w:rFonts w:cs="Arial"/>
                <w:sz w:val="24"/>
                <w:szCs w:val="24"/>
              </w:rPr>
            </w:pPr>
            <w:r w:rsidRPr="007F6D9A">
              <w:rPr>
                <w:rFonts w:cs="Arial"/>
                <w:sz w:val="24"/>
                <w:szCs w:val="24"/>
              </w:rPr>
              <w:t>Residents must go to the website and click Online Request</w:t>
            </w:r>
          </w:p>
          <w:p w:rsidR="001879B6" w:rsidP="001879B6" w:rsidRDefault="001879B6" w14:paraId="3F509CB7" w14:textId="77777777">
            <w:pPr>
              <w:pStyle w:val="ListParagraph"/>
              <w:numPr>
                <w:ilvl w:val="0"/>
                <w:numId w:val="35"/>
              </w:numPr>
              <w:rPr>
                <w:rFonts w:cs="Arial"/>
                <w:sz w:val="24"/>
                <w:szCs w:val="24"/>
              </w:rPr>
            </w:pPr>
            <w:r w:rsidRPr="007F6D9A">
              <w:rPr>
                <w:rFonts w:cs="Arial"/>
                <w:sz w:val="24"/>
                <w:szCs w:val="24"/>
              </w:rPr>
              <w:t>Residents input credentials (email and password) and click the log-in button.</w:t>
            </w:r>
          </w:p>
          <w:p w:rsidR="001879B6" w:rsidP="001879B6" w:rsidRDefault="001879B6" w14:paraId="1298F1CC" w14:textId="355DC767">
            <w:pPr>
              <w:pStyle w:val="ListParagraph"/>
              <w:numPr>
                <w:ilvl w:val="0"/>
                <w:numId w:val="35"/>
              </w:numPr>
              <w:rPr>
                <w:rFonts w:cs="Arial"/>
                <w:sz w:val="24"/>
                <w:szCs w:val="24"/>
              </w:rPr>
            </w:pPr>
            <w:r w:rsidRPr="007F6D9A">
              <w:rPr>
                <w:rFonts w:cs="Arial"/>
                <w:sz w:val="24"/>
                <w:szCs w:val="24"/>
              </w:rPr>
              <w:t xml:space="preserve">Resident clicks the type of document being requested and uploads </w:t>
            </w:r>
            <w:commentRangeStart w:id="79"/>
            <w:commentRangeEnd w:id="79"/>
            <w:r>
              <w:rPr>
                <w:rStyle w:val="CommentReference"/>
              </w:rPr>
              <w:commentReference w:id="79"/>
            </w:r>
            <w:r w:rsidRPr="007F6D9A">
              <w:rPr>
                <w:rFonts w:cs="Arial"/>
                <w:sz w:val="24"/>
                <w:szCs w:val="24"/>
              </w:rPr>
              <w:t>requirements.</w:t>
            </w:r>
          </w:p>
          <w:p w:rsidRPr="00581DF8" w:rsidR="001879B6" w:rsidP="001879B6" w:rsidRDefault="001879B6" w14:paraId="1080E65F" w14:textId="77777777">
            <w:pPr>
              <w:pStyle w:val="ListParagraph"/>
              <w:numPr>
                <w:ilvl w:val="0"/>
                <w:numId w:val="35"/>
              </w:numPr>
              <w:rPr>
                <w:rFonts w:cs="Arial"/>
                <w:sz w:val="24"/>
                <w:szCs w:val="24"/>
              </w:rPr>
            </w:pPr>
            <w:r w:rsidRPr="007F6D9A">
              <w:rPr>
                <w:rFonts w:cs="Arial"/>
                <w:sz w:val="24"/>
                <w:szCs w:val="24"/>
              </w:rPr>
              <w:t>Residents click the submit button to proceed.</w:t>
            </w:r>
          </w:p>
        </w:tc>
        <w:tc>
          <w:tcPr>
            <w:tcW w:w="3402" w:type="dxa"/>
            <w:vAlign w:val="center"/>
          </w:tcPr>
          <w:p w:rsidRPr="00E55A49" w:rsidR="001879B6" w:rsidP="000F3FCA" w:rsidRDefault="001879B6" w14:paraId="3C127406" w14:textId="21E88C38">
            <w:pPr>
              <w:rPr>
                <w:rFonts w:cs="Arial"/>
                <w:sz w:val="24"/>
                <w:szCs w:val="24"/>
              </w:rPr>
            </w:pPr>
            <w:r>
              <w:rPr>
                <w:rFonts w:cs="Arial"/>
                <w:sz w:val="24"/>
                <w:szCs w:val="24"/>
              </w:rPr>
              <w:t xml:space="preserve">1.1 </w:t>
            </w:r>
            <w:r w:rsidRPr="00CB1EC6">
              <w:rPr>
                <w:rFonts w:cs="Arial"/>
                <w:sz w:val="24"/>
                <w:szCs w:val="24"/>
              </w:rPr>
              <w:t>Display Home Page</w:t>
            </w:r>
            <w:r>
              <w:br/>
            </w:r>
            <w:r>
              <w:br/>
            </w:r>
            <w:r w:rsidRPr="00CB1EC6">
              <w:rPr>
                <w:rFonts w:cs="Arial"/>
                <w:sz w:val="24"/>
                <w:szCs w:val="24"/>
              </w:rPr>
              <w:t>1.2 Display Log-in Page</w:t>
            </w:r>
            <w:r>
              <w:br/>
            </w:r>
            <w:r>
              <w:br/>
            </w:r>
            <w:r w:rsidRPr="00CB1EC6">
              <w:rPr>
                <w:rFonts w:cs="Arial"/>
                <w:sz w:val="24"/>
                <w:szCs w:val="24"/>
              </w:rPr>
              <w:t>2.1 Display Resident Account Dashboard</w:t>
            </w:r>
            <w:r>
              <w:br/>
            </w:r>
            <w:r>
              <w:br/>
            </w:r>
            <w:r w:rsidRPr="00CB1EC6">
              <w:rPr>
                <w:rFonts w:cs="Arial"/>
                <w:sz w:val="24"/>
                <w:szCs w:val="24"/>
              </w:rPr>
              <w:t>3.1 Display document information</w:t>
            </w:r>
            <w:r>
              <w:br/>
            </w:r>
            <w:r>
              <w:br/>
            </w:r>
            <w:r w:rsidRPr="00CB1EC6">
              <w:rPr>
                <w:rFonts w:cs="Arial"/>
                <w:sz w:val="24"/>
                <w:szCs w:val="24"/>
              </w:rPr>
              <w:t>4.1 Save the Request Details to Request Database</w:t>
            </w:r>
            <w:r>
              <w:br/>
            </w:r>
            <w:r>
              <w:br/>
            </w:r>
            <w:r w:rsidRPr="00CB1EC6">
              <w:rPr>
                <w:rFonts w:cs="Arial"/>
                <w:sz w:val="24"/>
                <w:szCs w:val="24"/>
              </w:rPr>
              <w:t>4.2 Display details for submitted document request and the transaction key.</w:t>
            </w:r>
            <w:r>
              <w:br/>
            </w:r>
            <w:r>
              <w:br/>
            </w:r>
            <w:r w:rsidRPr="00CB1EC6">
              <w:rPr>
                <w:rFonts w:cs="Arial"/>
                <w:sz w:val="24"/>
                <w:szCs w:val="24"/>
              </w:rPr>
              <w:t xml:space="preserve">4.3 Send the confirmation </w:t>
            </w:r>
            <w:r w:rsidRPr="65E5465F" w:rsidR="2CEEEF9D">
              <w:rPr>
                <w:rFonts w:cs="Arial"/>
                <w:sz w:val="24"/>
                <w:szCs w:val="24"/>
              </w:rPr>
              <w:t>by</w:t>
            </w:r>
            <w:r w:rsidRPr="00CB1EC6">
              <w:rPr>
                <w:rFonts w:cs="Arial"/>
                <w:sz w:val="24"/>
                <w:szCs w:val="24"/>
              </w:rPr>
              <w:t xml:space="preserve"> email. </w:t>
            </w:r>
          </w:p>
        </w:tc>
      </w:tr>
      <w:tr w:rsidR="001879B6" w:rsidTr="000F3FCA" w14:paraId="20AE112D" w14:textId="77777777">
        <w:trPr>
          <w:trHeight w:val="1690"/>
        </w:trPr>
        <w:tc>
          <w:tcPr>
            <w:tcW w:w="3686" w:type="dxa"/>
            <w:shd w:val="clear" w:color="auto" w:fill="AC0000"/>
            <w:vAlign w:val="center"/>
          </w:tcPr>
          <w:p w:rsidRPr="00E55A49" w:rsidR="001879B6" w:rsidP="000F3FCA" w:rsidRDefault="001879B6" w14:paraId="4D8B3E0F" w14:textId="77777777">
            <w:pPr>
              <w:tabs>
                <w:tab w:val="left" w:pos="3120"/>
              </w:tabs>
              <w:rPr>
                <w:rFonts w:cs="Arial"/>
                <w:b/>
                <w:bCs/>
                <w:sz w:val="24"/>
                <w:szCs w:val="24"/>
              </w:rPr>
            </w:pPr>
            <w:r w:rsidRPr="00E55A49">
              <w:rPr>
                <w:rFonts w:cs="Arial"/>
                <w:b/>
                <w:bCs/>
                <w:sz w:val="24"/>
                <w:szCs w:val="24"/>
              </w:rPr>
              <w:t>Exception Conditions</w:t>
            </w:r>
          </w:p>
        </w:tc>
        <w:tc>
          <w:tcPr>
            <w:tcW w:w="6804" w:type="dxa"/>
            <w:gridSpan w:val="2"/>
            <w:vAlign w:val="center"/>
          </w:tcPr>
          <w:p w:rsidRPr="00E55A49" w:rsidR="001879B6" w:rsidP="000F3FCA" w:rsidRDefault="001879B6" w14:paraId="71D8AE92" w14:textId="2C15770F">
            <w:pPr>
              <w:rPr>
                <w:rFonts w:cs="Arial"/>
                <w:sz w:val="24"/>
                <w:szCs w:val="24"/>
              </w:rPr>
            </w:pPr>
            <w:r w:rsidRPr="00411DBD">
              <w:rPr>
                <w:rFonts w:cs="Arial"/>
                <w:sz w:val="24"/>
                <w:szCs w:val="24"/>
              </w:rPr>
              <w:t xml:space="preserve">2.1 If the Resident provided the </w:t>
            </w:r>
            <w:r w:rsidRPr="47A41086" w:rsidR="7F2AF292">
              <w:rPr>
                <w:rFonts w:cs="Arial"/>
                <w:sz w:val="24"/>
                <w:szCs w:val="24"/>
              </w:rPr>
              <w:t>incorrect</w:t>
            </w:r>
            <w:r w:rsidRPr="00411DBD">
              <w:rPr>
                <w:rFonts w:cs="Arial"/>
                <w:sz w:val="24"/>
                <w:szCs w:val="24"/>
              </w:rPr>
              <w:t xml:space="preserve"> email or password, then show log-in error message.</w:t>
            </w:r>
            <w:r>
              <w:br/>
            </w:r>
            <w:r>
              <w:br/>
            </w:r>
            <w:r w:rsidRPr="00411DBD">
              <w:rPr>
                <w:rFonts w:cs="Arial"/>
                <w:sz w:val="24"/>
                <w:szCs w:val="24"/>
              </w:rPr>
              <w:t>4.1 If the Resident did not meet the requirements of the document, then the transaction will be terminated</w:t>
            </w:r>
          </w:p>
        </w:tc>
      </w:tr>
    </w:tbl>
    <w:p w:rsidRPr="00154CF3" w:rsidR="001879B6" w:rsidP="001879B6" w:rsidRDefault="001879B6" w14:paraId="50D5A1D2" w14:textId="77777777">
      <w:pPr>
        <w:rPr>
          <w:color w:val="000000" w:themeColor="text1"/>
          <w:sz w:val="24"/>
          <w:szCs w:val="24"/>
        </w:rPr>
      </w:pPr>
    </w:p>
    <w:p w:rsidRPr="00154CF3" w:rsidR="001879B6" w:rsidP="001879B6" w:rsidRDefault="00057ACD" w14:paraId="2EADD127" w14:textId="28E6625F">
      <w:pPr>
        <w:pStyle w:val="Caption"/>
        <w:keepNext/>
        <w:jc w:val="center"/>
        <w:rPr>
          <w:i w:val="0"/>
          <w:color w:val="000000" w:themeColor="text1"/>
          <w:sz w:val="24"/>
          <w:szCs w:val="24"/>
        </w:rPr>
      </w:pPr>
      <w:bookmarkStart w:name="_Toc150781761" w:id="80"/>
      <w:bookmarkStart w:name="_Toc150946793" w:id="81"/>
      <w:bookmarkStart w:name="_Toc150947139" w:id="82"/>
      <w:r w:rsidRPr="00154CF3">
        <w:rPr>
          <w:i w:val="0"/>
          <w:iCs w:val="0"/>
          <w:color w:val="000000" w:themeColor="text1"/>
          <w:sz w:val="24"/>
          <w:szCs w:val="24"/>
        </w:rPr>
        <w:t xml:space="preserve">TABLE </w:t>
      </w:r>
      <w:r w:rsidRPr="00154CF3" w:rsidR="00534A7B">
        <w:rPr>
          <w:i w:val="0"/>
          <w:iCs w:val="0"/>
          <w:color w:val="000000" w:themeColor="text1"/>
          <w:sz w:val="24"/>
          <w:szCs w:val="24"/>
        </w:rPr>
        <w:fldChar w:fldCharType="begin"/>
      </w:r>
      <w:r w:rsidRPr="00154CF3" w:rsidR="00534A7B">
        <w:rPr>
          <w:i w:val="0"/>
          <w:iCs w:val="0"/>
          <w:color w:val="000000" w:themeColor="text1"/>
          <w:sz w:val="24"/>
          <w:szCs w:val="24"/>
        </w:rPr>
        <w:instrText xml:space="preserve"> SEQ TABLE \* ARABIC </w:instrText>
      </w:r>
      <w:r w:rsidRPr="00154CF3" w:rsidR="00534A7B">
        <w:rPr>
          <w:i w:val="0"/>
          <w:iCs w:val="0"/>
          <w:color w:val="000000" w:themeColor="text1"/>
          <w:sz w:val="24"/>
          <w:szCs w:val="24"/>
        </w:rPr>
        <w:fldChar w:fldCharType="separate"/>
      </w:r>
      <w:r w:rsidRPr="00154CF3">
        <w:rPr>
          <w:i w:val="0"/>
          <w:iCs w:val="0"/>
          <w:noProof/>
          <w:color w:val="000000" w:themeColor="text1"/>
          <w:sz w:val="24"/>
          <w:szCs w:val="24"/>
        </w:rPr>
        <w:t>8</w:t>
      </w:r>
      <w:r w:rsidRPr="00154CF3" w:rsidR="00534A7B">
        <w:rPr>
          <w:i w:val="0"/>
          <w:iCs w:val="0"/>
          <w:color w:val="000000" w:themeColor="text1"/>
          <w:sz w:val="24"/>
          <w:szCs w:val="24"/>
        </w:rPr>
        <w:fldChar w:fldCharType="end"/>
      </w:r>
      <w:r w:rsidRPr="00154CF3">
        <w:rPr>
          <w:i w:val="0"/>
          <w:iCs w:val="0"/>
          <w:color w:val="000000" w:themeColor="text1"/>
          <w:sz w:val="24"/>
          <w:szCs w:val="24"/>
        </w:rPr>
        <w:t xml:space="preserve"> </w:t>
      </w:r>
      <w:bookmarkEnd w:id="80"/>
      <w:r w:rsidRPr="00154CF3">
        <w:rPr>
          <w:i w:val="0"/>
          <w:iCs w:val="0"/>
          <w:color w:val="000000" w:themeColor="text1"/>
          <w:sz w:val="24"/>
          <w:szCs w:val="24"/>
        </w:rPr>
        <w:br/>
      </w:r>
      <w:r w:rsidRPr="00154CF3">
        <w:rPr>
          <w:i w:val="0"/>
          <w:iCs w:val="0"/>
          <w:color w:val="000000" w:themeColor="text1"/>
          <w:sz w:val="24"/>
          <w:szCs w:val="24"/>
        </w:rPr>
        <w:t>TRACK REQUEST STATUS</w:t>
      </w:r>
      <w:bookmarkEnd w:id="81"/>
      <w:bookmarkEnd w:id="82"/>
    </w:p>
    <w:tbl>
      <w:tblPr>
        <w:tblStyle w:val="TableGrid"/>
        <w:tblW w:w="10490" w:type="dxa"/>
        <w:tblInd w:w="-572" w:type="dxa"/>
        <w:tblLook w:val="04A0" w:firstRow="1" w:lastRow="0" w:firstColumn="1" w:lastColumn="0" w:noHBand="0" w:noVBand="1"/>
      </w:tblPr>
      <w:tblGrid>
        <w:gridCol w:w="3686"/>
        <w:gridCol w:w="3402"/>
        <w:gridCol w:w="3402"/>
      </w:tblGrid>
      <w:tr w:rsidR="001879B6" w14:paraId="26A384B9" w14:textId="77777777">
        <w:trPr>
          <w:trHeight w:val="365"/>
        </w:trPr>
        <w:tc>
          <w:tcPr>
            <w:tcW w:w="3686" w:type="dxa"/>
            <w:shd w:val="clear" w:color="auto" w:fill="AC0000"/>
            <w:vAlign w:val="center"/>
          </w:tcPr>
          <w:p w:rsidRPr="00CA144D" w:rsidR="001879B6" w:rsidP="000F3FCA" w:rsidRDefault="001879B6" w14:paraId="5D3D932B" w14:textId="77777777">
            <w:pPr>
              <w:tabs>
                <w:tab w:val="left" w:pos="3120"/>
              </w:tabs>
              <w:rPr>
                <w:rFonts w:cs="Arial"/>
                <w:b/>
                <w:bCs/>
                <w:sz w:val="24"/>
                <w:szCs w:val="24"/>
              </w:rPr>
            </w:pPr>
            <w:r>
              <w:rPr>
                <w:rFonts w:cs="Arial"/>
                <w:b/>
                <w:bCs/>
                <w:sz w:val="24"/>
                <w:szCs w:val="24"/>
              </w:rPr>
              <w:t>Use Case Number</w:t>
            </w:r>
          </w:p>
        </w:tc>
        <w:tc>
          <w:tcPr>
            <w:tcW w:w="6804" w:type="dxa"/>
            <w:gridSpan w:val="2"/>
            <w:vAlign w:val="center"/>
          </w:tcPr>
          <w:p w:rsidRPr="00411DBD" w:rsidR="001879B6" w:rsidP="000F3FCA" w:rsidRDefault="001879B6" w14:paraId="1E43B5D6" w14:textId="77777777">
            <w:pPr>
              <w:rPr>
                <w:rFonts w:cs="Arial"/>
                <w:sz w:val="24"/>
                <w:szCs w:val="24"/>
              </w:rPr>
            </w:pPr>
            <w:r w:rsidRPr="00790078">
              <w:rPr>
                <w:rFonts w:cs="Arial"/>
                <w:sz w:val="24"/>
                <w:szCs w:val="24"/>
              </w:rPr>
              <w:t>BSSV</w:t>
            </w:r>
            <w:r>
              <w:rPr>
                <w:rFonts w:cs="Arial"/>
                <w:sz w:val="24"/>
                <w:szCs w:val="24"/>
              </w:rPr>
              <w:t>UC</w:t>
            </w:r>
            <w:r w:rsidRPr="00790078">
              <w:rPr>
                <w:rFonts w:cs="Arial"/>
                <w:sz w:val="24"/>
                <w:szCs w:val="24"/>
              </w:rPr>
              <w:t>0</w:t>
            </w:r>
            <w:r>
              <w:rPr>
                <w:rFonts w:cs="Arial"/>
                <w:sz w:val="24"/>
                <w:szCs w:val="24"/>
              </w:rPr>
              <w:t>5</w:t>
            </w:r>
          </w:p>
        </w:tc>
      </w:tr>
      <w:tr w:rsidR="001879B6" w14:paraId="566C56A3" w14:textId="77777777">
        <w:trPr>
          <w:trHeight w:val="365"/>
        </w:trPr>
        <w:tc>
          <w:tcPr>
            <w:tcW w:w="3686" w:type="dxa"/>
            <w:shd w:val="clear" w:color="auto" w:fill="AC0000"/>
            <w:vAlign w:val="center"/>
          </w:tcPr>
          <w:p w:rsidRPr="00CA144D" w:rsidR="001879B6" w:rsidP="000F3FCA" w:rsidRDefault="001879B6" w14:paraId="6A27669A" w14:textId="77777777">
            <w:pPr>
              <w:tabs>
                <w:tab w:val="left" w:pos="3120"/>
              </w:tabs>
              <w:rPr>
                <w:rFonts w:cs="Arial"/>
                <w:b/>
                <w:bCs/>
                <w:sz w:val="32"/>
                <w:szCs w:val="32"/>
              </w:rPr>
            </w:pPr>
            <w:r w:rsidRPr="00CA144D">
              <w:rPr>
                <w:rFonts w:cs="Arial"/>
                <w:b/>
                <w:bCs/>
                <w:sz w:val="24"/>
                <w:szCs w:val="24"/>
              </w:rPr>
              <w:t>Use Case</w:t>
            </w:r>
          </w:p>
        </w:tc>
        <w:tc>
          <w:tcPr>
            <w:tcW w:w="6804" w:type="dxa"/>
            <w:gridSpan w:val="2"/>
            <w:vAlign w:val="center"/>
          </w:tcPr>
          <w:p w:rsidRPr="00E55A49" w:rsidR="001879B6" w:rsidP="000F3FCA" w:rsidRDefault="001879B6" w14:paraId="04980109" w14:textId="77777777">
            <w:pPr>
              <w:rPr>
                <w:rFonts w:cs="Arial"/>
                <w:sz w:val="24"/>
                <w:szCs w:val="24"/>
              </w:rPr>
            </w:pPr>
            <w:r w:rsidRPr="00411DBD">
              <w:rPr>
                <w:rFonts w:cs="Arial"/>
                <w:sz w:val="24"/>
                <w:szCs w:val="24"/>
              </w:rPr>
              <w:t>Track Request Status</w:t>
            </w:r>
          </w:p>
        </w:tc>
      </w:tr>
      <w:tr w:rsidR="001879B6" w14:paraId="0C51A0A1" w14:textId="77777777">
        <w:trPr>
          <w:trHeight w:val="413"/>
        </w:trPr>
        <w:tc>
          <w:tcPr>
            <w:tcW w:w="3686" w:type="dxa"/>
            <w:shd w:val="clear" w:color="auto" w:fill="AC0000"/>
            <w:vAlign w:val="center"/>
          </w:tcPr>
          <w:p w:rsidRPr="00CA144D" w:rsidR="001879B6" w:rsidP="000F3FCA" w:rsidRDefault="001879B6" w14:paraId="1544970A" w14:textId="77777777">
            <w:pPr>
              <w:tabs>
                <w:tab w:val="left" w:pos="3120"/>
              </w:tabs>
              <w:rPr>
                <w:rFonts w:cs="Arial"/>
                <w:b/>
                <w:bCs/>
                <w:sz w:val="24"/>
                <w:szCs w:val="24"/>
              </w:rPr>
            </w:pPr>
            <w:r w:rsidRPr="00CA144D">
              <w:rPr>
                <w:rFonts w:cs="Arial"/>
                <w:b/>
                <w:bCs/>
                <w:sz w:val="24"/>
                <w:szCs w:val="24"/>
              </w:rPr>
              <w:t>Scenario</w:t>
            </w:r>
          </w:p>
        </w:tc>
        <w:tc>
          <w:tcPr>
            <w:tcW w:w="6804" w:type="dxa"/>
            <w:gridSpan w:val="2"/>
            <w:vAlign w:val="center"/>
          </w:tcPr>
          <w:p w:rsidRPr="00E55A49" w:rsidR="001879B6" w:rsidP="000F3FCA" w:rsidRDefault="001879B6" w14:paraId="03631CB9" w14:textId="77777777">
            <w:pPr>
              <w:rPr>
                <w:rFonts w:cs="Arial"/>
                <w:sz w:val="24"/>
                <w:szCs w:val="24"/>
              </w:rPr>
            </w:pPr>
            <w:r w:rsidRPr="00BD0B95">
              <w:rPr>
                <w:rFonts w:cs="Arial"/>
                <w:sz w:val="24"/>
                <w:szCs w:val="24"/>
              </w:rPr>
              <w:t>Track Request</w:t>
            </w:r>
          </w:p>
        </w:tc>
      </w:tr>
      <w:tr w:rsidR="001879B6" w14:paraId="3CE42483" w14:textId="77777777">
        <w:trPr>
          <w:trHeight w:val="419"/>
        </w:trPr>
        <w:tc>
          <w:tcPr>
            <w:tcW w:w="3686" w:type="dxa"/>
            <w:shd w:val="clear" w:color="auto" w:fill="AC0000"/>
            <w:vAlign w:val="center"/>
          </w:tcPr>
          <w:p w:rsidRPr="00CA144D" w:rsidR="001879B6" w:rsidP="000F3FCA" w:rsidRDefault="001879B6" w14:paraId="328BF58A" w14:textId="77777777">
            <w:pPr>
              <w:tabs>
                <w:tab w:val="left" w:pos="3120"/>
              </w:tabs>
              <w:rPr>
                <w:rFonts w:cs="Arial"/>
                <w:b/>
                <w:bCs/>
                <w:sz w:val="24"/>
                <w:szCs w:val="24"/>
              </w:rPr>
            </w:pPr>
            <w:r w:rsidRPr="00CA144D">
              <w:rPr>
                <w:rFonts w:cs="Arial"/>
                <w:b/>
                <w:bCs/>
                <w:sz w:val="24"/>
                <w:szCs w:val="24"/>
              </w:rPr>
              <w:t>Triggering Event</w:t>
            </w:r>
          </w:p>
        </w:tc>
        <w:tc>
          <w:tcPr>
            <w:tcW w:w="6804" w:type="dxa"/>
            <w:gridSpan w:val="2"/>
            <w:vAlign w:val="center"/>
          </w:tcPr>
          <w:p w:rsidRPr="00E55A49" w:rsidR="001879B6" w:rsidP="000F3FCA" w:rsidRDefault="001879B6" w14:paraId="3E5779B0" w14:textId="77777777">
            <w:pPr>
              <w:rPr>
                <w:rFonts w:cs="Arial"/>
                <w:sz w:val="24"/>
                <w:szCs w:val="24"/>
              </w:rPr>
            </w:pPr>
            <w:r w:rsidRPr="00FB5745">
              <w:rPr>
                <w:rFonts w:cs="Arial"/>
                <w:sz w:val="24"/>
                <w:szCs w:val="24"/>
              </w:rPr>
              <w:t>Manage Request</w:t>
            </w:r>
          </w:p>
        </w:tc>
      </w:tr>
      <w:tr w:rsidR="001879B6" w14:paraId="695BB1B5" w14:textId="77777777">
        <w:trPr>
          <w:trHeight w:val="1059"/>
        </w:trPr>
        <w:tc>
          <w:tcPr>
            <w:tcW w:w="3686" w:type="dxa"/>
            <w:shd w:val="clear" w:color="auto" w:fill="AC0000"/>
            <w:vAlign w:val="center"/>
          </w:tcPr>
          <w:p w:rsidRPr="00CA144D" w:rsidR="001879B6" w:rsidP="000F3FCA" w:rsidRDefault="001879B6" w14:paraId="17598BAF" w14:textId="77777777">
            <w:pPr>
              <w:tabs>
                <w:tab w:val="left" w:pos="3120"/>
              </w:tabs>
              <w:rPr>
                <w:rFonts w:cs="Arial"/>
                <w:b/>
                <w:bCs/>
                <w:sz w:val="24"/>
                <w:szCs w:val="24"/>
              </w:rPr>
            </w:pPr>
            <w:r w:rsidRPr="00CA144D">
              <w:rPr>
                <w:rFonts w:cs="Arial"/>
                <w:b/>
                <w:bCs/>
                <w:sz w:val="24"/>
                <w:szCs w:val="24"/>
              </w:rPr>
              <w:t>Brief Description</w:t>
            </w:r>
          </w:p>
        </w:tc>
        <w:tc>
          <w:tcPr>
            <w:tcW w:w="6804" w:type="dxa"/>
            <w:gridSpan w:val="2"/>
            <w:vAlign w:val="center"/>
          </w:tcPr>
          <w:p w:rsidRPr="00E55A49" w:rsidR="001879B6" w:rsidP="000F3FCA" w:rsidRDefault="001879B6" w14:paraId="61508719" w14:textId="77777777">
            <w:pPr>
              <w:rPr>
                <w:rFonts w:cs="Arial"/>
                <w:sz w:val="24"/>
                <w:szCs w:val="24"/>
              </w:rPr>
            </w:pPr>
            <w:r w:rsidRPr="00BD0B95">
              <w:rPr>
                <w:rFonts w:cs="Arial"/>
                <w:sz w:val="24"/>
                <w:szCs w:val="24"/>
              </w:rPr>
              <w:t>When the residents want to use the Barangay South Signal Village Web App, they can track request status to know the status of their request.</w:t>
            </w:r>
          </w:p>
        </w:tc>
      </w:tr>
      <w:tr w:rsidR="001879B6" w14:paraId="07657499" w14:textId="77777777">
        <w:trPr>
          <w:trHeight w:val="416"/>
        </w:trPr>
        <w:tc>
          <w:tcPr>
            <w:tcW w:w="3686" w:type="dxa"/>
            <w:shd w:val="clear" w:color="auto" w:fill="AC0000"/>
            <w:vAlign w:val="center"/>
          </w:tcPr>
          <w:p w:rsidRPr="00CA144D" w:rsidR="001879B6" w:rsidP="000F3FCA" w:rsidRDefault="001879B6" w14:paraId="7DBD4E9B" w14:textId="77777777">
            <w:pPr>
              <w:tabs>
                <w:tab w:val="left" w:pos="3120"/>
              </w:tabs>
              <w:rPr>
                <w:rFonts w:cs="Arial"/>
                <w:b/>
                <w:bCs/>
                <w:sz w:val="24"/>
                <w:szCs w:val="24"/>
              </w:rPr>
            </w:pPr>
            <w:r w:rsidRPr="00CA144D">
              <w:rPr>
                <w:rFonts w:cs="Arial"/>
                <w:b/>
                <w:bCs/>
                <w:sz w:val="24"/>
                <w:szCs w:val="24"/>
              </w:rPr>
              <w:t>Actors</w:t>
            </w:r>
          </w:p>
        </w:tc>
        <w:tc>
          <w:tcPr>
            <w:tcW w:w="6804" w:type="dxa"/>
            <w:gridSpan w:val="2"/>
            <w:vAlign w:val="center"/>
          </w:tcPr>
          <w:p w:rsidRPr="00E55A49" w:rsidR="001879B6" w:rsidP="000F3FCA" w:rsidRDefault="001879B6" w14:paraId="627D990D" w14:textId="77777777">
            <w:pPr>
              <w:rPr>
                <w:rFonts w:cs="Arial"/>
                <w:sz w:val="24"/>
                <w:szCs w:val="24"/>
              </w:rPr>
            </w:pPr>
            <w:r w:rsidRPr="00FB5745">
              <w:rPr>
                <w:rFonts w:cs="Arial"/>
                <w:sz w:val="24"/>
                <w:szCs w:val="24"/>
              </w:rPr>
              <w:t>Barangay Residents</w:t>
            </w:r>
          </w:p>
        </w:tc>
      </w:tr>
      <w:tr w:rsidR="001879B6" w14:paraId="1EC836EB" w14:textId="77777777">
        <w:trPr>
          <w:trHeight w:val="698"/>
        </w:trPr>
        <w:tc>
          <w:tcPr>
            <w:tcW w:w="3686" w:type="dxa"/>
            <w:shd w:val="clear" w:color="auto" w:fill="AC0000"/>
            <w:vAlign w:val="center"/>
          </w:tcPr>
          <w:p w:rsidRPr="00CA144D" w:rsidR="001879B6" w:rsidP="000F3FCA" w:rsidRDefault="001879B6" w14:paraId="5A36C222" w14:textId="77777777">
            <w:pPr>
              <w:tabs>
                <w:tab w:val="left" w:pos="3120"/>
              </w:tabs>
              <w:rPr>
                <w:rFonts w:cs="Arial"/>
                <w:b/>
                <w:bCs/>
                <w:sz w:val="24"/>
                <w:szCs w:val="24"/>
              </w:rPr>
            </w:pPr>
            <w:r w:rsidRPr="00CA144D">
              <w:rPr>
                <w:rFonts w:cs="Arial"/>
                <w:b/>
                <w:bCs/>
                <w:sz w:val="24"/>
                <w:szCs w:val="24"/>
              </w:rPr>
              <w:t>Related Use Cases</w:t>
            </w:r>
          </w:p>
        </w:tc>
        <w:tc>
          <w:tcPr>
            <w:tcW w:w="6804" w:type="dxa"/>
            <w:gridSpan w:val="2"/>
            <w:vAlign w:val="center"/>
          </w:tcPr>
          <w:p w:rsidRPr="00E55A49" w:rsidR="001879B6" w:rsidP="000F3FCA" w:rsidRDefault="001879B6" w14:paraId="01C2872B" w14:textId="77777777">
            <w:pPr>
              <w:rPr>
                <w:rFonts w:cs="Arial"/>
                <w:sz w:val="24"/>
                <w:szCs w:val="24"/>
              </w:rPr>
            </w:pPr>
            <w:r w:rsidRPr="00BD0B95">
              <w:rPr>
                <w:rFonts w:cs="Arial"/>
                <w:sz w:val="24"/>
                <w:szCs w:val="24"/>
              </w:rPr>
              <w:t>When the residents want to use the Barangay South Signal Village Web App, they can track request status to know the status of their request.</w:t>
            </w:r>
          </w:p>
        </w:tc>
      </w:tr>
      <w:tr w:rsidR="001879B6" w14:paraId="55D7AED7" w14:textId="77777777">
        <w:trPr>
          <w:trHeight w:val="707"/>
        </w:trPr>
        <w:tc>
          <w:tcPr>
            <w:tcW w:w="3686" w:type="dxa"/>
            <w:shd w:val="clear" w:color="auto" w:fill="AC0000"/>
            <w:vAlign w:val="center"/>
          </w:tcPr>
          <w:p w:rsidRPr="00CA144D" w:rsidR="001879B6" w:rsidP="000F3FCA" w:rsidRDefault="001879B6" w14:paraId="01EF94FE" w14:textId="77777777">
            <w:pPr>
              <w:tabs>
                <w:tab w:val="left" w:pos="3120"/>
              </w:tabs>
              <w:rPr>
                <w:rFonts w:cs="Arial"/>
                <w:b/>
                <w:bCs/>
                <w:sz w:val="24"/>
                <w:szCs w:val="24"/>
              </w:rPr>
            </w:pPr>
            <w:r w:rsidRPr="00CA144D">
              <w:rPr>
                <w:rFonts w:cs="Arial"/>
                <w:b/>
                <w:bCs/>
                <w:sz w:val="24"/>
                <w:szCs w:val="24"/>
              </w:rPr>
              <w:t>Stakeholders</w:t>
            </w:r>
          </w:p>
        </w:tc>
        <w:tc>
          <w:tcPr>
            <w:tcW w:w="6804" w:type="dxa"/>
            <w:gridSpan w:val="2"/>
            <w:vAlign w:val="center"/>
          </w:tcPr>
          <w:p w:rsidRPr="00E55A49" w:rsidR="001879B6" w:rsidP="000F3FCA" w:rsidRDefault="001879B6" w14:paraId="5F33808E" w14:textId="77777777">
            <w:pPr>
              <w:rPr>
                <w:rFonts w:cs="Arial"/>
                <w:sz w:val="24"/>
                <w:szCs w:val="24"/>
              </w:rPr>
            </w:pPr>
            <w:r w:rsidRPr="00D80B48">
              <w:rPr>
                <w:rFonts w:cs="Arial"/>
                <w:sz w:val="24"/>
                <w:szCs w:val="24"/>
              </w:rPr>
              <w:t>Barangay Captain: views the generated report from the resident.</w:t>
            </w:r>
          </w:p>
        </w:tc>
      </w:tr>
      <w:tr w:rsidR="001879B6" w14:paraId="2F249B76" w14:textId="77777777">
        <w:trPr>
          <w:trHeight w:val="973"/>
        </w:trPr>
        <w:tc>
          <w:tcPr>
            <w:tcW w:w="3686" w:type="dxa"/>
            <w:shd w:val="clear" w:color="auto" w:fill="AC0000"/>
            <w:vAlign w:val="center"/>
          </w:tcPr>
          <w:p w:rsidRPr="00CA144D" w:rsidR="001879B6" w:rsidP="000F3FCA" w:rsidRDefault="001879B6" w14:paraId="4E5B441F" w14:textId="77777777">
            <w:pPr>
              <w:tabs>
                <w:tab w:val="left" w:pos="3120"/>
              </w:tabs>
              <w:rPr>
                <w:rFonts w:cs="Arial"/>
                <w:b/>
                <w:bCs/>
                <w:sz w:val="24"/>
                <w:szCs w:val="24"/>
              </w:rPr>
            </w:pPr>
            <w:r w:rsidRPr="00CA144D">
              <w:rPr>
                <w:rFonts w:cs="Arial"/>
                <w:b/>
                <w:bCs/>
                <w:sz w:val="24"/>
                <w:szCs w:val="24"/>
              </w:rPr>
              <w:t>Preconditions</w:t>
            </w:r>
          </w:p>
        </w:tc>
        <w:tc>
          <w:tcPr>
            <w:tcW w:w="6804" w:type="dxa"/>
            <w:gridSpan w:val="2"/>
            <w:vAlign w:val="center"/>
          </w:tcPr>
          <w:p w:rsidRPr="00E55A49" w:rsidR="001879B6" w:rsidP="000F3FCA" w:rsidRDefault="7814B939" w14:paraId="1E51472F" w14:textId="79D9E369">
            <w:pPr>
              <w:rPr>
                <w:rFonts w:cs="Arial"/>
                <w:sz w:val="24"/>
                <w:szCs w:val="24"/>
              </w:rPr>
            </w:pPr>
            <w:r w:rsidRPr="2334F8B0">
              <w:rPr>
                <w:rFonts w:cs="Arial"/>
                <w:sz w:val="24"/>
                <w:szCs w:val="24"/>
              </w:rPr>
              <w:t>Residents</w:t>
            </w:r>
            <w:r w:rsidRPr="000503D7" w:rsidR="001879B6">
              <w:rPr>
                <w:rFonts w:cs="Arial"/>
                <w:sz w:val="24"/>
                <w:szCs w:val="24"/>
              </w:rPr>
              <w:t xml:space="preserve"> must be present</w:t>
            </w:r>
            <w:r w:rsidR="001879B6">
              <w:rPr>
                <w:rFonts w:cs="Arial"/>
                <w:sz w:val="24"/>
                <w:szCs w:val="24"/>
              </w:rPr>
              <w:t>.</w:t>
            </w:r>
            <w:r w:rsidR="001879B6">
              <w:br/>
            </w:r>
            <w:r w:rsidRPr="000503D7" w:rsidR="001879B6">
              <w:rPr>
                <w:rFonts w:cs="Arial"/>
                <w:sz w:val="24"/>
                <w:szCs w:val="24"/>
              </w:rPr>
              <w:t>Requested document must exist</w:t>
            </w:r>
            <w:r w:rsidR="001879B6">
              <w:rPr>
                <w:rFonts w:cs="Arial"/>
                <w:sz w:val="24"/>
                <w:szCs w:val="24"/>
              </w:rPr>
              <w:t>.</w:t>
            </w:r>
            <w:r w:rsidR="001879B6">
              <w:br/>
            </w:r>
            <w:r w:rsidRPr="000503D7" w:rsidR="001879B6">
              <w:rPr>
                <w:rFonts w:cs="Arial"/>
                <w:sz w:val="24"/>
                <w:szCs w:val="24"/>
              </w:rPr>
              <w:t>Requirement should be valid</w:t>
            </w:r>
            <w:r w:rsidR="001879B6">
              <w:rPr>
                <w:rFonts w:cs="Arial"/>
                <w:sz w:val="24"/>
                <w:szCs w:val="24"/>
              </w:rPr>
              <w:t>.</w:t>
            </w:r>
            <w:r w:rsidRPr="000503D7" w:rsidDel="009E0780" w:rsidR="001879B6">
              <w:rPr>
                <w:rFonts w:cs="Arial"/>
                <w:sz w:val="24"/>
                <w:szCs w:val="24"/>
              </w:rPr>
              <w:t xml:space="preserve"> </w:t>
            </w:r>
          </w:p>
        </w:tc>
      </w:tr>
      <w:tr w:rsidR="001879B6" w14:paraId="6D846997" w14:textId="77777777">
        <w:trPr>
          <w:trHeight w:val="2409"/>
        </w:trPr>
        <w:tc>
          <w:tcPr>
            <w:tcW w:w="3686" w:type="dxa"/>
            <w:shd w:val="clear" w:color="auto" w:fill="AC0000"/>
            <w:vAlign w:val="center"/>
          </w:tcPr>
          <w:p w:rsidRPr="00CA144D" w:rsidR="001879B6" w:rsidP="000F3FCA" w:rsidRDefault="001879B6" w14:paraId="2A6CB8FD" w14:textId="77777777">
            <w:pPr>
              <w:tabs>
                <w:tab w:val="left" w:pos="3120"/>
              </w:tabs>
              <w:rPr>
                <w:rFonts w:cs="Arial"/>
                <w:b/>
                <w:bCs/>
                <w:sz w:val="24"/>
                <w:szCs w:val="24"/>
              </w:rPr>
            </w:pPr>
            <w:r w:rsidRPr="00CA144D">
              <w:rPr>
                <w:rFonts w:cs="Arial"/>
                <w:b/>
                <w:bCs/>
                <w:sz w:val="24"/>
                <w:szCs w:val="24"/>
              </w:rPr>
              <w:t>Postconditions</w:t>
            </w:r>
          </w:p>
        </w:tc>
        <w:tc>
          <w:tcPr>
            <w:tcW w:w="6804" w:type="dxa"/>
            <w:gridSpan w:val="2"/>
            <w:vAlign w:val="center"/>
          </w:tcPr>
          <w:p w:rsidR="001879B6" w:rsidP="000F3FCA" w:rsidRDefault="001879B6" w14:paraId="28018173" w14:textId="64B0F813">
            <w:pPr>
              <w:rPr>
                <w:rFonts w:cs="Arial"/>
                <w:sz w:val="24"/>
                <w:szCs w:val="24"/>
              </w:rPr>
            </w:pPr>
            <w:r w:rsidRPr="009E0299">
              <w:rPr>
                <w:rFonts w:cs="Arial"/>
                <w:sz w:val="24"/>
                <w:szCs w:val="24"/>
              </w:rPr>
              <w:t xml:space="preserve">The barangay cashier must provide an official receipt to the </w:t>
            </w:r>
            <w:r>
              <w:rPr>
                <w:rFonts w:cs="Arial"/>
                <w:sz w:val="24"/>
                <w:szCs w:val="24"/>
              </w:rPr>
              <w:t>r</w:t>
            </w:r>
            <w:r w:rsidRPr="009E0299">
              <w:rPr>
                <w:rFonts w:cs="Arial"/>
                <w:sz w:val="24"/>
                <w:szCs w:val="24"/>
              </w:rPr>
              <w:t>esidents.</w:t>
            </w:r>
          </w:p>
          <w:p w:rsidR="001879B6" w:rsidP="000F3FCA" w:rsidRDefault="001879B6" w14:paraId="5CCFF3D0" w14:textId="77777777">
            <w:pPr>
              <w:rPr>
                <w:rFonts w:cs="Arial"/>
                <w:sz w:val="24"/>
                <w:szCs w:val="24"/>
              </w:rPr>
            </w:pPr>
          </w:p>
          <w:p w:rsidR="001879B6" w:rsidP="000F3FCA" w:rsidRDefault="001879B6" w14:paraId="30C96701" w14:textId="77777777">
            <w:pPr>
              <w:rPr>
                <w:rFonts w:cs="Arial"/>
                <w:sz w:val="24"/>
                <w:szCs w:val="24"/>
              </w:rPr>
            </w:pPr>
            <w:r w:rsidRPr="009E0299">
              <w:rPr>
                <w:rFonts w:cs="Arial"/>
                <w:sz w:val="24"/>
                <w:szCs w:val="24"/>
              </w:rPr>
              <w:t>The requested barangay document should have a signature or dry seal stamp from the barangay.</w:t>
            </w:r>
          </w:p>
          <w:p w:rsidR="001879B6" w:rsidP="000F3FCA" w:rsidRDefault="001879B6" w14:paraId="39814F2E" w14:textId="77777777">
            <w:pPr>
              <w:rPr>
                <w:rFonts w:cs="Arial"/>
                <w:sz w:val="24"/>
                <w:szCs w:val="24"/>
              </w:rPr>
            </w:pPr>
          </w:p>
          <w:p w:rsidRPr="00E55A49" w:rsidR="001879B6" w:rsidP="000F3FCA" w:rsidRDefault="001879B6" w14:paraId="30C76BEE" w14:textId="77777777">
            <w:pPr>
              <w:rPr>
                <w:rFonts w:cs="Arial"/>
                <w:sz w:val="24"/>
                <w:szCs w:val="24"/>
              </w:rPr>
            </w:pPr>
            <w:r w:rsidRPr="009E0299">
              <w:rPr>
                <w:rFonts w:cs="Arial"/>
                <w:sz w:val="24"/>
                <w:szCs w:val="24"/>
              </w:rPr>
              <w:t>The official receipt and request form should be recorded in the database</w:t>
            </w:r>
          </w:p>
        </w:tc>
      </w:tr>
      <w:tr w:rsidR="001879B6" w14:paraId="1ED0DA57" w14:textId="77777777">
        <w:trPr>
          <w:trHeight w:val="420"/>
        </w:trPr>
        <w:tc>
          <w:tcPr>
            <w:tcW w:w="3686" w:type="dxa"/>
            <w:vMerge w:val="restart"/>
            <w:shd w:val="clear" w:color="auto" w:fill="AC0000"/>
            <w:vAlign w:val="center"/>
          </w:tcPr>
          <w:p w:rsidRPr="00CA144D" w:rsidR="001879B6" w:rsidP="000F3FCA" w:rsidRDefault="001879B6" w14:paraId="0BD3C7C9" w14:textId="77777777">
            <w:pPr>
              <w:tabs>
                <w:tab w:val="left" w:pos="3120"/>
              </w:tabs>
              <w:rPr>
                <w:rFonts w:cs="Arial"/>
                <w:b/>
                <w:bCs/>
                <w:sz w:val="24"/>
                <w:szCs w:val="24"/>
              </w:rPr>
            </w:pPr>
            <w:r w:rsidRPr="00CA144D">
              <w:rPr>
                <w:rFonts w:cs="Arial"/>
                <w:b/>
                <w:bCs/>
                <w:sz w:val="24"/>
                <w:szCs w:val="24"/>
              </w:rPr>
              <w:t>Flow of Activities</w:t>
            </w:r>
          </w:p>
        </w:tc>
        <w:tc>
          <w:tcPr>
            <w:tcW w:w="3402" w:type="dxa"/>
            <w:vAlign w:val="center"/>
          </w:tcPr>
          <w:p w:rsidRPr="00E55A49" w:rsidR="001879B6" w:rsidP="000F3FCA" w:rsidRDefault="001879B6" w14:paraId="56A41C4C" w14:textId="77777777">
            <w:pPr>
              <w:jc w:val="center"/>
              <w:rPr>
                <w:rFonts w:cs="Arial"/>
                <w:b/>
                <w:bCs/>
                <w:sz w:val="24"/>
                <w:szCs w:val="24"/>
              </w:rPr>
            </w:pPr>
            <w:r w:rsidRPr="00E55A49">
              <w:rPr>
                <w:rFonts w:cs="Arial"/>
                <w:b/>
                <w:bCs/>
                <w:sz w:val="24"/>
                <w:szCs w:val="24"/>
              </w:rPr>
              <w:t>Actor</w:t>
            </w:r>
          </w:p>
        </w:tc>
        <w:tc>
          <w:tcPr>
            <w:tcW w:w="3402" w:type="dxa"/>
            <w:vAlign w:val="center"/>
          </w:tcPr>
          <w:p w:rsidRPr="00E55A49" w:rsidR="001879B6" w:rsidP="000F3FCA" w:rsidRDefault="001879B6" w14:paraId="70DE64E0" w14:textId="77777777">
            <w:pPr>
              <w:jc w:val="center"/>
              <w:rPr>
                <w:rFonts w:cs="Arial"/>
                <w:b/>
                <w:bCs/>
                <w:sz w:val="24"/>
                <w:szCs w:val="24"/>
              </w:rPr>
            </w:pPr>
            <w:r w:rsidRPr="00E55A49">
              <w:rPr>
                <w:rFonts w:cs="Arial"/>
                <w:b/>
                <w:bCs/>
                <w:sz w:val="24"/>
                <w:szCs w:val="24"/>
              </w:rPr>
              <w:t>Flow of Activities</w:t>
            </w:r>
          </w:p>
        </w:tc>
      </w:tr>
      <w:tr w:rsidR="001879B6" w:rsidTr="2334F8B0" w14:paraId="06A6D26D" w14:textId="77777777">
        <w:trPr>
          <w:trHeight w:val="2393"/>
        </w:trPr>
        <w:tc>
          <w:tcPr>
            <w:tcW w:w="3686" w:type="dxa"/>
            <w:vMerge/>
            <w:vAlign w:val="center"/>
          </w:tcPr>
          <w:p w:rsidR="001879B6" w:rsidP="000F3FCA" w:rsidRDefault="001879B6" w14:paraId="4D5503E9" w14:textId="77777777">
            <w:pPr>
              <w:tabs>
                <w:tab w:val="left" w:pos="3120"/>
              </w:tabs>
              <w:rPr>
                <w:rFonts w:cs="Arial"/>
                <w:sz w:val="24"/>
                <w:szCs w:val="24"/>
              </w:rPr>
            </w:pPr>
          </w:p>
        </w:tc>
        <w:tc>
          <w:tcPr>
            <w:tcW w:w="3402" w:type="dxa"/>
            <w:vAlign w:val="center"/>
          </w:tcPr>
          <w:p w:rsidR="001879B6" w:rsidP="001879B6" w:rsidRDefault="001879B6" w14:paraId="5183E659" w14:textId="77777777">
            <w:pPr>
              <w:pStyle w:val="ListParagraph"/>
              <w:numPr>
                <w:ilvl w:val="0"/>
                <w:numId w:val="36"/>
              </w:numPr>
              <w:rPr>
                <w:rFonts w:cs="Arial"/>
                <w:sz w:val="24"/>
                <w:szCs w:val="24"/>
              </w:rPr>
            </w:pPr>
            <w:r w:rsidRPr="00992B82">
              <w:rPr>
                <w:rFonts w:cs="Arial"/>
                <w:sz w:val="24"/>
                <w:szCs w:val="24"/>
              </w:rPr>
              <w:t>Residents must go to the website and click Track Request</w:t>
            </w:r>
          </w:p>
          <w:p w:rsidRPr="00581DF8" w:rsidR="001879B6" w:rsidP="001879B6" w:rsidRDefault="001879B6" w14:paraId="4C28C2F7" w14:textId="77777777">
            <w:pPr>
              <w:pStyle w:val="ListParagraph"/>
              <w:numPr>
                <w:ilvl w:val="0"/>
                <w:numId w:val="36"/>
              </w:numPr>
              <w:rPr>
                <w:rFonts w:cs="Arial"/>
                <w:sz w:val="24"/>
                <w:szCs w:val="24"/>
              </w:rPr>
            </w:pPr>
            <w:r w:rsidRPr="00992B82">
              <w:rPr>
                <w:rFonts w:cs="Arial"/>
                <w:sz w:val="24"/>
                <w:szCs w:val="24"/>
              </w:rPr>
              <w:t>Residents input request key</w:t>
            </w:r>
          </w:p>
        </w:tc>
        <w:tc>
          <w:tcPr>
            <w:tcW w:w="3402" w:type="dxa"/>
            <w:vAlign w:val="center"/>
          </w:tcPr>
          <w:p w:rsidRPr="00E55A49" w:rsidR="001879B6" w:rsidP="000F3FCA" w:rsidRDefault="001879B6" w14:paraId="52CC6761" w14:textId="77777777">
            <w:pPr>
              <w:rPr>
                <w:rFonts w:cs="Arial"/>
                <w:sz w:val="24"/>
                <w:szCs w:val="24"/>
              </w:rPr>
            </w:pPr>
            <w:r w:rsidRPr="00992B82">
              <w:rPr>
                <w:rFonts w:cs="Arial"/>
                <w:sz w:val="24"/>
                <w:szCs w:val="24"/>
              </w:rPr>
              <w:t>1.1 Display Home Page</w:t>
            </w:r>
            <w:r>
              <w:rPr>
                <w:rFonts w:cs="Arial"/>
                <w:sz w:val="24"/>
                <w:szCs w:val="24"/>
              </w:rPr>
              <w:br/>
            </w:r>
            <w:r>
              <w:rPr>
                <w:rFonts w:cs="Arial"/>
                <w:sz w:val="24"/>
                <w:szCs w:val="24"/>
              </w:rPr>
              <w:br/>
            </w:r>
            <w:r w:rsidRPr="00992B82">
              <w:rPr>
                <w:rFonts w:cs="Arial"/>
                <w:sz w:val="24"/>
                <w:szCs w:val="24"/>
              </w:rPr>
              <w:t>1.2 Display Track Request Page</w:t>
            </w:r>
            <w:r>
              <w:rPr>
                <w:rFonts w:cs="Arial"/>
                <w:sz w:val="24"/>
                <w:szCs w:val="24"/>
              </w:rPr>
              <w:br/>
            </w:r>
            <w:r>
              <w:rPr>
                <w:rFonts w:cs="Arial"/>
                <w:sz w:val="24"/>
                <w:szCs w:val="24"/>
              </w:rPr>
              <w:br/>
            </w:r>
            <w:r w:rsidRPr="00992B82">
              <w:rPr>
                <w:rFonts w:cs="Arial"/>
                <w:sz w:val="24"/>
                <w:szCs w:val="24"/>
              </w:rPr>
              <w:t>2.1 Display request information and status</w:t>
            </w:r>
          </w:p>
        </w:tc>
      </w:tr>
      <w:tr w:rsidR="001879B6" w14:paraId="52350DC0" w14:textId="77777777">
        <w:trPr>
          <w:trHeight w:val="1690"/>
        </w:trPr>
        <w:tc>
          <w:tcPr>
            <w:tcW w:w="3686" w:type="dxa"/>
            <w:shd w:val="clear" w:color="auto" w:fill="AC0000"/>
            <w:vAlign w:val="center"/>
          </w:tcPr>
          <w:p w:rsidRPr="00E55A49" w:rsidR="001879B6" w:rsidP="000F3FCA" w:rsidRDefault="001879B6" w14:paraId="48E35F70" w14:textId="77777777">
            <w:pPr>
              <w:tabs>
                <w:tab w:val="left" w:pos="3120"/>
              </w:tabs>
              <w:rPr>
                <w:rFonts w:cs="Arial"/>
                <w:b/>
                <w:bCs/>
                <w:sz w:val="24"/>
                <w:szCs w:val="24"/>
              </w:rPr>
            </w:pPr>
            <w:r w:rsidRPr="00E55A49">
              <w:rPr>
                <w:rFonts w:cs="Arial"/>
                <w:b/>
                <w:bCs/>
                <w:sz w:val="24"/>
                <w:szCs w:val="24"/>
              </w:rPr>
              <w:t>Exception Conditions</w:t>
            </w:r>
          </w:p>
        </w:tc>
        <w:tc>
          <w:tcPr>
            <w:tcW w:w="6804" w:type="dxa"/>
            <w:gridSpan w:val="2"/>
            <w:vAlign w:val="center"/>
          </w:tcPr>
          <w:p w:rsidRPr="00E55A49" w:rsidR="001879B6" w:rsidP="000F3FCA" w:rsidRDefault="001879B6" w14:paraId="55D11C3C" w14:textId="24C914A1">
            <w:pPr>
              <w:rPr>
                <w:rFonts w:cs="Arial"/>
                <w:sz w:val="24"/>
                <w:szCs w:val="24"/>
              </w:rPr>
            </w:pPr>
            <w:r w:rsidRPr="00411DBD">
              <w:rPr>
                <w:rFonts w:cs="Arial"/>
                <w:sz w:val="24"/>
                <w:szCs w:val="24"/>
              </w:rPr>
              <w:t xml:space="preserve">2.1 If the Resident provided the </w:t>
            </w:r>
            <w:r w:rsidRPr="2334F8B0" w:rsidR="693FCE36">
              <w:rPr>
                <w:rFonts w:cs="Arial"/>
                <w:sz w:val="24"/>
                <w:szCs w:val="24"/>
              </w:rPr>
              <w:t>incorrect</w:t>
            </w:r>
            <w:r w:rsidRPr="00411DBD">
              <w:rPr>
                <w:rFonts w:cs="Arial"/>
                <w:sz w:val="24"/>
                <w:szCs w:val="24"/>
              </w:rPr>
              <w:t xml:space="preserve"> email or password, then show log</w:t>
            </w:r>
            <w:r>
              <w:rPr>
                <w:rFonts w:cs="Arial"/>
                <w:sz w:val="24"/>
                <w:szCs w:val="24"/>
              </w:rPr>
              <w:t xml:space="preserve"> </w:t>
            </w:r>
            <w:r w:rsidRPr="00411DBD">
              <w:rPr>
                <w:rFonts w:cs="Arial"/>
                <w:sz w:val="24"/>
                <w:szCs w:val="24"/>
              </w:rPr>
              <w:t>in error message.</w:t>
            </w:r>
            <w:r>
              <w:br/>
            </w:r>
            <w:r>
              <w:br/>
            </w:r>
            <w:r w:rsidRPr="00411DBD">
              <w:rPr>
                <w:rFonts w:cs="Arial"/>
                <w:sz w:val="24"/>
                <w:szCs w:val="24"/>
              </w:rPr>
              <w:t>4.1 If the Resident did not meet the requirements of the document, then the transaction will be terminated</w:t>
            </w:r>
            <w:r>
              <w:rPr>
                <w:rFonts w:cs="Arial"/>
                <w:sz w:val="24"/>
                <w:szCs w:val="24"/>
              </w:rPr>
              <w:t>.</w:t>
            </w:r>
          </w:p>
        </w:tc>
      </w:tr>
    </w:tbl>
    <w:p w:rsidR="001879B6" w:rsidP="001879B6" w:rsidRDefault="001879B6" w14:paraId="585D646D" w14:textId="77777777">
      <w:commentRangeStart w:id="83"/>
    </w:p>
    <w:p w:rsidRPr="00154CF3" w:rsidR="001879B6" w:rsidP="001879B6" w:rsidRDefault="00154CF3" w14:paraId="11E29619" w14:textId="4F93B63F">
      <w:pPr>
        <w:pStyle w:val="Caption"/>
        <w:keepNext/>
        <w:jc w:val="center"/>
        <w:rPr>
          <w:i w:val="0"/>
          <w:color w:val="000000" w:themeColor="text1"/>
          <w:sz w:val="24"/>
          <w:szCs w:val="24"/>
        </w:rPr>
      </w:pPr>
      <w:bookmarkStart w:name="_Toc150781762" w:id="84"/>
      <w:bookmarkStart w:name="_Toc150946794" w:id="85"/>
      <w:bookmarkStart w:name="_Toc150947140" w:id="86"/>
      <w:r w:rsidRPr="00154CF3">
        <w:rPr>
          <w:i w:val="0"/>
          <w:iCs w:val="0"/>
          <w:color w:val="000000" w:themeColor="text1"/>
          <w:sz w:val="24"/>
          <w:szCs w:val="24"/>
        </w:rPr>
        <w:t xml:space="preserve">TABLE </w:t>
      </w:r>
      <w:r w:rsidRPr="00154CF3" w:rsidR="00534A7B">
        <w:rPr>
          <w:i w:val="0"/>
          <w:iCs w:val="0"/>
          <w:color w:val="000000" w:themeColor="text1"/>
          <w:sz w:val="24"/>
          <w:szCs w:val="24"/>
        </w:rPr>
        <w:fldChar w:fldCharType="begin"/>
      </w:r>
      <w:r w:rsidRPr="00154CF3" w:rsidR="00534A7B">
        <w:rPr>
          <w:i w:val="0"/>
          <w:iCs w:val="0"/>
          <w:color w:val="000000" w:themeColor="text1"/>
          <w:sz w:val="24"/>
          <w:szCs w:val="24"/>
        </w:rPr>
        <w:instrText xml:space="preserve"> SEQ TABLE \* ARABIC </w:instrText>
      </w:r>
      <w:r w:rsidRPr="00154CF3" w:rsidR="00534A7B">
        <w:rPr>
          <w:i w:val="0"/>
          <w:iCs w:val="0"/>
          <w:color w:val="000000" w:themeColor="text1"/>
          <w:sz w:val="24"/>
          <w:szCs w:val="24"/>
        </w:rPr>
        <w:fldChar w:fldCharType="separate"/>
      </w:r>
      <w:r w:rsidRPr="00154CF3">
        <w:rPr>
          <w:i w:val="0"/>
          <w:iCs w:val="0"/>
          <w:noProof/>
          <w:color w:val="000000" w:themeColor="text1"/>
          <w:sz w:val="24"/>
          <w:szCs w:val="24"/>
        </w:rPr>
        <w:t>9</w:t>
      </w:r>
      <w:r w:rsidRPr="00154CF3" w:rsidR="00534A7B">
        <w:rPr>
          <w:i w:val="0"/>
          <w:iCs w:val="0"/>
          <w:color w:val="000000" w:themeColor="text1"/>
          <w:sz w:val="24"/>
          <w:szCs w:val="24"/>
        </w:rPr>
        <w:fldChar w:fldCharType="end"/>
      </w:r>
      <w:r w:rsidRPr="00154CF3">
        <w:rPr>
          <w:i w:val="0"/>
          <w:iCs w:val="0"/>
          <w:color w:val="000000" w:themeColor="text1"/>
          <w:sz w:val="24"/>
          <w:szCs w:val="24"/>
        </w:rPr>
        <w:t xml:space="preserve"> </w:t>
      </w:r>
      <w:bookmarkEnd w:id="84"/>
      <w:r w:rsidRPr="00154CF3">
        <w:rPr>
          <w:i w:val="0"/>
          <w:iCs w:val="0"/>
          <w:color w:val="000000" w:themeColor="text1"/>
          <w:sz w:val="24"/>
          <w:szCs w:val="24"/>
        </w:rPr>
        <w:br/>
      </w:r>
      <w:r w:rsidRPr="00154CF3">
        <w:rPr>
          <w:i w:val="0"/>
          <w:iCs w:val="0"/>
          <w:color w:val="000000" w:themeColor="text1"/>
          <w:sz w:val="24"/>
          <w:szCs w:val="24"/>
        </w:rPr>
        <w:t>RESET PASSWORD</w:t>
      </w:r>
      <w:commentRangeEnd w:id="83"/>
      <w:r w:rsidRPr="00154CF3">
        <w:rPr>
          <w:rStyle w:val="CommentReference"/>
          <w:i w:val="0"/>
          <w:iCs w:val="0"/>
          <w:color w:val="000000" w:themeColor="text1"/>
          <w:sz w:val="24"/>
          <w:szCs w:val="24"/>
        </w:rPr>
        <w:commentReference w:id="83"/>
      </w:r>
      <w:bookmarkEnd w:id="85"/>
      <w:bookmarkEnd w:id="86"/>
    </w:p>
    <w:tbl>
      <w:tblPr>
        <w:tblStyle w:val="TableGrid"/>
        <w:tblW w:w="10490" w:type="dxa"/>
        <w:tblInd w:w="-572" w:type="dxa"/>
        <w:tblLook w:val="04A0" w:firstRow="1" w:lastRow="0" w:firstColumn="1" w:lastColumn="0" w:noHBand="0" w:noVBand="1"/>
      </w:tblPr>
      <w:tblGrid>
        <w:gridCol w:w="3686"/>
        <w:gridCol w:w="3402"/>
        <w:gridCol w:w="3402"/>
      </w:tblGrid>
      <w:tr w:rsidR="001879B6" w14:paraId="70D34F46" w14:textId="77777777">
        <w:trPr>
          <w:trHeight w:val="365"/>
        </w:trPr>
        <w:tc>
          <w:tcPr>
            <w:tcW w:w="3686" w:type="dxa"/>
            <w:shd w:val="clear" w:color="auto" w:fill="AC0000"/>
            <w:vAlign w:val="center"/>
          </w:tcPr>
          <w:p w:rsidRPr="00CA144D" w:rsidR="001879B6" w:rsidP="000F3FCA" w:rsidRDefault="001879B6" w14:paraId="3CA4F128" w14:textId="77777777">
            <w:pPr>
              <w:tabs>
                <w:tab w:val="left" w:pos="3120"/>
              </w:tabs>
              <w:rPr>
                <w:rFonts w:cs="Arial"/>
                <w:b/>
                <w:bCs/>
                <w:sz w:val="24"/>
                <w:szCs w:val="24"/>
              </w:rPr>
            </w:pPr>
            <w:r>
              <w:rPr>
                <w:rFonts w:cs="Arial"/>
                <w:b/>
                <w:bCs/>
                <w:sz w:val="24"/>
                <w:szCs w:val="24"/>
              </w:rPr>
              <w:t>Use Case Number</w:t>
            </w:r>
          </w:p>
        </w:tc>
        <w:tc>
          <w:tcPr>
            <w:tcW w:w="6804" w:type="dxa"/>
            <w:gridSpan w:val="2"/>
            <w:vAlign w:val="center"/>
          </w:tcPr>
          <w:p w:rsidRPr="001D7F6A" w:rsidR="001879B6" w:rsidP="000F3FCA" w:rsidRDefault="001879B6" w14:paraId="1EC46E97" w14:textId="77777777">
            <w:pPr>
              <w:rPr>
                <w:rFonts w:cs="Arial"/>
                <w:sz w:val="24"/>
                <w:szCs w:val="24"/>
              </w:rPr>
            </w:pPr>
            <w:r w:rsidRPr="00790078">
              <w:rPr>
                <w:rFonts w:cs="Arial"/>
                <w:sz w:val="24"/>
                <w:szCs w:val="24"/>
              </w:rPr>
              <w:t>BSSV</w:t>
            </w:r>
            <w:r>
              <w:rPr>
                <w:rFonts w:cs="Arial"/>
                <w:sz w:val="24"/>
                <w:szCs w:val="24"/>
              </w:rPr>
              <w:t>UC</w:t>
            </w:r>
            <w:r w:rsidRPr="00790078">
              <w:rPr>
                <w:rFonts w:cs="Arial"/>
                <w:sz w:val="24"/>
                <w:szCs w:val="24"/>
              </w:rPr>
              <w:t>0</w:t>
            </w:r>
            <w:r>
              <w:rPr>
                <w:rFonts w:cs="Arial"/>
                <w:sz w:val="24"/>
                <w:szCs w:val="24"/>
              </w:rPr>
              <w:t>6</w:t>
            </w:r>
          </w:p>
        </w:tc>
      </w:tr>
      <w:tr w:rsidR="001879B6" w14:paraId="361BC4B8" w14:textId="77777777">
        <w:trPr>
          <w:trHeight w:val="365"/>
        </w:trPr>
        <w:tc>
          <w:tcPr>
            <w:tcW w:w="3686" w:type="dxa"/>
            <w:shd w:val="clear" w:color="auto" w:fill="AC0000"/>
            <w:vAlign w:val="center"/>
          </w:tcPr>
          <w:p w:rsidRPr="00CA144D" w:rsidR="001879B6" w:rsidP="000F3FCA" w:rsidRDefault="001879B6" w14:paraId="75952803" w14:textId="77777777">
            <w:pPr>
              <w:tabs>
                <w:tab w:val="left" w:pos="3120"/>
              </w:tabs>
              <w:rPr>
                <w:rFonts w:cs="Arial"/>
                <w:b/>
                <w:bCs/>
                <w:sz w:val="32"/>
                <w:szCs w:val="32"/>
              </w:rPr>
            </w:pPr>
            <w:r w:rsidRPr="00CA144D">
              <w:rPr>
                <w:rFonts w:cs="Arial"/>
                <w:b/>
                <w:bCs/>
                <w:sz w:val="24"/>
                <w:szCs w:val="24"/>
              </w:rPr>
              <w:t>Use Case</w:t>
            </w:r>
          </w:p>
        </w:tc>
        <w:tc>
          <w:tcPr>
            <w:tcW w:w="6804" w:type="dxa"/>
            <w:gridSpan w:val="2"/>
            <w:vAlign w:val="center"/>
          </w:tcPr>
          <w:p w:rsidRPr="00E55A49" w:rsidR="001879B6" w:rsidP="000F3FCA" w:rsidRDefault="001879B6" w14:paraId="762CF765" w14:textId="77777777">
            <w:pPr>
              <w:rPr>
                <w:rFonts w:cs="Arial"/>
                <w:sz w:val="24"/>
                <w:szCs w:val="24"/>
              </w:rPr>
            </w:pPr>
            <w:r w:rsidRPr="001D7F6A">
              <w:rPr>
                <w:rFonts w:cs="Arial"/>
                <w:sz w:val="24"/>
                <w:szCs w:val="24"/>
              </w:rPr>
              <w:t>Reset Password</w:t>
            </w:r>
          </w:p>
        </w:tc>
      </w:tr>
      <w:tr w:rsidR="001879B6" w14:paraId="63EF9ED5" w14:textId="77777777">
        <w:trPr>
          <w:trHeight w:val="413"/>
        </w:trPr>
        <w:tc>
          <w:tcPr>
            <w:tcW w:w="3686" w:type="dxa"/>
            <w:shd w:val="clear" w:color="auto" w:fill="AC0000"/>
            <w:vAlign w:val="center"/>
          </w:tcPr>
          <w:p w:rsidRPr="00CA144D" w:rsidR="001879B6" w:rsidP="000F3FCA" w:rsidRDefault="001879B6" w14:paraId="62569764" w14:textId="77777777">
            <w:pPr>
              <w:tabs>
                <w:tab w:val="left" w:pos="3120"/>
              </w:tabs>
              <w:rPr>
                <w:rFonts w:cs="Arial"/>
                <w:b/>
                <w:bCs/>
                <w:sz w:val="24"/>
                <w:szCs w:val="24"/>
              </w:rPr>
            </w:pPr>
            <w:r w:rsidRPr="00CA144D">
              <w:rPr>
                <w:rFonts w:cs="Arial"/>
                <w:b/>
                <w:bCs/>
                <w:sz w:val="24"/>
                <w:szCs w:val="24"/>
              </w:rPr>
              <w:t>Scenario</w:t>
            </w:r>
          </w:p>
        </w:tc>
        <w:tc>
          <w:tcPr>
            <w:tcW w:w="6804" w:type="dxa"/>
            <w:gridSpan w:val="2"/>
            <w:vAlign w:val="center"/>
          </w:tcPr>
          <w:p w:rsidRPr="00E55A49" w:rsidR="001879B6" w:rsidP="000F3FCA" w:rsidRDefault="001879B6" w14:paraId="2EFABB49" w14:textId="77777777">
            <w:pPr>
              <w:rPr>
                <w:rFonts w:cs="Arial"/>
                <w:sz w:val="24"/>
                <w:szCs w:val="24"/>
              </w:rPr>
            </w:pPr>
            <w:r w:rsidRPr="001D7F6A">
              <w:rPr>
                <w:rFonts w:cs="Arial"/>
                <w:sz w:val="24"/>
                <w:szCs w:val="24"/>
              </w:rPr>
              <w:t>Resident wants to reset their password</w:t>
            </w:r>
          </w:p>
        </w:tc>
      </w:tr>
      <w:tr w:rsidR="001879B6" w14:paraId="19F8D2B2" w14:textId="77777777">
        <w:trPr>
          <w:trHeight w:val="419"/>
        </w:trPr>
        <w:tc>
          <w:tcPr>
            <w:tcW w:w="3686" w:type="dxa"/>
            <w:shd w:val="clear" w:color="auto" w:fill="AC0000"/>
            <w:vAlign w:val="center"/>
          </w:tcPr>
          <w:p w:rsidRPr="00CA144D" w:rsidR="001879B6" w:rsidP="000F3FCA" w:rsidRDefault="001879B6" w14:paraId="7AAD3DDF" w14:textId="77777777">
            <w:pPr>
              <w:tabs>
                <w:tab w:val="left" w:pos="3120"/>
              </w:tabs>
              <w:rPr>
                <w:rFonts w:cs="Arial"/>
                <w:b/>
                <w:bCs/>
                <w:sz w:val="24"/>
                <w:szCs w:val="24"/>
              </w:rPr>
            </w:pPr>
            <w:r w:rsidRPr="00CA144D">
              <w:rPr>
                <w:rFonts w:cs="Arial"/>
                <w:b/>
                <w:bCs/>
                <w:sz w:val="24"/>
                <w:szCs w:val="24"/>
              </w:rPr>
              <w:t>Triggering Event</w:t>
            </w:r>
          </w:p>
        </w:tc>
        <w:tc>
          <w:tcPr>
            <w:tcW w:w="6804" w:type="dxa"/>
            <w:gridSpan w:val="2"/>
            <w:vAlign w:val="center"/>
          </w:tcPr>
          <w:p w:rsidRPr="00E55A49" w:rsidR="001879B6" w:rsidP="000F3FCA" w:rsidRDefault="001879B6" w14:paraId="632B94D0" w14:textId="77777777">
            <w:pPr>
              <w:rPr>
                <w:rFonts w:cs="Arial"/>
                <w:sz w:val="24"/>
                <w:szCs w:val="24"/>
              </w:rPr>
            </w:pPr>
            <w:r w:rsidRPr="001D7F6A">
              <w:rPr>
                <w:rFonts w:cs="Arial"/>
                <w:sz w:val="24"/>
                <w:szCs w:val="24"/>
              </w:rPr>
              <w:t>Resident password change</w:t>
            </w:r>
          </w:p>
        </w:tc>
      </w:tr>
      <w:tr w:rsidR="001879B6" w14:paraId="223D7BD5" w14:textId="77777777">
        <w:trPr>
          <w:trHeight w:val="756"/>
        </w:trPr>
        <w:tc>
          <w:tcPr>
            <w:tcW w:w="3686" w:type="dxa"/>
            <w:shd w:val="clear" w:color="auto" w:fill="AC0000"/>
            <w:vAlign w:val="center"/>
          </w:tcPr>
          <w:p w:rsidRPr="00CA144D" w:rsidR="001879B6" w:rsidP="000F3FCA" w:rsidRDefault="001879B6" w14:paraId="79B7B60D" w14:textId="77777777">
            <w:pPr>
              <w:tabs>
                <w:tab w:val="left" w:pos="3120"/>
              </w:tabs>
              <w:rPr>
                <w:rFonts w:cs="Arial"/>
                <w:b/>
                <w:bCs/>
                <w:sz w:val="24"/>
                <w:szCs w:val="24"/>
              </w:rPr>
            </w:pPr>
            <w:r w:rsidRPr="00CA144D">
              <w:rPr>
                <w:rFonts w:cs="Arial"/>
                <w:b/>
                <w:bCs/>
                <w:sz w:val="24"/>
                <w:szCs w:val="24"/>
              </w:rPr>
              <w:t>Brief Description</w:t>
            </w:r>
          </w:p>
        </w:tc>
        <w:tc>
          <w:tcPr>
            <w:tcW w:w="6804" w:type="dxa"/>
            <w:gridSpan w:val="2"/>
            <w:vAlign w:val="center"/>
          </w:tcPr>
          <w:p w:rsidRPr="00E55A49" w:rsidR="001879B6" w:rsidP="000F3FCA" w:rsidRDefault="001879B6" w14:paraId="17D00431" w14:textId="77777777">
            <w:pPr>
              <w:rPr>
                <w:rFonts w:cs="Arial"/>
                <w:sz w:val="24"/>
                <w:szCs w:val="24"/>
              </w:rPr>
            </w:pPr>
            <w:r w:rsidRPr="001D7F6A">
              <w:rPr>
                <w:rFonts w:cs="Arial"/>
                <w:sz w:val="24"/>
                <w:szCs w:val="24"/>
              </w:rPr>
              <w:t>The resident registers an account which involves providing personal information.</w:t>
            </w:r>
          </w:p>
        </w:tc>
      </w:tr>
      <w:tr w:rsidR="001879B6" w14:paraId="309EC6A9" w14:textId="77777777">
        <w:trPr>
          <w:trHeight w:val="416"/>
        </w:trPr>
        <w:tc>
          <w:tcPr>
            <w:tcW w:w="3686" w:type="dxa"/>
            <w:shd w:val="clear" w:color="auto" w:fill="AC0000"/>
            <w:vAlign w:val="center"/>
          </w:tcPr>
          <w:p w:rsidRPr="00CA144D" w:rsidR="001879B6" w:rsidP="000F3FCA" w:rsidRDefault="001879B6" w14:paraId="2BC45E6A" w14:textId="77777777">
            <w:pPr>
              <w:tabs>
                <w:tab w:val="left" w:pos="3120"/>
              </w:tabs>
              <w:rPr>
                <w:rFonts w:cs="Arial"/>
                <w:b/>
                <w:bCs/>
                <w:sz w:val="24"/>
                <w:szCs w:val="24"/>
              </w:rPr>
            </w:pPr>
            <w:r w:rsidRPr="00CA144D">
              <w:rPr>
                <w:rFonts w:cs="Arial"/>
                <w:b/>
                <w:bCs/>
                <w:sz w:val="24"/>
                <w:szCs w:val="24"/>
              </w:rPr>
              <w:t>Actors</w:t>
            </w:r>
          </w:p>
        </w:tc>
        <w:tc>
          <w:tcPr>
            <w:tcW w:w="6804" w:type="dxa"/>
            <w:gridSpan w:val="2"/>
            <w:vAlign w:val="center"/>
          </w:tcPr>
          <w:p w:rsidRPr="00E55A49" w:rsidR="001879B6" w:rsidP="000F3FCA" w:rsidRDefault="001879B6" w14:paraId="2766DFA7" w14:textId="77777777">
            <w:pPr>
              <w:rPr>
                <w:rFonts w:cs="Arial"/>
                <w:sz w:val="24"/>
                <w:szCs w:val="24"/>
              </w:rPr>
            </w:pPr>
            <w:r w:rsidRPr="009623B0">
              <w:rPr>
                <w:rFonts w:cs="Arial"/>
                <w:sz w:val="24"/>
                <w:szCs w:val="24"/>
              </w:rPr>
              <w:t>Resident</w:t>
            </w:r>
          </w:p>
        </w:tc>
      </w:tr>
      <w:tr w:rsidR="001879B6" w14:paraId="11669F14" w14:textId="77777777">
        <w:trPr>
          <w:trHeight w:val="698"/>
        </w:trPr>
        <w:tc>
          <w:tcPr>
            <w:tcW w:w="3686" w:type="dxa"/>
            <w:shd w:val="clear" w:color="auto" w:fill="AC0000"/>
            <w:vAlign w:val="center"/>
          </w:tcPr>
          <w:p w:rsidRPr="00CA144D" w:rsidR="001879B6" w:rsidP="000F3FCA" w:rsidRDefault="001879B6" w14:paraId="563815B0" w14:textId="77777777">
            <w:pPr>
              <w:tabs>
                <w:tab w:val="left" w:pos="3120"/>
              </w:tabs>
              <w:rPr>
                <w:rFonts w:cs="Arial"/>
                <w:b/>
                <w:bCs/>
                <w:sz w:val="24"/>
                <w:szCs w:val="24"/>
              </w:rPr>
            </w:pPr>
            <w:r w:rsidRPr="00CA144D">
              <w:rPr>
                <w:rFonts w:cs="Arial"/>
                <w:b/>
                <w:bCs/>
                <w:sz w:val="24"/>
                <w:szCs w:val="24"/>
              </w:rPr>
              <w:t>Related Use Cases</w:t>
            </w:r>
          </w:p>
        </w:tc>
        <w:tc>
          <w:tcPr>
            <w:tcW w:w="6804" w:type="dxa"/>
            <w:gridSpan w:val="2"/>
            <w:vAlign w:val="center"/>
          </w:tcPr>
          <w:p w:rsidRPr="00E55A49" w:rsidR="001879B6" w:rsidP="000F3FCA" w:rsidRDefault="001879B6" w14:paraId="40A4E80A" w14:textId="77777777">
            <w:pPr>
              <w:rPr>
                <w:rFonts w:cs="Arial"/>
                <w:sz w:val="24"/>
                <w:szCs w:val="24"/>
              </w:rPr>
            </w:pPr>
            <w:r w:rsidRPr="009623B0">
              <w:rPr>
                <w:rFonts w:cs="Arial"/>
                <w:sz w:val="24"/>
                <w:szCs w:val="24"/>
              </w:rPr>
              <w:t>Includes:</w:t>
            </w:r>
          </w:p>
        </w:tc>
      </w:tr>
      <w:tr w:rsidR="001879B6" w14:paraId="3485E47A" w14:textId="77777777">
        <w:trPr>
          <w:trHeight w:val="558"/>
        </w:trPr>
        <w:tc>
          <w:tcPr>
            <w:tcW w:w="3686" w:type="dxa"/>
            <w:shd w:val="clear" w:color="auto" w:fill="AC0000"/>
            <w:vAlign w:val="center"/>
          </w:tcPr>
          <w:p w:rsidRPr="00CA144D" w:rsidR="001879B6" w:rsidP="000F3FCA" w:rsidRDefault="001879B6" w14:paraId="28F174C5" w14:textId="77777777">
            <w:pPr>
              <w:tabs>
                <w:tab w:val="left" w:pos="3120"/>
              </w:tabs>
              <w:rPr>
                <w:rFonts w:cs="Arial"/>
                <w:b/>
                <w:bCs/>
                <w:sz w:val="24"/>
                <w:szCs w:val="24"/>
              </w:rPr>
            </w:pPr>
            <w:r w:rsidRPr="00CA144D">
              <w:rPr>
                <w:rFonts w:cs="Arial"/>
                <w:b/>
                <w:bCs/>
                <w:sz w:val="24"/>
                <w:szCs w:val="24"/>
              </w:rPr>
              <w:t>Stakeholders</w:t>
            </w:r>
          </w:p>
        </w:tc>
        <w:tc>
          <w:tcPr>
            <w:tcW w:w="6804" w:type="dxa"/>
            <w:gridSpan w:val="2"/>
            <w:vAlign w:val="center"/>
          </w:tcPr>
          <w:p w:rsidRPr="00E55A49" w:rsidR="001879B6" w:rsidP="000F3FCA" w:rsidRDefault="001879B6" w14:paraId="52196D60" w14:textId="77777777">
            <w:pPr>
              <w:rPr>
                <w:rFonts w:cs="Arial"/>
                <w:sz w:val="24"/>
                <w:szCs w:val="24"/>
              </w:rPr>
            </w:pPr>
            <w:r w:rsidRPr="009A6B71">
              <w:rPr>
                <w:rFonts w:cs="Arial"/>
                <w:sz w:val="24"/>
                <w:szCs w:val="24"/>
              </w:rPr>
              <w:t>Barangay Captain: view the registered account</w:t>
            </w:r>
          </w:p>
        </w:tc>
      </w:tr>
      <w:tr w:rsidR="001879B6" w14:paraId="2F50181F" w14:textId="77777777">
        <w:trPr>
          <w:trHeight w:val="551"/>
        </w:trPr>
        <w:tc>
          <w:tcPr>
            <w:tcW w:w="3686" w:type="dxa"/>
            <w:shd w:val="clear" w:color="auto" w:fill="AC0000"/>
            <w:vAlign w:val="center"/>
          </w:tcPr>
          <w:p w:rsidRPr="00CA144D" w:rsidR="001879B6" w:rsidP="000F3FCA" w:rsidRDefault="001879B6" w14:paraId="0F9AE5AE" w14:textId="77777777">
            <w:pPr>
              <w:tabs>
                <w:tab w:val="left" w:pos="3120"/>
              </w:tabs>
              <w:rPr>
                <w:rFonts w:cs="Arial"/>
                <w:b/>
                <w:bCs/>
                <w:sz w:val="24"/>
                <w:szCs w:val="24"/>
              </w:rPr>
            </w:pPr>
            <w:r w:rsidRPr="00CA144D">
              <w:rPr>
                <w:rFonts w:cs="Arial"/>
                <w:b/>
                <w:bCs/>
                <w:sz w:val="24"/>
                <w:szCs w:val="24"/>
              </w:rPr>
              <w:t>Preconditions</w:t>
            </w:r>
          </w:p>
        </w:tc>
        <w:tc>
          <w:tcPr>
            <w:tcW w:w="6804" w:type="dxa"/>
            <w:gridSpan w:val="2"/>
            <w:vAlign w:val="center"/>
          </w:tcPr>
          <w:p w:rsidRPr="00E55A49" w:rsidR="001879B6" w:rsidP="000F3FCA" w:rsidRDefault="001879B6" w14:paraId="4469F105" w14:textId="77777777">
            <w:pPr>
              <w:rPr>
                <w:rFonts w:cs="Arial"/>
                <w:sz w:val="24"/>
                <w:szCs w:val="24"/>
              </w:rPr>
            </w:pPr>
            <w:r w:rsidRPr="009A6B71">
              <w:rPr>
                <w:rFonts w:cs="Arial"/>
                <w:sz w:val="24"/>
                <w:szCs w:val="24"/>
              </w:rPr>
              <w:t xml:space="preserve">Residents should reside in Barangay South Signal Village  </w:t>
            </w:r>
          </w:p>
        </w:tc>
      </w:tr>
      <w:tr w:rsidR="001879B6" w14:paraId="1D94758C" w14:textId="77777777">
        <w:trPr>
          <w:trHeight w:val="573"/>
        </w:trPr>
        <w:tc>
          <w:tcPr>
            <w:tcW w:w="3686" w:type="dxa"/>
            <w:shd w:val="clear" w:color="auto" w:fill="AC0000"/>
            <w:vAlign w:val="center"/>
          </w:tcPr>
          <w:p w:rsidRPr="00CA144D" w:rsidR="001879B6" w:rsidP="000F3FCA" w:rsidRDefault="001879B6" w14:paraId="2EBA25CB" w14:textId="77777777">
            <w:pPr>
              <w:tabs>
                <w:tab w:val="left" w:pos="3120"/>
              </w:tabs>
              <w:rPr>
                <w:rFonts w:cs="Arial"/>
                <w:b/>
                <w:bCs/>
                <w:sz w:val="24"/>
                <w:szCs w:val="24"/>
              </w:rPr>
            </w:pPr>
            <w:r w:rsidRPr="00CA144D">
              <w:rPr>
                <w:rFonts w:cs="Arial"/>
                <w:b/>
                <w:bCs/>
                <w:sz w:val="24"/>
                <w:szCs w:val="24"/>
              </w:rPr>
              <w:t>Postconditions</w:t>
            </w:r>
          </w:p>
        </w:tc>
        <w:tc>
          <w:tcPr>
            <w:tcW w:w="6804" w:type="dxa"/>
            <w:gridSpan w:val="2"/>
            <w:vAlign w:val="center"/>
          </w:tcPr>
          <w:p w:rsidRPr="00E55A49" w:rsidR="001879B6" w:rsidP="000F3FCA" w:rsidRDefault="001879B6" w14:paraId="3648AFFE" w14:textId="77777777">
            <w:pPr>
              <w:rPr>
                <w:rFonts w:cs="Arial"/>
                <w:sz w:val="24"/>
                <w:szCs w:val="24"/>
              </w:rPr>
            </w:pPr>
            <w:r w:rsidRPr="006C7005">
              <w:rPr>
                <w:rFonts w:cs="Arial"/>
                <w:sz w:val="24"/>
                <w:szCs w:val="24"/>
              </w:rPr>
              <w:t>Resident will change password</w:t>
            </w:r>
          </w:p>
        </w:tc>
      </w:tr>
      <w:tr w:rsidR="001879B6" w14:paraId="5190261B" w14:textId="77777777">
        <w:trPr>
          <w:trHeight w:val="420"/>
        </w:trPr>
        <w:tc>
          <w:tcPr>
            <w:tcW w:w="3686" w:type="dxa"/>
            <w:vMerge w:val="restart"/>
            <w:shd w:val="clear" w:color="auto" w:fill="AC0000"/>
            <w:vAlign w:val="center"/>
          </w:tcPr>
          <w:p w:rsidRPr="00CA144D" w:rsidR="001879B6" w:rsidP="000F3FCA" w:rsidRDefault="001879B6" w14:paraId="636E4044" w14:textId="77777777">
            <w:pPr>
              <w:tabs>
                <w:tab w:val="left" w:pos="3120"/>
              </w:tabs>
              <w:rPr>
                <w:rFonts w:cs="Arial"/>
                <w:b/>
                <w:bCs/>
                <w:sz w:val="24"/>
                <w:szCs w:val="24"/>
              </w:rPr>
            </w:pPr>
            <w:r w:rsidRPr="00CA144D">
              <w:rPr>
                <w:rFonts w:cs="Arial"/>
                <w:b/>
                <w:bCs/>
                <w:sz w:val="24"/>
                <w:szCs w:val="24"/>
              </w:rPr>
              <w:t>Flow of Activities</w:t>
            </w:r>
          </w:p>
        </w:tc>
        <w:tc>
          <w:tcPr>
            <w:tcW w:w="3402" w:type="dxa"/>
            <w:vAlign w:val="center"/>
          </w:tcPr>
          <w:p w:rsidRPr="00E55A49" w:rsidR="001879B6" w:rsidP="000F3FCA" w:rsidRDefault="001879B6" w14:paraId="17A46AB0" w14:textId="77777777">
            <w:pPr>
              <w:jc w:val="center"/>
              <w:rPr>
                <w:rFonts w:cs="Arial"/>
                <w:b/>
                <w:bCs/>
                <w:sz w:val="24"/>
                <w:szCs w:val="24"/>
              </w:rPr>
            </w:pPr>
            <w:r w:rsidRPr="00E55A49">
              <w:rPr>
                <w:rFonts w:cs="Arial"/>
                <w:b/>
                <w:bCs/>
                <w:sz w:val="24"/>
                <w:szCs w:val="24"/>
              </w:rPr>
              <w:t>Actor</w:t>
            </w:r>
          </w:p>
        </w:tc>
        <w:tc>
          <w:tcPr>
            <w:tcW w:w="3402" w:type="dxa"/>
            <w:vAlign w:val="center"/>
          </w:tcPr>
          <w:p w:rsidRPr="00E55A49" w:rsidR="001879B6" w:rsidP="000F3FCA" w:rsidRDefault="001879B6" w14:paraId="199DB0B1" w14:textId="77777777">
            <w:pPr>
              <w:jc w:val="center"/>
              <w:rPr>
                <w:rFonts w:cs="Arial"/>
                <w:b/>
                <w:bCs/>
                <w:sz w:val="24"/>
                <w:szCs w:val="24"/>
              </w:rPr>
            </w:pPr>
            <w:r w:rsidRPr="00E55A49">
              <w:rPr>
                <w:rFonts w:cs="Arial"/>
                <w:b/>
                <w:bCs/>
                <w:sz w:val="24"/>
                <w:szCs w:val="24"/>
              </w:rPr>
              <w:t>Flow of Activities</w:t>
            </w:r>
          </w:p>
        </w:tc>
      </w:tr>
      <w:tr w:rsidR="001879B6" w:rsidTr="2334F8B0" w14:paraId="2D0E9F7F" w14:textId="77777777">
        <w:trPr>
          <w:trHeight w:val="3380"/>
        </w:trPr>
        <w:tc>
          <w:tcPr>
            <w:tcW w:w="3686" w:type="dxa"/>
            <w:vMerge/>
            <w:vAlign w:val="center"/>
          </w:tcPr>
          <w:p w:rsidR="001879B6" w:rsidP="000F3FCA" w:rsidRDefault="001879B6" w14:paraId="2212AF4E" w14:textId="77777777">
            <w:pPr>
              <w:tabs>
                <w:tab w:val="left" w:pos="3120"/>
              </w:tabs>
              <w:rPr>
                <w:rFonts w:cs="Arial"/>
                <w:sz w:val="24"/>
                <w:szCs w:val="24"/>
              </w:rPr>
            </w:pPr>
          </w:p>
        </w:tc>
        <w:tc>
          <w:tcPr>
            <w:tcW w:w="3402" w:type="dxa"/>
            <w:vAlign w:val="center"/>
          </w:tcPr>
          <w:p w:rsidR="001879B6" w:rsidP="001879B6" w:rsidRDefault="001879B6" w14:paraId="41DC007A" w14:textId="77777777">
            <w:pPr>
              <w:pStyle w:val="ListParagraph"/>
              <w:numPr>
                <w:ilvl w:val="0"/>
                <w:numId w:val="37"/>
              </w:numPr>
              <w:rPr>
                <w:rFonts w:cs="Arial"/>
                <w:sz w:val="24"/>
                <w:szCs w:val="24"/>
              </w:rPr>
            </w:pPr>
            <w:r w:rsidRPr="006C7005">
              <w:rPr>
                <w:rFonts w:cs="Arial"/>
                <w:sz w:val="24"/>
                <w:szCs w:val="24"/>
              </w:rPr>
              <w:t>Click the side bar and locate My Profile</w:t>
            </w:r>
            <w:r>
              <w:rPr>
                <w:rFonts w:cs="Arial"/>
                <w:sz w:val="24"/>
                <w:szCs w:val="24"/>
              </w:rPr>
              <w:br/>
            </w:r>
          </w:p>
          <w:p w:rsidR="001879B6" w:rsidP="001879B6" w:rsidRDefault="001879B6" w14:paraId="300B2A8D" w14:textId="77777777">
            <w:pPr>
              <w:pStyle w:val="ListParagraph"/>
              <w:numPr>
                <w:ilvl w:val="0"/>
                <w:numId w:val="37"/>
              </w:numPr>
              <w:rPr>
                <w:rFonts w:cs="Arial"/>
                <w:sz w:val="24"/>
                <w:szCs w:val="24"/>
              </w:rPr>
            </w:pPr>
            <w:r w:rsidRPr="006C7005">
              <w:rPr>
                <w:rFonts w:cs="Arial"/>
                <w:sz w:val="24"/>
                <w:szCs w:val="24"/>
              </w:rPr>
              <w:t>Click and Locate Change Password</w:t>
            </w:r>
            <w:r>
              <w:rPr>
                <w:rFonts w:cs="Arial"/>
                <w:sz w:val="24"/>
                <w:szCs w:val="24"/>
              </w:rPr>
              <w:br/>
            </w:r>
          </w:p>
          <w:p w:rsidR="001879B6" w:rsidP="001879B6" w:rsidRDefault="001879B6" w14:paraId="376C4215" w14:textId="77777777">
            <w:pPr>
              <w:pStyle w:val="ListParagraph"/>
              <w:numPr>
                <w:ilvl w:val="0"/>
                <w:numId w:val="37"/>
              </w:numPr>
              <w:rPr>
                <w:rFonts w:cs="Arial"/>
                <w:sz w:val="24"/>
                <w:szCs w:val="24"/>
              </w:rPr>
            </w:pPr>
            <w:r w:rsidRPr="006C7005">
              <w:rPr>
                <w:rFonts w:cs="Arial"/>
                <w:sz w:val="24"/>
                <w:szCs w:val="24"/>
              </w:rPr>
              <w:t>Input Old and New Password</w:t>
            </w:r>
          </w:p>
          <w:p w:rsidRPr="00581DF8" w:rsidR="001879B6" w:rsidP="000F3FCA" w:rsidRDefault="001879B6" w14:paraId="4F2FF7D2" w14:textId="77777777">
            <w:pPr>
              <w:pStyle w:val="ListParagraph"/>
              <w:ind w:left="1080"/>
              <w:rPr>
                <w:rFonts w:cs="Arial"/>
                <w:sz w:val="24"/>
                <w:szCs w:val="24"/>
              </w:rPr>
            </w:pPr>
            <w:r>
              <w:rPr>
                <w:rFonts w:cs="Arial"/>
                <w:sz w:val="24"/>
                <w:szCs w:val="24"/>
              </w:rPr>
              <w:br/>
            </w:r>
            <w:r w:rsidRPr="006C7005">
              <w:rPr>
                <w:rFonts w:cs="Arial"/>
                <w:sz w:val="24"/>
                <w:szCs w:val="24"/>
              </w:rPr>
              <w:t xml:space="preserve">3.1 Click Save  </w:t>
            </w:r>
          </w:p>
        </w:tc>
        <w:tc>
          <w:tcPr>
            <w:tcW w:w="3402" w:type="dxa"/>
            <w:vAlign w:val="center"/>
          </w:tcPr>
          <w:p w:rsidR="001879B6" w:rsidP="001879B6" w:rsidRDefault="001879B6" w14:paraId="7E43051B" w14:textId="77777777">
            <w:pPr>
              <w:pStyle w:val="ListParagraph"/>
              <w:numPr>
                <w:ilvl w:val="0"/>
                <w:numId w:val="38"/>
              </w:numPr>
              <w:rPr>
                <w:rFonts w:cs="Arial"/>
                <w:sz w:val="24"/>
                <w:szCs w:val="24"/>
              </w:rPr>
            </w:pPr>
            <w:r w:rsidRPr="000964C6">
              <w:rPr>
                <w:rFonts w:cs="Arial"/>
                <w:sz w:val="24"/>
                <w:szCs w:val="24"/>
              </w:rPr>
              <w:t>Login Page</w:t>
            </w:r>
            <w:r>
              <w:rPr>
                <w:rFonts w:cs="Arial"/>
                <w:sz w:val="24"/>
                <w:szCs w:val="24"/>
              </w:rPr>
              <w:br/>
            </w:r>
          </w:p>
          <w:p w:rsidR="001879B6" w:rsidP="001879B6" w:rsidRDefault="001879B6" w14:paraId="6C27EA7F" w14:textId="77777777">
            <w:pPr>
              <w:pStyle w:val="ListParagraph"/>
              <w:numPr>
                <w:ilvl w:val="0"/>
                <w:numId w:val="38"/>
              </w:numPr>
              <w:rPr>
                <w:rFonts w:cs="Arial"/>
                <w:sz w:val="24"/>
                <w:szCs w:val="24"/>
              </w:rPr>
            </w:pPr>
            <w:r w:rsidRPr="000964C6">
              <w:rPr>
                <w:rFonts w:cs="Arial"/>
                <w:sz w:val="24"/>
                <w:szCs w:val="24"/>
              </w:rPr>
              <w:t>Resident Personal Information Page</w:t>
            </w:r>
            <w:r>
              <w:rPr>
                <w:rFonts w:cs="Arial"/>
                <w:sz w:val="24"/>
                <w:szCs w:val="24"/>
              </w:rPr>
              <w:br/>
            </w:r>
          </w:p>
          <w:p w:rsidRPr="000964C6" w:rsidR="001879B6" w:rsidP="001879B6" w:rsidRDefault="001879B6" w14:paraId="525BF68F" w14:textId="77777777">
            <w:pPr>
              <w:pStyle w:val="ListParagraph"/>
              <w:numPr>
                <w:ilvl w:val="0"/>
                <w:numId w:val="38"/>
              </w:numPr>
              <w:rPr>
                <w:rFonts w:cs="Arial"/>
                <w:sz w:val="24"/>
                <w:szCs w:val="24"/>
              </w:rPr>
            </w:pPr>
            <w:r w:rsidRPr="000964C6">
              <w:rPr>
                <w:rFonts w:cs="Arial"/>
                <w:sz w:val="24"/>
                <w:szCs w:val="24"/>
              </w:rPr>
              <w:t>Change Password Tab</w:t>
            </w:r>
          </w:p>
        </w:tc>
      </w:tr>
      <w:tr w:rsidR="001879B6" w14:paraId="316FF784" w14:textId="77777777">
        <w:trPr>
          <w:trHeight w:val="2252"/>
        </w:trPr>
        <w:tc>
          <w:tcPr>
            <w:tcW w:w="3686" w:type="dxa"/>
            <w:shd w:val="clear" w:color="auto" w:fill="AC0000"/>
            <w:vAlign w:val="center"/>
          </w:tcPr>
          <w:p w:rsidRPr="00E55A49" w:rsidR="001879B6" w:rsidP="000F3FCA" w:rsidRDefault="001879B6" w14:paraId="250992EC" w14:textId="77777777">
            <w:pPr>
              <w:tabs>
                <w:tab w:val="left" w:pos="3120"/>
              </w:tabs>
              <w:rPr>
                <w:rFonts w:cs="Arial"/>
                <w:b/>
                <w:bCs/>
                <w:sz w:val="24"/>
                <w:szCs w:val="24"/>
              </w:rPr>
            </w:pPr>
            <w:r w:rsidRPr="00E55A49">
              <w:rPr>
                <w:rFonts w:cs="Arial"/>
                <w:b/>
                <w:bCs/>
                <w:sz w:val="24"/>
                <w:szCs w:val="24"/>
              </w:rPr>
              <w:t>Exception Conditions</w:t>
            </w:r>
          </w:p>
        </w:tc>
        <w:tc>
          <w:tcPr>
            <w:tcW w:w="6804" w:type="dxa"/>
            <w:gridSpan w:val="2"/>
            <w:vAlign w:val="center"/>
          </w:tcPr>
          <w:p w:rsidRPr="00E55A49" w:rsidR="001879B6" w:rsidP="000F3FCA" w:rsidRDefault="001879B6" w14:paraId="7B561BA8" w14:textId="7C50AF34">
            <w:pPr>
              <w:rPr>
                <w:rFonts w:cs="Arial"/>
                <w:sz w:val="24"/>
                <w:szCs w:val="24"/>
              </w:rPr>
            </w:pPr>
            <w:r w:rsidRPr="000964C6">
              <w:rPr>
                <w:rFonts w:cs="Arial"/>
                <w:sz w:val="24"/>
                <w:szCs w:val="24"/>
              </w:rPr>
              <w:t>2. Resident did not click Change Password</w:t>
            </w:r>
            <w:r>
              <w:rPr>
                <w:rFonts w:cs="Arial"/>
                <w:sz w:val="24"/>
                <w:szCs w:val="24"/>
              </w:rPr>
              <w:t>.</w:t>
            </w:r>
            <w:r>
              <w:br/>
            </w:r>
            <w:r>
              <w:br/>
            </w:r>
            <w:r w:rsidRPr="000964C6">
              <w:rPr>
                <w:rFonts w:cs="Arial"/>
                <w:sz w:val="24"/>
                <w:szCs w:val="24"/>
              </w:rPr>
              <w:t>3. Resident inputs wrong password</w:t>
            </w:r>
            <w:r>
              <w:rPr>
                <w:rFonts w:cs="Arial"/>
                <w:sz w:val="24"/>
                <w:szCs w:val="24"/>
              </w:rPr>
              <w:t>.</w:t>
            </w:r>
            <w:r>
              <w:br/>
            </w:r>
            <w:r>
              <w:br/>
            </w:r>
            <w:r w:rsidRPr="000964C6">
              <w:rPr>
                <w:rFonts w:cs="Arial"/>
                <w:sz w:val="24"/>
                <w:szCs w:val="24"/>
              </w:rPr>
              <w:t xml:space="preserve">3.1 Resident did not put the correct password requirements.       </w:t>
            </w:r>
            <w:r>
              <w:br/>
            </w:r>
            <w:r>
              <w:br/>
            </w:r>
            <w:r w:rsidRPr="000964C6">
              <w:rPr>
                <w:rFonts w:cs="Arial"/>
                <w:sz w:val="24"/>
                <w:szCs w:val="24"/>
              </w:rPr>
              <w:t>3.2 Resident did not click the Save button.</w:t>
            </w:r>
          </w:p>
        </w:tc>
      </w:tr>
    </w:tbl>
    <w:p w:rsidRPr="00154CF3" w:rsidR="001879B6" w:rsidP="001879B6" w:rsidRDefault="001879B6" w14:paraId="2F77439E" w14:textId="77777777">
      <w:pPr>
        <w:rPr>
          <w:sz w:val="24"/>
          <w:szCs w:val="24"/>
        </w:rPr>
      </w:pPr>
    </w:p>
    <w:p w:rsidRPr="00154CF3" w:rsidR="001879B6" w:rsidP="001879B6" w:rsidRDefault="00154CF3" w14:paraId="0D69D4E0" w14:textId="26755570">
      <w:pPr>
        <w:pStyle w:val="Caption"/>
        <w:keepNext/>
        <w:jc w:val="center"/>
        <w:rPr>
          <w:i w:val="0"/>
          <w:color w:val="000000" w:themeColor="text1"/>
          <w:sz w:val="24"/>
          <w:szCs w:val="24"/>
        </w:rPr>
      </w:pPr>
      <w:bookmarkStart w:name="_Toc150781763" w:id="87"/>
      <w:bookmarkStart w:name="_Toc150946795" w:id="88"/>
      <w:bookmarkStart w:name="_Toc150947141" w:id="89"/>
      <w:r w:rsidRPr="00154CF3">
        <w:rPr>
          <w:i w:val="0"/>
          <w:iCs w:val="0"/>
          <w:color w:val="000000" w:themeColor="text1"/>
          <w:sz w:val="24"/>
          <w:szCs w:val="24"/>
        </w:rPr>
        <w:t xml:space="preserve">TABLE </w:t>
      </w:r>
      <w:r w:rsidRPr="00154CF3" w:rsidR="00534A7B">
        <w:rPr>
          <w:i w:val="0"/>
          <w:iCs w:val="0"/>
          <w:color w:val="000000" w:themeColor="text1"/>
          <w:sz w:val="24"/>
          <w:szCs w:val="24"/>
        </w:rPr>
        <w:fldChar w:fldCharType="begin"/>
      </w:r>
      <w:r w:rsidRPr="00154CF3" w:rsidR="00534A7B">
        <w:rPr>
          <w:i w:val="0"/>
          <w:iCs w:val="0"/>
          <w:color w:val="000000" w:themeColor="text1"/>
          <w:sz w:val="24"/>
          <w:szCs w:val="24"/>
        </w:rPr>
        <w:instrText xml:space="preserve"> SEQ TABLE \* ARABIC </w:instrText>
      </w:r>
      <w:r w:rsidRPr="00154CF3" w:rsidR="00534A7B">
        <w:rPr>
          <w:i w:val="0"/>
          <w:iCs w:val="0"/>
          <w:color w:val="000000" w:themeColor="text1"/>
          <w:sz w:val="24"/>
          <w:szCs w:val="24"/>
        </w:rPr>
        <w:fldChar w:fldCharType="separate"/>
      </w:r>
      <w:r w:rsidRPr="00154CF3">
        <w:rPr>
          <w:i w:val="0"/>
          <w:iCs w:val="0"/>
          <w:noProof/>
          <w:color w:val="000000" w:themeColor="text1"/>
          <w:sz w:val="24"/>
          <w:szCs w:val="24"/>
        </w:rPr>
        <w:t>10</w:t>
      </w:r>
      <w:r w:rsidRPr="00154CF3" w:rsidR="00534A7B">
        <w:rPr>
          <w:i w:val="0"/>
          <w:iCs w:val="0"/>
          <w:color w:val="000000" w:themeColor="text1"/>
          <w:sz w:val="24"/>
          <w:szCs w:val="24"/>
        </w:rPr>
        <w:fldChar w:fldCharType="end"/>
      </w:r>
      <w:r w:rsidRPr="00154CF3">
        <w:rPr>
          <w:i w:val="0"/>
          <w:iCs w:val="0"/>
          <w:color w:val="000000" w:themeColor="text1"/>
          <w:sz w:val="24"/>
          <w:szCs w:val="24"/>
        </w:rPr>
        <w:t xml:space="preserve"> </w:t>
      </w:r>
      <w:bookmarkEnd w:id="87"/>
      <w:r w:rsidRPr="00154CF3">
        <w:rPr>
          <w:i w:val="0"/>
          <w:iCs w:val="0"/>
          <w:color w:val="000000" w:themeColor="text1"/>
          <w:sz w:val="24"/>
          <w:szCs w:val="24"/>
        </w:rPr>
        <w:br/>
      </w:r>
      <w:r w:rsidRPr="00154CF3">
        <w:rPr>
          <w:i w:val="0"/>
          <w:iCs w:val="0"/>
          <w:color w:val="000000" w:themeColor="text1"/>
          <w:sz w:val="24"/>
          <w:szCs w:val="24"/>
        </w:rPr>
        <w:t>SUBMIT NEW CONCERN</w:t>
      </w:r>
      <w:commentRangeStart w:id="90"/>
      <w:commentRangeEnd w:id="90"/>
      <w:r w:rsidRPr="00154CF3">
        <w:rPr>
          <w:rStyle w:val="CommentReference"/>
          <w:i w:val="0"/>
          <w:iCs w:val="0"/>
          <w:color w:val="000000" w:themeColor="text1"/>
          <w:sz w:val="24"/>
          <w:szCs w:val="24"/>
        </w:rPr>
        <w:commentReference w:id="90"/>
      </w:r>
      <w:bookmarkEnd w:id="88"/>
      <w:bookmarkEnd w:id="89"/>
    </w:p>
    <w:tbl>
      <w:tblPr>
        <w:tblStyle w:val="TableGrid"/>
        <w:tblW w:w="10490" w:type="dxa"/>
        <w:tblInd w:w="-572" w:type="dxa"/>
        <w:tblLook w:val="04A0" w:firstRow="1" w:lastRow="0" w:firstColumn="1" w:lastColumn="0" w:noHBand="0" w:noVBand="1"/>
      </w:tblPr>
      <w:tblGrid>
        <w:gridCol w:w="3686"/>
        <w:gridCol w:w="3402"/>
        <w:gridCol w:w="3402"/>
      </w:tblGrid>
      <w:tr w:rsidR="001879B6" w14:paraId="3AE21172" w14:textId="77777777">
        <w:trPr>
          <w:trHeight w:val="365"/>
        </w:trPr>
        <w:tc>
          <w:tcPr>
            <w:tcW w:w="3686" w:type="dxa"/>
            <w:shd w:val="clear" w:color="auto" w:fill="AC0000"/>
            <w:vAlign w:val="center"/>
          </w:tcPr>
          <w:p w:rsidRPr="00CA144D" w:rsidR="001879B6" w:rsidP="000F3FCA" w:rsidRDefault="001879B6" w14:paraId="30184C00" w14:textId="77777777">
            <w:pPr>
              <w:tabs>
                <w:tab w:val="left" w:pos="3120"/>
              </w:tabs>
              <w:rPr>
                <w:rFonts w:cs="Arial"/>
                <w:b/>
                <w:bCs/>
                <w:sz w:val="24"/>
                <w:szCs w:val="24"/>
              </w:rPr>
            </w:pPr>
            <w:r>
              <w:rPr>
                <w:rFonts w:cs="Arial"/>
                <w:b/>
                <w:bCs/>
                <w:sz w:val="24"/>
                <w:szCs w:val="24"/>
              </w:rPr>
              <w:t>Use Case Number</w:t>
            </w:r>
          </w:p>
        </w:tc>
        <w:tc>
          <w:tcPr>
            <w:tcW w:w="6804" w:type="dxa"/>
            <w:gridSpan w:val="2"/>
            <w:vAlign w:val="center"/>
          </w:tcPr>
          <w:p w:rsidRPr="005762CB" w:rsidR="001879B6" w:rsidP="000F3FCA" w:rsidRDefault="001879B6" w14:paraId="2F285F70" w14:textId="77777777">
            <w:pPr>
              <w:rPr>
                <w:rFonts w:cs="Arial"/>
                <w:sz w:val="24"/>
                <w:szCs w:val="24"/>
              </w:rPr>
            </w:pPr>
            <w:r w:rsidRPr="00790078">
              <w:rPr>
                <w:rFonts w:cs="Arial"/>
                <w:sz w:val="24"/>
                <w:szCs w:val="24"/>
              </w:rPr>
              <w:t>BSSV</w:t>
            </w:r>
            <w:r>
              <w:rPr>
                <w:rFonts w:cs="Arial"/>
                <w:sz w:val="24"/>
                <w:szCs w:val="24"/>
              </w:rPr>
              <w:t>UC</w:t>
            </w:r>
            <w:r w:rsidRPr="00790078">
              <w:rPr>
                <w:rFonts w:cs="Arial"/>
                <w:sz w:val="24"/>
                <w:szCs w:val="24"/>
              </w:rPr>
              <w:t>0</w:t>
            </w:r>
            <w:r>
              <w:rPr>
                <w:rFonts w:cs="Arial"/>
                <w:sz w:val="24"/>
                <w:szCs w:val="24"/>
              </w:rPr>
              <w:t>7</w:t>
            </w:r>
          </w:p>
        </w:tc>
      </w:tr>
      <w:tr w:rsidR="001879B6" w14:paraId="784A78E4" w14:textId="77777777">
        <w:trPr>
          <w:trHeight w:val="365"/>
        </w:trPr>
        <w:tc>
          <w:tcPr>
            <w:tcW w:w="3686" w:type="dxa"/>
            <w:shd w:val="clear" w:color="auto" w:fill="AC0000"/>
            <w:vAlign w:val="center"/>
          </w:tcPr>
          <w:p w:rsidRPr="00CA144D" w:rsidR="001879B6" w:rsidP="000F3FCA" w:rsidRDefault="001879B6" w14:paraId="0DC42061" w14:textId="77777777">
            <w:pPr>
              <w:tabs>
                <w:tab w:val="left" w:pos="3120"/>
              </w:tabs>
              <w:rPr>
                <w:rFonts w:cs="Arial"/>
                <w:b/>
                <w:bCs/>
                <w:sz w:val="32"/>
                <w:szCs w:val="32"/>
              </w:rPr>
            </w:pPr>
            <w:r w:rsidRPr="00CA144D">
              <w:rPr>
                <w:rFonts w:cs="Arial"/>
                <w:b/>
                <w:bCs/>
                <w:sz w:val="24"/>
                <w:szCs w:val="24"/>
              </w:rPr>
              <w:t>Use Case</w:t>
            </w:r>
          </w:p>
        </w:tc>
        <w:tc>
          <w:tcPr>
            <w:tcW w:w="6804" w:type="dxa"/>
            <w:gridSpan w:val="2"/>
            <w:vAlign w:val="center"/>
          </w:tcPr>
          <w:p w:rsidRPr="00E55A49" w:rsidR="001879B6" w:rsidP="000F3FCA" w:rsidRDefault="001879B6" w14:paraId="381AD42C" w14:textId="77777777">
            <w:pPr>
              <w:rPr>
                <w:rFonts w:cs="Arial"/>
                <w:sz w:val="24"/>
                <w:szCs w:val="24"/>
              </w:rPr>
            </w:pPr>
            <w:r w:rsidRPr="005762CB">
              <w:rPr>
                <w:rFonts w:cs="Arial"/>
                <w:sz w:val="24"/>
                <w:szCs w:val="24"/>
              </w:rPr>
              <w:t>Manage Concern</w:t>
            </w:r>
          </w:p>
        </w:tc>
      </w:tr>
      <w:tr w:rsidR="001879B6" w14:paraId="63D318E7" w14:textId="77777777">
        <w:trPr>
          <w:trHeight w:val="413"/>
        </w:trPr>
        <w:tc>
          <w:tcPr>
            <w:tcW w:w="3686" w:type="dxa"/>
            <w:shd w:val="clear" w:color="auto" w:fill="AC0000"/>
            <w:vAlign w:val="center"/>
          </w:tcPr>
          <w:p w:rsidRPr="00CA144D" w:rsidR="001879B6" w:rsidP="000F3FCA" w:rsidRDefault="001879B6" w14:paraId="5C0CCC05" w14:textId="77777777">
            <w:pPr>
              <w:tabs>
                <w:tab w:val="left" w:pos="3120"/>
              </w:tabs>
              <w:rPr>
                <w:rFonts w:cs="Arial"/>
                <w:b/>
                <w:bCs/>
                <w:sz w:val="24"/>
                <w:szCs w:val="24"/>
              </w:rPr>
            </w:pPr>
            <w:r w:rsidRPr="00CA144D">
              <w:rPr>
                <w:rFonts w:cs="Arial"/>
                <w:b/>
                <w:bCs/>
                <w:sz w:val="24"/>
                <w:szCs w:val="24"/>
              </w:rPr>
              <w:t>Scenario</w:t>
            </w:r>
          </w:p>
        </w:tc>
        <w:tc>
          <w:tcPr>
            <w:tcW w:w="6804" w:type="dxa"/>
            <w:gridSpan w:val="2"/>
            <w:vAlign w:val="center"/>
          </w:tcPr>
          <w:p w:rsidRPr="00E55A49" w:rsidR="001879B6" w:rsidP="000F3FCA" w:rsidRDefault="001879B6" w14:paraId="71FBCC22" w14:textId="77777777">
            <w:pPr>
              <w:rPr>
                <w:rFonts w:cs="Arial"/>
                <w:sz w:val="24"/>
                <w:szCs w:val="24"/>
              </w:rPr>
            </w:pPr>
            <w:r w:rsidRPr="005762CB">
              <w:rPr>
                <w:rFonts w:cs="Arial"/>
                <w:sz w:val="24"/>
                <w:szCs w:val="24"/>
              </w:rPr>
              <w:t>Submit New Concern</w:t>
            </w:r>
          </w:p>
        </w:tc>
      </w:tr>
      <w:tr w:rsidR="001879B6" w14:paraId="5EF36B55" w14:textId="77777777">
        <w:trPr>
          <w:trHeight w:val="419"/>
        </w:trPr>
        <w:tc>
          <w:tcPr>
            <w:tcW w:w="3686" w:type="dxa"/>
            <w:shd w:val="clear" w:color="auto" w:fill="AC0000"/>
            <w:vAlign w:val="center"/>
          </w:tcPr>
          <w:p w:rsidRPr="00CA144D" w:rsidR="001879B6" w:rsidP="000F3FCA" w:rsidRDefault="001879B6" w14:paraId="346F4D21" w14:textId="77777777">
            <w:pPr>
              <w:tabs>
                <w:tab w:val="left" w:pos="3120"/>
              </w:tabs>
              <w:rPr>
                <w:rFonts w:cs="Arial"/>
                <w:b/>
                <w:bCs/>
                <w:sz w:val="24"/>
                <w:szCs w:val="24"/>
              </w:rPr>
            </w:pPr>
            <w:r w:rsidRPr="00CA144D">
              <w:rPr>
                <w:rFonts w:cs="Arial"/>
                <w:b/>
                <w:bCs/>
                <w:sz w:val="24"/>
                <w:szCs w:val="24"/>
              </w:rPr>
              <w:t>Triggering Event</w:t>
            </w:r>
          </w:p>
        </w:tc>
        <w:tc>
          <w:tcPr>
            <w:tcW w:w="6804" w:type="dxa"/>
            <w:gridSpan w:val="2"/>
            <w:vAlign w:val="center"/>
          </w:tcPr>
          <w:p w:rsidRPr="00E55A49" w:rsidR="001879B6" w:rsidP="000F3FCA" w:rsidRDefault="001879B6" w14:paraId="2CEEC474" w14:textId="77777777">
            <w:pPr>
              <w:rPr>
                <w:rFonts w:cs="Arial"/>
                <w:sz w:val="24"/>
                <w:szCs w:val="24"/>
              </w:rPr>
            </w:pPr>
            <w:r w:rsidRPr="007503F7">
              <w:rPr>
                <w:rFonts w:cs="Arial"/>
                <w:sz w:val="24"/>
                <w:szCs w:val="24"/>
              </w:rPr>
              <w:t>Manage Concern</w:t>
            </w:r>
          </w:p>
        </w:tc>
      </w:tr>
      <w:tr w:rsidR="001879B6" w14:paraId="23D016EF" w14:textId="77777777">
        <w:trPr>
          <w:trHeight w:val="1325"/>
        </w:trPr>
        <w:tc>
          <w:tcPr>
            <w:tcW w:w="3686" w:type="dxa"/>
            <w:shd w:val="clear" w:color="auto" w:fill="AC0000"/>
            <w:vAlign w:val="center"/>
          </w:tcPr>
          <w:p w:rsidRPr="00CA144D" w:rsidR="001879B6" w:rsidP="000F3FCA" w:rsidRDefault="001879B6" w14:paraId="3B6989E0" w14:textId="77777777">
            <w:pPr>
              <w:tabs>
                <w:tab w:val="left" w:pos="3120"/>
              </w:tabs>
              <w:rPr>
                <w:rFonts w:cs="Arial"/>
                <w:b/>
                <w:bCs/>
                <w:sz w:val="24"/>
                <w:szCs w:val="24"/>
              </w:rPr>
            </w:pPr>
            <w:r w:rsidRPr="00CA144D">
              <w:rPr>
                <w:rFonts w:cs="Arial"/>
                <w:b/>
                <w:bCs/>
                <w:sz w:val="24"/>
                <w:szCs w:val="24"/>
              </w:rPr>
              <w:t>Brief Description</w:t>
            </w:r>
          </w:p>
        </w:tc>
        <w:tc>
          <w:tcPr>
            <w:tcW w:w="6804" w:type="dxa"/>
            <w:gridSpan w:val="2"/>
            <w:vAlign w:val="center"/>
          </w:tcPr>
          <w:p w:rsidRPr="00E55A49" w:rsidR="001879B6" w:rsidP="000F3FCA" w:rsidRDefault="001879B6" w14:paraId="5ADB22BA" w14:textId="64153443">
            <w:pPr>
              <w:rPr>
                <w:rFonts w:cs="Arial"/>
                <w:sz w:val="24"/>
                <w:szCs w:val="24"/>
              </w:rPr>
            </w:pPr>
            <w:r w:rsidRPr="007503F7">
              <w:rPr>
                <w:rFonts w:cs="Arial"/>
                <w:sz w:val="24"/>
                <w:szCs w:val="24"/>
              </w:rPr>
              <w:t>When the Resident wants to Manage Concern</w:t>
            </w:r>
            <w:r>
              <w:rPr>
                <w:rFonts w:cs="Arial"/>
                <w:sz w:val="24"/>
                <w:szCs w:val="24"/>
              </w:rPr>
              <w:t>s</w:t>
            </w:r>
            <w:r w:rsidRPr="007503F7">
              <w:rPr>
                <w:rFonts w:cs="Arial"/>
                <w:sz w:val="24"/>
                <w:szCs w:val="24"/>
              </w:rPr>
              <w:t xml:space="preserve"> </w:t>
            </w:r>
            <w:r>
              <w:rPr>
                <w:rFonts w:cs="Arial"/>
                <w:sz w:val="24"/>
                <w:szCs w:val="24"/>
              </w:rPr>
              <w:t xml:space="preserve">about </w:t>
            </w:r>
            <w:r w:rsidRPr="007503F7">
              <w:rPr>
                <w:rFonts w:cs="Arial"/>
                <w:sz w:val="24"/>
                <w:szCs w:val="24"/>
              </w:rPr>
              <w:t>the account, the resident can use the functions of the Barangay South Signal Village Web App such as managing and submitting a concern.</w:t>
            </w:r>
          </w:p>
        </w:tc>
      </w:tr>
      <w:tr w:rsidR="001879B6" w14:paraId="1EF55E2F" w14:textId="77777777">
        <w:trPr>
          <w:trHeight w:val="416"/>
        </w:trPr>
        <w:tc>
          <w:tcPr>
            <w:tcW w:w="3686" w:type="dxa"/>
            <w:shd w:val="clear" w:color="auto" w:fill="AC0000"/>
            <w:vAlign w:val="center"/>
          </w:tcPr>
          <w:p w:rsidRPr="00CA144D" w:rsidR="001879B6" w:rsidP="000F3FCA" w:rsidRDefault="001879B6" w14:paraId="010C8EBE" w14:textId="77777777">
            <w:pPr>
              <w:tabs>
                <w:tab w:val="left" w:pos="3120"/>
              </w:tabs>
              <w:rPr>
                <w:rFonts w:cs="Arial"/>
                <w:b/>
                <w:bCs/>
                <w:sz w:val="24"/>
                <w:szCs w:val="24"/>
              </w:rPr>
            </w:pPr>
            <w:r w:rsidRPr="00CA144D">
              <w:rPr>
                <w:rFonts w:cs="Arial"/>
                <w:b/>
                <w:bCs/>
                <w:sz w:val="24"/>
                <w:szCs w:val="24"/>
              </w:rPr>
              <w:t>Actors</w:t>
            </w:r>
          </w:p>
        </w:tc>
        <w:tc>
          <w:tcPr>
            <w:tcW w:w="6804" w:type="dxa"/>
            <w:gridSpan w:val="2"/>
            <w:vAlign w:val="center"/>
          </w:tcPr>
          <w:p w:rsidRPr="00E55A49" w:rsidR="001879B6" w:rsidP="000F3FCA" w:rsidRDefault="001879B6" w14:paraId="59CCC02D" w14:textId="77777777">
            <w:pPr>
              <w:rPr>
                <w:rFonts w:cs="Arial"/>
                <w:sz w:val="24"/>
                <w:szCs w:val="24"/>
              </w:rPr>
            </w:pPr>
            <w:r w:rsidRPr="007503F7">
              <w:rPr>
                <w:rFonts w:cs="Arial"/>
                <w:sz w:val="24"/>
                <w:szCs w:val="24"/>
              </w:rPr>
              <w:t>Barangay Residents</w:t>
            </w:r>
          </w:p>
        </w:tc>
      </w:tr>
      <w:tr w:rsidR="001879B6" w14:paraId="7D5BCE07" w14:textId="77777777">
        <w:trPr>
          <w:trHeight w:val="698"/>
        </w:trPr>
        <w:tc>
          <w:tcPr>
            <w:tcW w:w="3686" w:type="dxa"/>
            <w:shd w:val="clear" w:color="auto" w:fill="AC0000"/>
            <w:vAlign w:val="center"/>
          </w:tcPr>
          <w:p w:rsidRPr="00CA144D" w:rsidR="001879B6" w:rsidP="000F3FCA" w:rsidRDefault="001879B6" w14:paraId="462AFC3A" w14:textId="77777777">
            <w:pPr>
              <w:tabs>
                <w:tab w:val="left" w:pos="3120"/>
              </w:tabs>
              <w:rPr>
                <w:rFonts w:cs="Arial"/>
                <w:b/>
                <w:bCs/>
                <w:sz w:val="24"/>
                <w:szCs w:val="24"/>
              </w:rPr>
            </w:pPr>
            <w:r w:rsidRPr="00CA144D">
              <w:rPr>
                <w:rFonts w:cs="Arial"/>
                <w:b/>
                <w:bCs/>
                <w:sz w:val="24"/>
                <w:szCs w:val="24"/>
              </w:rPr>
              <w:t>Related Use Cases</w:t>
            </w:r>
          </w:p>
        </w:tc>
        <w:tc>
          <w:tcPr>
            <w:tcW w:w="6804" w:type="dxa"/>
            <w:gridSpan w:val="2"/>
            <w:vAlign w:val="center"/>
          </w:tcPr>
          <w:p w:rsidRPr="00E55A49" w:rsidR="001879B6" w:rsidP="000F3FCA" w:rsidRDefault="001879B6" w14:paraId="7A1B1E06" w14:textId="77777777">
            <w:pPr>
              <w:rPr>
                <w:rFonts w:cs="Arial"/>
                <w:sz w:val="24"/>
                <w:szCs w:val="24"/>
              </w:rPr>
            </w:pPr>
            <w:r w:rsidRPr="00520B15">
              <w:rPr>
                <w:rFonts w:cs="Arial"/>
                <w:sz w:val="24"/>
                <w:szCs w:val="24"/>
              </w:rPr>
              <w:t>Includes:</w:t>
            </w:r>
            <w:r>
              <w:rPr>
                <w:rFonts w:cs="Arial"/>
                <w:sz w:val="24"/>
                <w:szCs w:val="24"/>
              </w:rPr>
              <w:br/>
            </w:r>
            <w:r w:rsidRPr="00520B15">
              <w:rPr>
                <w:rFonts w:cs="Arial"/>
                <w:sz w:val="24"/>
                <w:szCs w:val="24"/>
              </w:rPr>
              <w:t>Manage Request</w:t>
            </w:r>
          </w:p>
        </w:tc>
      </w:tr>
      <w:tr w:rsidR="001879B6" w14:paraId="4442F7BD" w14:textId="77777777">
        <w:trPr>
          <w:trHeight w:val="841"/>
        </w:trPr>
        <w:tc>
          <w:tcPr>
            <w:tcW w:w="3686" w:type="dxa"/>
            <w:shd w:val="clear" w:color="auto" w:fill="AC0000"/>
            <w:vAlign w:val="center"/>
          </w:tcPr>
          <w:p w:rsidRPr="00CA144D" w:rsidR="001879B6" w:rsidP="000F3FCA" w:rsidRDefault="001879B6" w14:paraId="45FBDA81" w14:textId="77777777">
            <w:pPr>
              <w:tabs>
                <w:tab w:val="left" w:pos="3120"/>
              </w:tabs>
              <w:rPr>
                <w:rFonts w:cs="Arial"/>
                <w:b/>
                <w:bCs/>
                <w:sz w:val="24"/>
                <w:szCs w:val="24"/>
              </w:rPr>
            </w:pPr>
            <w:r w:rsidRPr="00CA144D">
              <w:rPr>
                <w:rFonts w:cs="Arial"/>
                <w:b/>
                <w:bCs/>
                <w:sz w:val="24"/>
                <w:szCs w:val="24"/>
              </w:rPr>
              <w:t>Stakeholders</w:t>
            </w:r>
          </w:p>
        </w:tc>
        <w:tc>
          <w:tcPr>
            <w:tcW w:w="6804" w:type="dxa"/>
            <w:gridSpan w:val="2"/>
            <w:vAlign w:val="center"/>
          </w:tcPr>
          <w:p w:rsidRPr="00E55A49" w:rsidR="001879B6" w:rsidP="000F3FCA" w:rsidRDefault="001879B6" w14:paraId="69FA595B" w14:textId="77777777">
            <w:pPr>
              <w:rPr>
                <w:rFonts w:cs="Arial"/>
                <w:sz w:val="24"/>
                <w:szCs w:val="24"/>
              </w:rPr>
            </w:pPr>
            <w:r w:rsidRPr="00D475A0">
              <w:rPr>
                <w:rFonts w:cs="Arial"/>
                <w:sz w:val="24"/>
                <w:szCs w:val="24"/>
              </w:rPr>
              <w:t>Barangay Captain: views the generated report from the resident.</w:t>
            </w:r>
          </w:p>
        </w:tc>
      </w:tr>
      <w:tr w:rsidR="001879B6" w14:paraId="29933B7E" w14:textId="77777777">
        <w:trPr>
          <w:trHeight w:val="980"/>
        </w:trPr>
        <w:tc>
          <w:tcPr>
            <w:tcW w:w="3686" w:type="dxa"/>
            <w:shd w:val="clear" w:color="auto" w:fill="AC0000"/>
            <w:vAlign w:val="center"/>
          </w:tcPr>
          <w:p w:rsidRPr="00CA144D" w:rsidR="001879B6" w:rsidP="000F3FCA" w:rsidRDefault="001879B6" w14:paraId="5826D4EA" w14:textId="77777777">
            <w:pPr>
              <w:tabs>
                <w:tab w:val="left" w:pos="3120"/>
              </w:tabs>
              <w:rPr>
                <w:rFonts w:cs="Arial"/>
                <w:b/>
                <w:bCs/>
                <w:sz w:val="24"/>
                <w:szCs w:val="24"/>
              </w:rPr>
            </w:pPr>
            <w:r w:rsidRPr="00CA144D">
              <w:rPr>
                <w:rFonts w:cs="Arial"/>
                <w:b/>
                <w:bCs/>
                <w:sz w:val="24"/>
                <w:szCs w:val="24"/>
              </w:rPr>
              <w:t>Preconditions</w:t>
            </w:r>
          </w:p>
        </w:tc>
        <w:tc>
          <w:tcPr>
            <w:tcW w:w="6804" w:type="dxa"/>
            <w:gridSpan w:val="2"/>
            <w:vAlign w:val="center"/>
          </w:tcPr>
          <w:p w:rsidRPr="00E55A49" w:rsidR="001879B6" w:rsidP="000F3FCA" w:rsidRDefault="001879B6" w14:paraId="64C30B3E" w14:textId="77777777">
            <w:pPr>
              <w:rPr>
                <w:rFonts w:cs="Arial"/>
                <w:sz w:val="24"/>
                <w:szCs w:val="24"/>
              </w:rPr>
            </w:pPr>
            <w:r w:rsidRPr="00D475A0">
              <w:rPr>
                <w:rFonts w:cs="Arial"/>
                <w:sz w:val="24"/>
                <w:szCs w:val="24"/>
              </w:rPr>
              <w:t>Resident must be present</w:t>
            </w:r>
            <w:r>
              <w:rPr>
                <w:rFonts w:cs="Arial"/>
                <w:sz w:val="24"/>
                <w:szCs w:val="24"/>
              </w:rPr>
              <w:br/>
            </w:r>
            <w:r w:rsidRPr="00D475A0">
              <w:rPr>
                <w:rFonts w:cs="Arial"/>
                <w:sz w:val="24"/>
                <w:szCs w:val="24"/>
              </w:rPr>
              <w:t>Requested document must exist</w:t>
            </w:r>
            <w:r>
              <w:rPr>
                <w:rFonts w:cs="Arial"/>
                <w:sz w:val="24"/>
                <w:szCs w:val="24"/>
              </w:rPr>
              <w:br/>
            </w:r>
            <w:r w:rsidRPr="00D475A0">
              <w:rPr>
                <w:rFonts w:cs="Arial"/>
                <w:sz w:val="24"/>
                <w:szCs w:val="24"/>
              </w:rPr>
              <w:t xml:space="preserve">Requirement should be valid  </w:t>
            </w:r>
          </w:p>
        </w:tc>
      </w:tr>
      <w:tr w:rsidR="001879B6" w14:paraId="415175B5" w14:textId="77777777">
        <w:trPr>
          <w:trHeight w:val="2539"/>
        </w:trPr>
        <w:tc>
          <w:tcPr>
            <w:tcW w:w="3686" w:type="dxa"/>
            <w:shd w:val="clear" w:color="auto" w:fill="AC0000"/>
            <w:vAlign w:val="center"/>
          </w:tcPr>
          <w:p w:rsidRPr="00CA144D" w:rsidR="001879B6" w:rsidP="000F3FCA" w:rsidRDefault="001879B6" w14:paraId="105E0ED1" w14:textId="77777777">
            <w:pPr>
              <w:tabs>
                <w:tab w:val="left" w:pos="3120"/>
              </w:tabs>
              <w:rPr>
                <w:rFonts w:cs="Arial"/>
                <w:b/>
                <w:bCs/>
                <w:sz w:val="24"/>
                <w:szCs w:val="24"/>
              </w:rPr>
            </w:pPr>
            <w:r w:rsidRPr="00CA144D">
              <w:rPr>
                <w:rFonts w:cs="Arial"/>
                <w:b/>
                <w:bCs/>
                <w:sz w:val="24"/>
                <w:szCs w:val="24"/>
              </w:rPr>
              <w:t>Postconditions</w:t>
            </w:r>
          </w:p>
        </w:tc>
        <w:tc>
          <w:tcPr>
            <w:tcW w:w="6804" w:type="dxa"/>
            <w:gridSpan w:val="2"/>
            <w:vAlign w:val="center"/>
          </w:tcPr>
          <w:p w:rsidRPr="00E55A49" w:rsidR="001879B6" w:rsidP="000F3FCA" w:rsidRDefault="001879B6" w14:paraId="036B2AB1" w14:textId="77777777">
            <w:pPr>
              <w:rPr>
                <w:rFonts w:cs="Arial"/>
                <w:sz w:val="24"/>
                <w:szCs w:val="24"/>
              </w:rPr>
            </w:pPr>
            <w:r w:rsidRPr="00B8436D">
              <w:rPr>
                <w:rFonts w:cs="Arial"/>
                <w:sz w:val="24"/>
                <w:szCs w:val="24"/>
              </w:rPr>
              <w:t>The barangay cashier must provide an official receipt to the Residents</w:t>
            </w:r>
            <w:r>
              <w:rPr>
                <w:rFonts w:cs="Arial"/>
                <w:sz w:val="24"/>
                <w:szCs w:val="24"/>
              </w:rPr>
              <w:t>.</w:t>
            </w:r>
            <w:r>
              <w:br/>
            </w:r>
            <w:r>
              <w:br/>
            </w:r>
            <w:r w:rsidRPr="00B8436D">
              <w:rPr>
                <w:rFonts w:cs="Arial"/>
                <w:sz w:val="24"/>
                <w:szCs w:val="24"/>
              </w:rPr>
              <w:t>The requested barangay document should have a signature or dry seal stamp from the barangay</w:t>
            </w:r>
            <w:r>
              <w:rPr>
                <w:rFonts w:cs="Arial"/>
                <w:sz w:val="24"/>
                <w:szCs w:val="24"/>
              </w:rPr>
              <w:t>.</w:t>
            </w:r>
            <w:r>
              <w:br/>
            </w:r>
            <w:r>
              <w:br/>
            </w:r>
            <w:r w:rsidRPr="00B8436D">
              <w:rPr>
                <w:rFonts w:cs="Arial"/>
                <w:sz w:val="24"/>
                <w:szCs w:val="24"/>
              </w:rPr>
              <w:t>The official receipt and request form should be recorded in the database</w:t>
            </w:r>
            <w:r>
              <w:rPr>
                <w:rFonts w:cs="Arial"/>
                <w:sz w:val="24"/>
                <w:szCs w:val="24"/>
              </w:rPr>
              <w:t>.</w:t>
            </w:r>
          </w:p>
        </w:tc>
      </w:tr>
      <w:tr w:rsidR="001879B6" w14:paraId="28234847" w14:textId="77777777">
        <w:trPr>
          <w:trHeight w:val="420"/>
        </w:trPr>
        <w:tc>
          <w:tcPr>
            <w:tcW w:w="3686" w:type="dxa"/>
            <w:vMerge w:val="restart"/>
            <w:shd w:val="clear" w:color="auto" w:fill="AC0000"/>
            <w:vAlign w:val="center"/>
          </w:tcPr>
          <w:p w:rsidRPr="00CA144D" w:rsidR="001879B6" w:rsidP="000F3FCA" w:rsidRDefault="001879B6" w14:paraId="6D1D7D70" w14:textId="77777777">
            <w:pPr>
              <w:tabs>
                <w:tab w:val="left" w:pos="3120"/>
              </w:tabs>
              <w:rPr>
                <w:rFonts w:cs="Arial"/>
                <w:b/>
                <w:bCs/>
                <w:sz w:val="24"/>
                <w:szCs w:val="24"/>
              </w:rPr>
            </w:pPr>
            <w:r w:rsidRPr="00CA144D">
              <w:rPr>
                <w:rFonts w:cs="Arial"/>
                <w:b/>
                <w:bCs/>
                <w:sz w:val="24"/>
                <w:szCs w:val="24"/>
              </w:rPr>
              <w:t>Flow of Activities</w:t>
            </w:r>
          </w:p>
        </w:tc>
        <w:tc>
          <w:tcPr>
            <w:tcW w:w="3402" w:type="dxa"/>
            <w:vAlign w:val="center"/>
          </w:tcPr>
          <w:p w:rsidRPr="00E55A49" w:rsidR="001879B6" w:rsidP="000F3FCA" w:rsidRDefault="001879B6" w14:paraId="1F6225FB" w14:textId="77777777">
            <w:pPr>
              <w:jc w:val="center"/>
              <w:rPr>
                <w:rFonts w:cs="Arial"/>
                <w:b/>
                <w:bCs/>
                <w:sz w:val="24"/>
                <w:szCs w:val="24"/>
              </w:rPr>
            </w:pPr>
            <w:r w:rsidRPr="00E55A49">
              <w:rPr>
                <w:rFonts w:cs="Arial"/>
                <w:b/>
                <w:bCs/>
                <w:sz w:val="24"/>
                <w:szCs w:val="24"/>
              </w:rPr>
              <w:t>Actor</w:t>
            </w:r>
          </w:p>
        </w:tc>
        <w:tc>
          <w:tcPr>
            <w:tcW w:w="3402" w:type="dxa"/>
            <w:vAlign w:val="center"/>
          </w:tcPr>
          <w:p w:rsidRPr="00E55A49" w:rsidR="001879B6" w:rsidP="000F3FCA" w:rsidRDefault="001879B6" w14:paraId="1357BE11" w14:textId="77777777">
            <w:pPr>
              <w:jc w:val="center"/>
              <w:rPr>
                <w:rFonts w:cs="Arial"/>
                <w:b/>
                <w:bCs/>
                <w:sz w:val="24"/>
                <w:szCs w:val="24"/>
              </w:rPr>
            </w:pPr>
            <w:r w:rsidRPr="00E55A49">
              <w:rPr>
                <w:rFonts w:cs="Arial"/>
                <w:b/>
                <w:bCs/>
                <w:sz w:val="24"/>
                <w:szCs w:val="24"/>
              </w:rPr>
              <w:t>Flow of Activities</w:t>
            </w:r>
          </w:p>
        </w:tc>
      </w:tr>
      <w:tr w:rsidR="001879B6" w:rsidTr="2334F8B0" w14:paraId="33C0E560" w14:textId="77777777">
        <w:trPr>
          <w:trHeight w:val="5529"/>
        </w:trPr>
        <w:tc>
          <w:tcPr>
            <w:tcW w:w="3686" w:type="dxa"/>
            <w:vMerge/>
            <w:vAlign w:val="center"/>
          </w:tcPr>
          <w:p w:rsidR="001879B6" w:rsidP="000F3FCA" w:rsidRDefault="001879B6" w14:paraId="6C9884D0" w14:textId="77777777">
            <w:pPr>
              <w:tabs>
                <w:tab w:val="left" w:pos="3120"/>
              </w:tabs>
              <w:rPr>
                <w:rFonts w:cs="Arial"/>
                <w:sz w:val="24"/>
                <w:szCs w:val="24"/>
              </w:rPr>
            </w:pPr>
          </w:p>
        </w:tc>
        <w:tc>
          <w:tcPr>
            <w:tcW w:w="3402" w:type="dxa"/>
            <w:vAlign w:val="center"/>
          </w:tcPr>
          <w:p w:rsidR="001879B6" w:rsidP="001879B6" w:rsidRDefault="001879B6" w14:paraId="322C022B" w14:textId="77777777">
            <w:pPr>
              <w:pStyle w:val="ListParagraph"/>
              <w:numPr>
                <w:ilvl w:val="0"/>
                <w:numId w:val="39"/>
              </w:numPr>
              <w:rPr>
                <w:rFonts w:cs="Arial"/>
                <w:sz w:val="24"/>
                <w:szCs w:val="24"/>
              </w:rPr>
            </w:pPr>
            <w:r w:rsidRPr="00B8436D">
              <w:rPr>
                <w:rFonts w:cs="Arial"/>
                <w:sz w:val="24"/>
                <w:szCs w:val="24"/>
              </w:rPr>
              <w:t>Residents must go to the website and click Online Request</w:t>
            </w:r>
          </w:p>
          <w:p w:rsidR="001879B6" w:rsidP="001879B6" w:rsidRDefault="001879B6" w14:paraId="5D5C06F5" w14:textId="77777777">
            <w:pPr>
              <w:pStyle w:val="ListParagraph"/>
              <w:numPr>
                <w:ilvl w:val="0"/>
                <w:numId w:val="39"/>
              </w:numPr>
              <w:rPr>
                <w:rFonts w:cs="Arial"/>
                <w:sz w:val="24"/>
                <w:szCs w:val="24"/>
              </w:rPr>
            </w:pPr>
            <w:r w:rsidRPr="00B8436D">
              <w:rPr>
                <w:rFonts w:cs="Arial"/>
                <w:sz w:val="24"/>
                <w:szCs w:val="24"/>
              </w:rPr>
              <w:t>Residents input credentials (email and password)</w:t>
            </w:r>
          </w:p>
          <w:p w:rsidR="001879B6" w:rsidP="001879B6" w:rsidRDefault="001879B6" w14:paraId="2E83CEF4" w14:textId="77777777">
            <w:pPr>
              <w:pStyle w:val="ListParagraph"/>
              <w:numPr>
                <w:ilvl w:val="0"/>
                <w:numId w:val="39"/>
              </w:numPr>
              <w:rPr>
                <w:rFonts w:cs="Arial"/>
                <w:sz w:val="24"/>
                <w:szCs w:val="24"/>
              </w:rPr>
            </w:pPr>
            <w:r w:rsidRPr="00B8436D">
              <w:rPr>
                <w:rFonts w:cs="Arial"/>
                <w:sz w:val="24"/>
                <w:szCs w:val="24"/>
              </w:rPr>
              <w:t>Residents click the log-in button.</w:t>
            </w:r>
          </w:p>
          <w:p w:rsidR="001879B6" w:rsidP="001879B6" w:rsidRDefault="001879B6" w14:paraId="11A73A57" w14:textId="77777777">
            <w:pPr>
              <w:pStyle w:val="ListParagraph"/>
              <w:numPr>
                <w:ilvl w:val="0"/>
                <w:numId w:val="39"/>
              </w:numPr>
              <w:rPr>
                <w:rFonts w:cs="Arial"/>
                <w:sz w:val="24"/>
                <w:szCs w:val="24"/>
              </w:rPr>
            </w:pPr>
            <w:r w:rsidRPr="00B8436D">
              <w:rPr>
                <w:rFonts w:cs="Arial"/>
                <w:sz w:val="24"/>
                <w:szCs w:val="24"/>
              </w:rPr>
              <w:t>Residents click the Submit Concern Button and input necessary information about the concern.</w:t>
            </w:r>
          </w:p>
          <w:p w:rsidRPr="00B8436D" w:rsidR="001879B6" w:rsidP="001879B6" w:rsidRDefault="001879B6" w14:paraId="5775CAF6" w14:textId="77777777">
            <w:pPr>
              <w:pStyle w:val="ListParagraph"/>
              <w:numPr>
                <w:ilvl w:val="0"/>
                <w:numId w:val="39"/>
              </w:numPr>
              <w:rPr>
                <w:rFonts w:cs="Arial"/>
                <w:sz w:val="24"/>
                <w:szCs w:val="24"/>
              </w:rPr>
            </w:pPr>
            <w:r w:rsidRPr="00B8436D">
              <w:rPr>
                <w:rFonts w:cs="Arial"/>
                <w:sz w:val="24"/>
                <w:szCs w:val="24"/>
              </w:rPr>
              <w:t>Residents click the submit button to proceed.</w:t>
            </w:r>
          </w:p>
        </w:tc>
        <w:tc>
          <w:tcPr>
            <w:tcW w:w="3402" w:type="dxa"/>
            <w:vAlign w:val="center"/>
          </w:tcPr>
          <w:p w:rsidRPr="00C8506E" w:rsidR="001879B6" w:rsidP="000F3FCA" w:rsidRDefault="001879B6" w14:paraId="5CF8116A" w14:textId="77777777">
            <w:pPr>
              <w:rPr>
                <w:rFonts w:cs="Arial"/>
                <w:sz w:val="24"/>
                <w:szCs w:val="24"/>
              </w:rPr>
            </w:pPr>
            <w:r w:rsidRPr="00C8506E">
              <w:rPr>
                <w:rFonts w:cs="Arial"/>
                <w:sz w:val="24"/>
                <w:szCs w:val="24"/>
              </w:rPr>
              <w:t>1.1 Display Home Page</w:t>
            </w:r>
            <w:r>
              <w:rPr>
                <w:rFonts w:cs="Arial"/>
                <w:sz w:val="24"/>
                <w:szCs w:val="24"/>
              </w:rPr>
              <w:br/>
            </w:r>
            <w:r>
              <w:rPr>
                <w:rFonts w:cs="Arial"/>
                <w:sz w:val="24"/>
                <w:szCs w:val="24"/>
              </w:rPr>
              <w:br/>
            </w:r>
            <w:r w:rsidRPr="00C8506E">
              <w:rPr>
                <w:rFonts w:cs="Arial"/>
                <w:sz w:val="24"/>
                <w:szCs w:val="24"/>
              </w:rPr>
              <w:t xml:space="preserve">1.2 Display Log-in Page        </w:t>
            </w:r>
            <w:r>
              <w:rPr>
                <w:rFonts w:cs="Arial"/>
                <w:sz w:val="24"/>
                <w:szCs w:val="24"/>
              </w:rPr>
              <w:br/>
            </w:r>
            <w:r>
              <w:rPr>
                <w:rFonts w:cs="Arial"/>
                <w:sz w:val="24"/>
                <w:szCs w:val="24"/>
              </w:rPr>
              <w:br/>
            </w:r>
            <w:r w:rsidRPr="00C8506E">
              <w:rPr>
                <w:rFonts w:cs="Arial"/>
                <w:sz w:val="24"/>
                <w:szCs w:val="24"/>
              </w:rPr>
              <w:t>3.1 Display Resident Account Dashboard</w:t>
            </w:r>
            <w:r>
              <w:rPr>
                <w:rFonts w:cs="Arial"/>
                <w:sz w:val="24"/>
                <w:szCs w:val="24"/>
              </w:rPr>
              <w:br/>
            </w:r>
            <w:r>
              <w:rPr>
                <w:rFonts w:cs="Arial"/>
                <w:sz w:val="24"/>
                <w:szCs w:val="24"/>
              </w:rPr>
              <w:br/>
            </w:r>
            <w:r w:rsidRPr="00C8506E">
              <w:rPr>
                <w:rFonts w:cs="Arial"/>
                <w:sz w:val="24"/>
                <w:szCs w:val="24"/>
              </w:rPr>
              <w:t>4.1 Display information about the services concerned.</w:t>
            </w:r>
            <w:r>
              <w:rPr>
                <w:rFonts w:cs="Arial"/>
                <w:sz w:val="24"/>
                <w:szCs w:val="24"/>
              </w:rPr>
              <w:br/>
            </w:r>
            <w:r>
              <w:rPr>
                <w:rFonts w:cs="Arial"/>
                <w:sz w:val="24"/>
                <w:szCs w:val="24"/>
              </w:rPr>
              <w:br/>
            </w:r>
            <w:r w:rsidRPr="00C8506E">
              <w:rPr>
                <w:rFonts w:cs="Arial"/>
                <w:sz w:val="24"/>
                <w:szCs w:val="24"/>
              </w:rPr>
              <w:t>5.1 Save the Concern Details to the Concern Database</w:t>
            </w:r>
            <w:r>
              <w:rPr>
                <w:rFonts w:cs="Arial"/>
                <w:sz w:val="24"/>
                <w:szCs w:val="24"/>
              </w:rPr>
              <w:br/>
            </w:r>
            <w:r>
              <w:rPr>
                <w:rFonts w:cs="Arial"/>
                <w:sz w:val="24"/>
                <w:szCs w:val="24"/>
              </w:rPr>
              <w:br/>
            </w:r>
            <w:r w:rsidRPr="00C8506E">
              <w:rPr>
                <w:rFonts w:cs="Arial"/>
                <w:sz w:val="24"/>
                <w:szCs w:val="24"/>
              </w:rPr>
              <w:t>5.2 Display details for submitted concern and transaction key.</w:t>
            </w:r>
            <w:r>
              <w:rPr>
                <w:rFonts w:cs="Arial"/>
                <w:sz w:val="24"/>
                <w:szCs w:val="24"/>
              </w:rPr>
              <w:br/>
            </w:r>
            <w:r>
              <w:rPr>
                <w:rFonts w:cs="Arial"/>
                <w:sz w:val="24"/>
                <w:szCs w:val="24"/>
              </w:rPr>
              <w:br/>
            </w:r>
            <w:r w:rsidRPr="00773AB2">
              <w:rPr>
                <w:rFonts w:cs="Arial"/>
                <w:sz w:val="24"/>
                <w:szCs w:val="24"/>
              </w:rPr>
              <w:t>5.3 Send the confirmation through email.</w:t>
            </w:r>
          </w:p>
        </w:tc>
      </w:tr>
      <w:tr w:rsidR="001879B6" w14:paraId="60CDB797" w14:textId="77777777">
        <w:trPr>
          <w:trHeight w:val="1810"/>
        </w:trPr>
        <w:tc>
          <w:tcPr>
            <w:tcW w:w="3686" w:type="dxa"/>
            <w:shd w:val="clear" w:color="auto" w:fill="AC0000"/>
            <w:vAlign w:val="center"/>
          </w:tcPr>
          <w:p w:rsidRPr="00E55A49" w:rsidR="001879B6" w:rsidP="000F3FCA" w:rsidRDefault="001879B6" w14:paraId="0A2C73DD" w14:textId="77777777">
            <w:pPr>
              <w:tabs>
                <w:tab w:val="left" w:pos="3120"/>
              </w:tabs>
              <w:rPr>
                <w:rFonts w:cs="Arial"/>
                <w:b/>
                <w:bCs/>
                <w:sz w:val="24"/>
                <w:szCs w:val="24"/>
              </w:rPr>
            </w:pPr>
            <w:r w:rsidRPr="00E55A49">
              <w:rPr>
                <w:rFonts w:cs="Arial"/>
                <w:b/>
                <w:bCs/>
                <w:sz w:val="24"/>
                <w:szCs w:val="24"/>
              </w:rPr>
              <w:t>Exception Conditions</w:t>
            </w:r>
          </w:p>
        </w:tc>
        <w:tc>
          <w:tcPr>
            <w:tcW w:w="6804" w:type="dxa"/>
            <w:gridSpan w:val="2"/>
            <w:vAlign w:val="center"/>
          </w:tcPr>
          <w:p w:rsidRPr="00E55A49" w:rsidR="001879B6" w:rsidP="000F3FCA" w:rsidRDefault="001879B6" w14:paraId="66658C8C" w14:textId="5A84FB00">
            <w:pPr>
              <w:rPr>
                <w:rFonts w:cs="Arial"/>
                <w:sz w:val="24"/>
                <w:szCs w:val="24"/>
              </w:rPr>
            </w:pPr>
            <w:r w:rsidRPr="00D571FB">
              <w:rPr>
                <w:rFonts w:cs="Arial"/>
                <w:sz w:val="24"/>
                <w:szCs w:val="24"/>
              </w:rPr>
              <w:t>2.1 If the Resident provided the wrong email or password, then show log</w:t>
            </w:r>
            <w:r>
              <w:rPr>
                <w:rFonts w:cs="Arial"/>
                <w:sz w:val="24"/>
                <w:szCs w:val="24"/>
              </w:rPr>
              <w:t xml:space="preserve"> </w:t>
            </w:r>
            <w:r w:rsidRPr="00D571FB">
              <w:rPr>
                <w:rFonts w:cs="Arial"/>
                <w:sz w:val="24"/>
                <w:szCs w:val="24"/>
              </w:rPr>
              <w:t>in error message.</w:t>
            </w:r>
            <w:r>
              <w:br/>
            </w:r>
            <w:r>
              <w:br/>
            </w:r>
            <w:r w:rsidRPr="00D571FB">
              <w:rPr>
                <w:rFonts w:cs="Arial"/>
                <w:sz w:val="24"/>
                <w:szCs w:val="24"/>
              </w:rPr>
              <w:t>4.1 If the Resident did not input the information properly, then the concern service will be terminated</w:t>
            </w:r>
            <w:r>
              <w:rPr>
                <w:rFonts w:cs="Arial"/>
                <w:sz w:val="24"/>
                <w:szCs w:val="24"/>
              </w:rPr>
              <w:t>.</w:t>
            </w:r>
          </w:p>
        </w:tc>
      </w:tr>
    </w:tbl>
    <w:p w:rsidR="001879B6" w:rsidP="001879B6" w:rsidRDefault="001879B6" w14:paraId="28A37E5C" w14:textId="77777777"/>
    <w:p w:rsidRPr="00154CF3" w:rsidR="001879B6" w:rsidP="001879B6" w:rsidRDefault="00154CF3" w14:paraId="233359C1" w14:textId="2A5972ED">
      <w:pPr>
        <w:pStyle w:val="Caption"/>
        <w:keepNext/>
        <w:jc w:val="center"/>
        <w:rPr>
          <w:i w:val="0"/>
          <w:color w:val="000000" w:themeColor="text1"/>
          <w:sz w:val="24"/>
          <w:szCs w:val="24"/>
        </w:rPr>
      </w:pPr>
      <w:bookmarkStart w:name="_Toc150781764" w:id="91"/>
      <w:bookmarkStart w:name="_Toc150946796" w:id="92"/>
      <w:bookmarkStart w:name="_Toc150947142" w:id="93"/>
      <w:r w:rsidRPr="00154CF3">
        <w:rPr>
          <w:i w:val="0"/>
          <w:iCs w:val="0"/>
          <w:color w:val="000000" w:themeColor="text1"/>
          <w:sz w:val="24"/>
          <w:szCs w:val="24"/>
        </w:rPr>
        <w:t xml:space="preserve">TABLE </w:t>
      </w:r>
      <w:r w:rsidRPr="00154CF3" w:rsidR="00534A7B">
        <w:rPr>
          <w:i w:val="0"/>
          <w:iCs w:val="0"/>
          <w:color w:val="000000" w:themeColor="text1"/>
          <w:sz w:val="24"/>
          <w:szCs w:val="24"/>
        </w:rPr>
        <w:fldChar w:fldCharType="begin"/>
      </w:r>
      <w:r w:rsidRPr="00154CF3" w:rsidR="00534A7B">
        <w:rPr>
          <w:i w:val="0"/>
          <w:iCs w:val="0"/>
          <w:color w:val="000000" w:themeColor="text1"/>
          <w:sz w:val="24"/>
          <w:szCs w:val="24"/>
        </w:rPr>
        <w:instrText xml:space="preserve"> SEQ TABLE \* ARABIC </w:instrText>
      </w:r>
      <w:r w:rsidRPr="00154CF3" w:rsidR="00534A7B">
        <w:rPr>
          <w:i w:val="0"/>
          <w:iCs w:val="0"/>
          <w:color w:val="000000" w:themeColor="text1"/>
          <w:sz w:val="24"/>
          <w:szCs w:val="24"/>
        </w:rPr>
        <w:fldChar w:fldCharType="separate"/>
      </w:r>
      <w:r w:rsidRPr="00154CF3">
        <w:rPr>
          <w:i w:val="0"/>
          <w:iCs w:val="0"/>
          <w:noProof/>
          <w:color w:val="000000" w:themeColor="text1"/>
          <w:sz w:val="24"/>
          <w:szCs w:val="24"/>
        </w:rPr>
        <w:t>11</w:t>
      </w:r>
      <w:r w:rsidRPr="00154CF3" w:rsidR="00534A7B">
        <w:rPr>
          <w:i w:val="0"/>
          <w:iCs w:val="0"/>
          <w:color w:val="000000" w:themeColor="text1"/>
          <w:sz w:val="24"/>
          <w:szCs w:val="24"/>
        </w:rPr>
        <w:fldChar w:fldCharType="end"/>
      </w:r>
      <w:r w:rsidRPr="00154CF3">
        <w:rPr>
          <w:i w:val="0"/>
          <w:iCs w:val="0"/>
          <w:color w:val="000000" w:themeColor="text1"/>
          <w:sz w:val="24"/>
          <w:szCs w:val="24"/>
        </w:rPr>
        <w:t xml:space="preserve"> </w:t>
      </w:r>
      <w:r w:rsidRPr="00154CF3">
        <w:rPr>
          <w:i w:val="0"/>
          <w:iCs w:val="0"/>
          <w:color w:val="000000" w:themeColor="text1"/>
          <w:sz w:val="24"/>
          <w:szCs w:val="24"/>
        </w:rPr>
        <w:br/>
      </w:r>
      <w:r w:rsidRPr="00154CF3">
        <w:rPr>
          <w:i w:val="0"/>
          <w:iCs w:val="0"/>
          <w:color w:val="000000" w:themeColor="text1"/>
          <w:sz w:val="24"/>
          <w:szCs w:val="24"/>
        </w:rPr>
        <w:t>TRACK CONCERN STATUS</w:t>
      </w:r>
      <w:bookmarkEnd w:id="91"/>
      <w:bookmarkEnd w:id="92"/>
      <w:bookmarkEnd w:id="93"/>
    </w:p>
    <w:tbl>
      <w:tblPr>
        <w:tblStyle w:val="TableGrid"/>
        <w:tblW w:w="10490" w:type="dxa"/>
        <w:jc w:val="center"/>
        <w:tblLook w:val="04A0" w:firstRow="1" w:lastRow="0" w:firstColumn="1" w:lastColumn="0" w:noHBand="0" w:noVBand="1"/>
      </w:tblPr>
      <w:tblGrid>
        <w:gridCol w:w="3686"/>
        <w:gridCol w:w="3402"/>
        <w:gridCol w:w="3402"/>
      </w:tblGrid>
      <w:tr w:rsidR="001879B6" w:rsidTr="000F3FCA" w14:paraId="6BEEC7EF" w14:textId="77777777">
        <w:trPr>
          <w:trHeight w:val="365"/>
          <w:jc w:val="center"/>
        </w:trPr>
        <w:tc>
          <w:tcPr>
            <w:tcW w:w="3686" w:type="dxa"/>
            <w:shd w:val="clear" w:color="auto" w:fill="AC0000"/>
            <w:vAlign w:val="center"/>
          </w:tcPr>
          <w:p w:rsidRPr="00CA144D" w:rsidR="001879B6" w:rsidP="000F3FCA" w:rsidRDefault="001879B6" w14:paraId="0406FBC9" w14:textId="77777777">
            <w:pPr>
              <w:tabs>
                <w:tab w:val="left" w:pos="3120"/>
              </w:tabs>
              <w:rPr>
                <w:rFonts w:cs="Arial"/>
                <w:b/>
                <w:bCs/>
                <w:sz w:val="24"/>
                <w:szCs w:val="24"/>
              </w:rPr>
            </w:pPr>
            <w:r>
              <w:rPr>
                <w:rFonts w:cs="Arial"/>
                <w:b/>
                <w:bCs/>
                <w:sz w:val="24"/>
                <w:szCs w:val="24"/>
              </w:rPr>
              <w:t>Use Case Number</w:t>
            </w:r>
          </w:p>
        </w:tc>
        <w:tc>
          <w:tcPr>
            <w:tcW w:w="6804" w:type="dxa"/>
            <w:gridSpan w:val="2"/>
            <w:vAlign w:val="center"/>
          </w:tcPr>
          <w:p w:rsidRPr="00B653ED" w:rsidR="001879B6" w:rsidP="000F3FCA" w:rsidRDefault="001879B6" w14:paraId="1AF60A1D" w14:textId="77777777">
            <w:pPr>
              <w:rPr>
                <w:rFonts w:cs="Arial"/>
                <w:sz w:val="24"/>
                <w:szCs w:val="24"/>
              </w:rPr>
            </w:pPr>
            <w:r w:rsidRPr="00790078">
              <w:rPr>
                <w:rFonts w:cs="Arial"/>
                <w:sz w:val="24"/>
                <w:szCs w:val="24"/>
              </w:rPr>
              <w:t>BSSV</w:t>
            </w:r>
            <w:r>
              <w:rPr>
                <w:rFonts w:cs="Arial"/>
                <w:sz w:val="24"/>
                <w:szCs w:val="24"/>
              </w:rPr>
              <w:t>UC</w:t>
            </w:r>
            <w:r w:rsidRPr="00790078">
              <w:rPr>
                <w:rFonts w:cs="Arial"/>
                <w:sz w:val="24"/>
                <w:szCs w:val="24"/>
              </w:rPr>
              <w:t>0</w:t>
            </w:r>
            <w:r>
              <w:rPr>
                <w:rFonts w:cs="Arial"/>
                <w:sz w:val="24"/>
                <w:szCs w:val="24"/>
              </w:rPr>
              <w:t>8</w:t>
            </w:r>
          </w:p>
        </w:tc>
      </w:tr>
      <w:tr w:rsidR="001879B6" w:rsidTr="000F3FCA" w14:paraId="6F665FD0" w14:textId="77777777">
        <w:trPr>
          <w:trHeight w:val="365"/>
          <w:jc w:val="center"/>
        </w:trPr>
        <w:tc>
          <w:tcPr>
            <w:tcW w:w="3686" w:type="dxa"/>
            <w:shd w:val="clear" w:color="auto" w:fill="AC0000"/>
            <w:vAlign w:val="center"/>
          </w:tcPr>
          <w:p w:rsidRPr="00CA144D" w:rsidR="001879B6" w:rsidP="000F3FCA" w:rsidRDefault="001879B6" w14:paraId="42790E04" w14:textId="77777777">
            <w:pPr>
              <w:tabs>
                <w:tab w:val="left" w:pos="3120"/>
              </w:tabs>
              <w:rPr>
                <w:rFonts w:cs="Arial"/>
                <w:b/>
                <w:bCs/>
                <w:sz w:val="32"/>
                <w:szCs w:val="32"/>
              </w:rPr>
            </w:pPr>
            <w:r w:rsidRPr="00CA144D">
              <w:rPr>
                <w:rFonts w:cs="Arial"/>
                <w:b/>
                <w:bCs/>
                <w:sz w:val="24"/>
                <w:szCs w:val="24"/>
              </w:rPr>
              <w:t>Use Case</w:t>
            </w:r>
          </w:p>
        </w:tc>
        <w:tc>
          <w:tcPr>
            <w:tcW w:w="6804" w:type="dxa"/>
            <w:gridSpan w:val="2"/>
            <w:vAlign w:val="center"/>
          </w:tcPr>
          <w:p w:rsidRPr="00E55A49" w:rsidR="001879B6" w:rsidP="000F3FCA" w:rsidRDefault="001879B6" w14:paraId="391B8266" w14:textId="77777777">
            <w:pPr>
              <w:rPr>
                <w:rFonts w:cs="Arial"/>
                <w:sz w:val="24"/>
                <w:szCs w:val="24"/>
              </w:rPr>
            </w:pPr>
            <w:r w:rsidRPr="00B653ED">
              <w:rPr>
                <w:rFonts w:cs="Arial"/>
                <w:sz w:val="24"/>
                <w:szCs w:val="24"/>
              </w:rPr>
              <w:t>Track Concern Status</w:t>
            </w:r>
          </w:p>
        </w:tc>
      </w:tr>
      <w:tr w:rsidR="001879B6" w:rsidTr="000F3FCA" w14:paraId="49220BDA" w14:textId="77777777">
        <w:trPr>
          <w:trHeight w:val="413"/>
          <w:jc w:val="center"/>
        </w:trPr>
        <w:tc>
          <w:tcPr>
            <w:tcW w:w="3686" w:type="dxa"/>
            <w:shd w:val="clear" w:color="auto" w:fill="AC0000"/>
            <w:vAlign w:val="center"/>
          </w:tcPr>
          <w:p w:rsidRPr="00CA144D" w:rsidR="001879B6" w:rsidP="000F3FCA" w:rsidRDefault="001879B6" w14:paraId="4576A9D2" w14:textId="77777777">
            <w:pPr>
              <w:tabs>
                <w:tab w:val="left" w:pos="3120"/>
              </w:tabs>
              <w:rPr>
                <w:rFonts w:cs="Arial"/>
                <w:b/>
                <w:bCs/>
                <w:sz w:val="24"/>
                <w:szCs w:val="24"/>
              </w:rPr>
            </w:pPr>
            <w:r w:rsidRPr="00CA144D">
              <w:rPr>
                <w:rFonts w:cs="Arial"/>
                <w:b/>
                <w:bCs/>
                <w:sz w:val="24"/>
                <w:szCs w:val="24"/>
              </w:rPr>
              <w:t>Scenario</w:t>
            </w:r>
          </w:p>
        </w:tc>
        <w:tc>
          <w:tcPr>
            <w:tcW w:w="6804" w:type="dxa"/>
            <w:gridSpan w:val="2"/>
            <w:vAlign w:val="center"/>
          </w:tcPr>
          <w:p w:rsidRPr="00E55A49" w:rsidR="001879B6" w:rsidP="000F3FCA" w:rsidRDefault="001879B6" w14:paraId="745DAF7C" w14:textId="77777777">
            <w:pPr>
              <w:rPr>
                <w:rFonts w:cs="Arial"/>
                <w:sz w:val="24"/>
                <w:szCs w:val="24"/>
              </w:rPr>
            </w:pPr>
            <w:r w:rsidRPr="00B653ED">
              <w:rPr>
                <w:rFonts w:cs="Arial"/>
                <w:sz w:val="24"/>
                <w:szCs w:val="24"/>
              </w:rPr>
              <w:t>Track Concern</w:t>
            </w:r>
          </w:p>
        </w:tc>
      </w:tr>
      <w:tr w:rsidR="001879B6" w:rsidTr="000F3FCA" w14:paraId="3E0F4801" w14:textId="77777777">
        <w:trPr>
          <w:trHeight w:val="419"/>
          <w:jc w:val="center"/>
        </w:trPr>
        <w:tc>
          <w:tcPr>
            <w:tcW w:w="3686" w:type="dxa"/>
            <w:shd w:val="clear" w:color="auto" w:fill="AC0000"/>
            <w:vAlign w:val="center"/>
          </w:tcPr>
          <w:p w:rsidRPr="00CA144D" w:rsidR="001879B6" w:rsidP="000F3FCA" w:rsidRDefault="001879B6" w14:paraId="3A2D81F0" w14:textId="77777777">
            <w:pPr>
              <w:tabs>
                <w:tab w:val="left" w:pos="3120"/>
              </w:tabs>
              <w:rPr>
                <w:rFonts w:cs="Arial"/>
                <w:b/>
                <w:bCs/>
                <w:sz w:val="24"/>
                <w:szCs w:val="24"/>
              </w:rPr>
            </w:pPr>
            <w:r w:rsidRPr="00CA144D">
              <w:rPr>
                <w:rFonts w:cs="Arial"/>
                <w:b/>
                <w:bCs/>
                <w:sz w:val="24"/>
                <w:szCs w:val="24"/>
              </w:rPr>
              <w:t>Triggering Event</w:t>
            </w:r>
          </w:p>
        </w:tc>
        <w:tc>
          <w:tcPr>
            <w:tcW w:w="6804" w:type="dxa"/>
            <w:gridSpan w:val="2"/>
            <w:vAlign w:val="center"/>
          </w:tcPr>
          <w:p w:rsidRPr="00E55A49" w:rsidR="001879B6" w:rsidP="000F3FCA" w:rsidRDefault="001879B6" w14:paraId="7EDEA28F" w14:textId="77777777">
            <w:pPr>
              <w:rPr>
                <w:rFonts w:cs="Arial"/>
                <w:sz w:val="24"/>
                <w:szCs w:val="24"/>
              </w:rPr>
            </w:pPr>
            <w:r w:rsidRPr="007503F7">
              <w:rPr>
                <w:rFonts w:cs="Arial"/>
                <w:sz w:val="24"/>
                <w:szCs w:val="24"/>
              </w:rPr>
              <w:t>Manage Concern</w:t>
            </w:r>
          </w:p>
        </w:tc>
      </w:tr>
      <w:tr w:rsidR="001879B6" w:rsidTr="000F3FCA" w14:paraId="30AAE5D9" w14:textId="77777777">
        <w:trPr>
          <w:trHeight w:val="1076"/>
          <w:jc w:val="center"/>
        </w:trPr>
        <w:tc>
          <w:tcPr>
            <w:tcW w:w="3686" w:type="dxa"/>
            <w:shd w:val="clear" w:color="auto" w:fill="AC0000"/>
            <w:vAlign w:val="center"/>
          </w:tcPr>
          <w:p w:rsidRPr="00CA144D" w:rsidR="001879B6" w:rsidP="000F3FCA" w:rsidRDefault="001879B6" w14:paraId="6B4A122C" w14:textId="77777777">
            <w:pPr>
              <w:tabs>
                <w:tab w:val="left" w:pos="3120"/>
              </w:tabs>
              <w:rPr>
                <w:rFonts w:cs="Arial"/>
                <w:b/>
                <w:bCs/>
                <w:sz w:val="24"/>
                <w:szCs w:val="24"/>
              </w:rPr>
            </w:pPr>
            <w:r w:rsidRPr="00CA144D">
              <w:rPr>
                <w:rFonts w:cs="Arial"/>
                <w:b/>
                <w:bCs/>
                <w:sz w:val="24"/>
                <w:szCs w:val="24"/>
              </w:rPr>
              <w:t>Brief Description</w:t>
            </w:r>
          </w:p>
        </w:tc>
        <w:tc>
          <w:tcPr>
            <w:tcW w:w="6804" w:type="dxa"/>
            <w:gridSpan w:val="2"/>
            <w:vAlign w:val="center"/>
          </w:tcPr>
          <w:p w:rsidRPr="00E55A49" w:rsidR="001879B6" w:rsidP="000F3FCA" w:rsidRDefault="001879B6" w14:paraId="13A80A96" w14:textId="77777777">
            <w:pPr>
              <w:rPr>
                <w:rFonts w:cs="Arial"/>
                <w:sz w:val="24"/>
                <w:szCs w:val="24"/>
              </w:rPr>
            </w:pPr>
            <w:r w:rsidRPr="00B653ED">
              <w:rPr>
                <w:rFonts w:cs="Arial"/>
                <w:sz w:val="24"/>
                <w:szCs w:val="24"/>
              </w:rPr>
              <w:t>When the Resident wants to Track Concern Status, the residents can use the functions of the Barangay South Signal Village Web App if the residents want to know its status.</w:t>
            </w:r>
          </w:p>
        </w:tc>
      </w:tr>
      <w:tr w:rsidR="001879B6" w:rsidTr="000F3FCA" w14:paraId="087086A8" w14:textId="77777777">
        <w:trPr>
          <w:trHeight w:val="416"/>
          <w:jc w:val="center"/>
        </w:trPr>
        <w:tc>
          <w:tcPr>
            <w:tcW w:w="3686" w:type="dxa"/>
            <w:shd w:val="clear" w:color="auto" w:fill="AC0000"/>
            <w:vAlign w:val="center"/>
          </w:tcPr>
          <w:p w:rsidRPr="00CA144D" w:rsidR="001879B6" w:rsidP="000F3FCA" w:rsidRDefault="001879B6" w14:paraId="27408901" w14:textId="77777777">
            <w:pPr>
              <w:tabs>
                <w:tab w:val="left" w:pos="3120"/>
              </w:tabs>
              <w:rPr>
                <w:rFonts w:cs="Arial"/>
                <w:b/>
                <w:bCs/>
                <w:sz w:val="24"/>
                <w:szCs w:val="24"/>
              </w:rPr>
            </w:pPr>
            <w:r w:rsidRPr="00CA144D">
              <w:rPr>
                <w:rFonts w:cs="Arial"/>
                <w:b/>
                <w:bCs/>
                <w:sz w:val="24"/>
                <w:szCs w:val="24"/>
              </w:rPr>
              <w:t>Actors</w:t>
            </w:r>
          </w:p>
        </w:tc>
        <w:tc>
          <w:tcPr>
            <w:tcW w:w="6804" w:type="dxa"/>
            <w:gridSpan w:val="2"/>
            <w:vAlign w:val="center"/>
          </w:tcPr>
          <w:p w:rsidRPr="00E55A49" w:rsidR="001879B6" w:rsidP="000F3FCA" w:rsidRDefault="001879B6" w14:paraId="71D4B6AA" w14:textId="77777777">
            <w:pPr>
              <w:rPr>
                <w:rFonts w:cs="Arial"/>
                <w:sz w:val="24"/>
                <w:szCs w:val="24"/>
              </w:rPr>
            </w:pPr>
            <w:r w:rsidRPr="007503F7">
              <w:rPr>
                <w:rFonts w:cs="Arial"/>
                <w:sz w:val="24"/>
                <w:szCs w:val="24"/>
              </w:rPr>
              <w:t>Barangay Residents</w:t>
            </w:r>
          </w:p>
        </w:tc>
      </w:tr>
      <w:tr w:rsidR="001879B6" w:rsidTr="000F3FCA" w14:paraId="44FE0491" w14:textId="77777777">
        <w:trPr>
          <w:trHeight w:val="698"/>
          <w:jc w:val="center"/>
        </w:trPr>
        <w:tc>
          <w:tcPr>
            <w:tcW w:w="3686" w:type="dxa"/>
            <w:shd w:val="clear" w:color="auto" w:fill="AC0000"/>
            <w:vAlign w:val="center"/>
          </w:tcPr>
          <w:p w:rsidRPr="00CA144D" w:rsidR="001879B6" w:rsidP="000F3FCA" w:rsidRDefault="001879B6" w14:paraId="5FEA87E9" w14:textId="77777777">
            <w:pPr>
              <w:tabs>
                <w:tab w:val="left" w:pos="3120"/>
              </w:tabs>
              <w:rPr>
                <w:rFonts w:cs="Arial"/>
                <w:b/>
                <w:bCs/>
                <w:sz w:val="24"/>
                <w:szCs w:val="24"/>
              </w:rPr>
            </w:pPr>
            <w:r w:rsidRPr="00CA144D">
              <w:rPr>
                <w:rFonts w:cs="Arial"/>
                <w:b/>
                <w:bCs/>
                <w:sz w:val="24"/>
                <w:szCs w:val="24"/>
              </w:rPr>
              <w:t>Related Use Cases</w:t>
            </w:r>
          </w:p>
        </w:tc>
        <w:tc>
          <w:tcPr>
            <w:tcW w:w="6804" w:type="dxa"/>
            <w:gridSpan w:val="2"/>
            <w:vAlign w:val="center"/>
          </w:tcPr>
          <w:p w:rsidRPr="00E55A49" w:rsidR="001879B6" w:rsidP="000F3FCA" w:rsidRDefault="001879B6" w14:paraId="436CEE47" w14:textId="77777777">
            <w:pPr>
              <w:rPr>
                <w:rFonts w:cs="Arial"/>
                <w:sz w:val="24"/>
                <w:szCs w:val="24"/>
              </w:rPr>
            </w:pPr>
            <w:r w:rsidRPr="00520B15">
              <w:rPr>
                <w:rFonts w:cs="Arial"/>
                <w:sz w:val="24"/>
                <w:szCs w:val="24"/>
              </w:rPr>
              <w:t>Includes:</w:t>
            </w:r>
            <w:r>
              <w:rPr>
                <w:rFonts w:cs="Arial"/>
                <w:sz w:val="24"/>
                <w:szCs w:val="24"/>
              </w:rPr>
              <w:br/>
            </w:r>
            <w:r w:rsidRPr="00520B15">
              <w:rPr>
                <w:rFonts w:cs="Arial"/>
                <w:sz w:val="24"/>
                <w:szCs w:val="24"/>
              </w:rPr>
              <w:t xml:space="preserve">Manage </w:t>
            </w:r>
            <w:r w:rsidRPr="00B653ED">
              <w:rPr>
                <w:rFonts w:cs="Arial"/>
                <w:sz w:val="24"/>
                <w:szCs w:val="24"/>
              </w:rPr>
              <w:t>Concern</w:t>
            </w:r>
          </w:p>
        </w:tc>
      </w:tr>
      <w:tr w:rsidR="001879B6" w:rsidTr="000F3FCA" w14:paraId="655E5B96" w14:textId="77777777">
        <w:trPr>
          <w:trHeight w:val="841"/>
          <w:jc w:val="center"/>
        </w:trPr>
        <w:tc>
          <w:tcPr>
            <w:tcW w:w="3686" w:type="dxa"/>
            <w:shd w:val="clear" w:color="auto" w:fill="AC0000"/>
            <w:vAlign w:val="center"/>
          </w:tcPr>
          <w:p w:rsidRPr="00CA144D" w:rsidR="001879B6" w:rsidP="000F3FCA" w:rsidRDefault="001879B6" w14:paraId="6002024B" w14:textId="77777777">
            <w:pPr>
              <w:tabs>
                <w:tab w:val="left" w:pos="3120"/>
              </w:tabs>
              <w:rPr>
                <w:rFonts w:cs="Arial"/>
                <w:b/>
                <w:bCs/>
                <w:sz w:val="24"/>
                <w:szCs w:val="24"/>
              </w:rPr>
            </w:pPr>
            <w:r w:rsidRPr="00CA144D">
              <w:rPr>
                <w:rFonts w:cs="Arial"/>
                <w:b/>
                <w:bCs/>
                <w:sz w:val="24"/>
                <w:szCs w:val="24"/>
              </w:rPr>
              <w:t>Stakeholders</w:t>
            </w:r>
          </w:p>
        </w:tc>
        <w:tc>
          <w:tcPr>
            <w:tcW w:w="6804" w:type="dxa"/>
            <w:gridSpan w:val="2"/>
            <w:vAlign w:val="center"/>
          </w:tcPr>
          <w:p w:rsidRPr="00E55A49" w:rsidR="001879B6" w:rsidP="000F3FCA" w:rsidRDefault="001879B6" w14:paraId="481EEC5C" w14:textId="77777777">
            <w:pPr>
              <w:rPr>
                <w:rFonts w:cs="Arial"/>
                <w:sz w:val="24"/>
                <w:szCs w:val="24"/>
              </w:rPr>
            </w:pPr>
            <w:r w:rsidRPr="00D475A0">
              <w:rPr>
                <w:rFonts w:cs="Arial"/>
                <w:sz w:val="24"/>
                <w:szCs w:val="24"/>
              </w:rPr>
              <w:t>Barangay Captain: views the generated report from the resident.</w:t>
            </w:r>
          </w:p>
        </w:tc>
      </w:tr>
      <w:tr w:rsidR="001879B6" w:rsidTr="000F3FCA" w14:paraId="120F15FA" w14:textId="77777777">
        <w:trPr>
          <w:trHeight w:val="980"/>
          <w:jc w:val="center"/>
        </w:trPr>
        <w:tc>
          <w:tcPr>
            <w:tcW w:w="3686" w:type="dxa"/>
            <w:shd w:val="clear" w:color="auto" w:fill="AC0000"/>
            <w:vAlign w:val="center"/>
          </w:tcPr>
          <w:p w:rsidRPr="00CA144D" w:rsidR="001879B6" w:rsidP="000F3FCA" w:rsidRDefault="001879B6" w14:paraId="6FEC8559" w14:textId="77777777">
            <w:pPr>
              <w:tabs>
                <w:tab w:val="left" w:pos="3120"/>
              </w:tabs>
              <w:rPr>
                <w:rFonts w:cs="Arial"/>
                <w:b/>
                <w:bCs/>
                <w:sz w:val="24"/>
                <w:szCs w:val="24"/>
              </w:rPr>
            </w:pPr>
            <w:r w:rsidRPr="00CA144D">
              <w:rPr>
                <w:rFonts w:cs="Arial"/>
                <w:b/>
                <w:bCs/>
                <w:sz w:val="24"/>
                <w:szCs w:val="24"/>
              </w:rPr>
              <w:t>Preconditions</w:t>
            </w:r>
          </w:p>
        </w:tc>
        <w:tc>
          <w:tcPr>
            <w:tcW w:w="6804" w:type="dxa"/>
            <w:gridSpan w:val="2"/>
            <w:vAlign w:val="center"/>
          </w:tcPr>
          <w:p w:rsidRPr="00E55A49" w:rsidR="001879B6" w:rsidP="000F3FCA" w:rsidRDefault="310E123B" w14:paraId="5FC48AD6" w14:textId="4404684A">
            <w:pPr>
              <w:rPr>
                <w:rFonts w:cs="Arial"/>
                <w:sz w:val="24"/>
                <w:szCs w:val="24"/>
              </w:rPr>
            </w:pPr>
            <w:r w:rsidRPr="2334F8B0">
              <w:rPr>
                <w:rFonts w:cs="Arial"/>
                <w:sz w:val="24"/>
                <w:szCs w:val="24"/>
              </w:rPr>
              <w:t>Residents</w:t>
            </w:r>
            <w:r w:rsidRPr="00D475A0" w:rsidR="001879B6">
              <w:rPr>
                <w:rFonts w:cs="Arial"/>
                <w:sz w:val="24"/>
                <w:szCs w:val="24"/>
              </w:rPr>
              <w:t xml:space="preserve"> must be present</w:t>
            </w:r>
            <w:r w:rsidR="001879B6">
              <w:rPr>
                <w:rFonts w:cs="Arial"/>
                <w:sz w:val="24"/>
                <w:szCs w:val="24"/>
              </w:rPr>
              <w:t>.</w:t>
            </w:r>
            <w:r w:rsidR="001879B6">
              <w:br/>
            </w:r>
            <w:r w:rsidRPr="00D475A0" w:rsidR="001879B6">
              <w:rPr>
                <w:rFonts w:cs="Arial"/>
                <w:sz w:val="24"/>
                <w:szCs w:val="24"/>
              </w:rPr>
              <w:t>Requested document must exist</w:t>
            </w:r>
            <w:r w:rsidR="001879B6">
              <w:rPr>
                <w:rFonts w:cs="Arial"/>
                <w:sz w:val="24"/>
                <w:szCs w:val="24"/>
              </w:rPr>
              <w:t>.</w:t>
            </w:r>
            <w:r w:rsidR="001879B6">
              <w:br/>
            </w:r>
            <w:r w:rsidRPr="00D475A0" w:rsidR="001879B6">
              <w:rPr>
                <w:rFonts w:cs="Arial"/>
                <w:sz w:val="24"/>
                <w:szCs w:val="24"/>
              </w:rPr>
              <w:t>Requirement should be valid</w:t>
            </w:r>
            <w:r w:rsidR="001879B6">
              <w:rPr>
                <w:rFonts w:cs="Arial"/>
                <w:sz w:val="24"/>
                <w:szCs w:val="24"/>
              </w:rPr>
              <w:t>.</w:t>
            </w:r>
          </w:p>
        </w:tc>
      </w:tr>
      <w:tr w:rsidR="001879B6" w:rsidTr="000F3FCA" w14:paraId="1246FE39" w14:textId="77777777">
        <w:trPr>
          <w:trHeight w:val="2539"/>
          <w:jc w:val="center"/>
        </w:trPr>
        <w:tc>
          <w:tcPr>
            <w:tcW w:w="3686" w:type="dxa"/>
            <w:shd w:val="clear" w:color="auto" w:fill="AC0000"/>
            <w:vAlign w:val="center"/>
          </w:tcPr>
          <w:p w:rsidRPr="00CA144D" w:rsidR="001879B6" w:rsidP="000F3FCA" w:rsidRDefault="001879B6" w14:paraId="67CAD050" w14:textId="77777777">
            <w:pPr>
              <w:tabs>
                <w:tab w:val="left" w:pos="3120"/>
              </w:tabs>
              <w:rPr>
                <w:rFonts w:cs="Arial"/>
                <w:b/>
                <w:bCs/>
                <w:sz w:val="24"/>
                <w:szCs w:val="24"/>
              </w:rPr>
            </w:pPr>
            <w:r w:rsidRPr="00CA144D">
              <w:rPr>
                <w:rFonts w:cs="Arial"/>
                <w:b/>
                <w:bCs/>
                <w:sz w:val="24"/>
                <w:szCs w:val="24"/>
              </w:rPr>
              <w:t>Postconditions</w:t>
            </w:r>
          </w:p>
        </w:tc>
        <w:tc>
          <w:tcPr>
            <w:tcW w:w="6804" w:type="dxa"/>
            <w:gridSpan w:val="2"/>
            <w:vAlign w:val="center"/>
          </w:tcPr>
          <w:p w:rsidRPr="00E55A49" w:rsidR="001879B6" w:rsidP="000F3FCA" w:rsidRDefault="001879B6" w14:paraId="6AA68B9D" w14:textId="77777777">
            <w:pPr>
              <w:rPr>
                <w:rFonts w:cs="Arial"/>
                <w:sz w:val="24"/>
                <w:szCs w:val="24"/>
              </w:rPr>
            </w:pPr>
            <w:r w:rsidRPr="00B8436D">
              <w:rPr>
                <w:rFonts w:cs="Arial"/>
                <w:sz w:val="24"/>
                <w:szCs w:val="24"/>
              </w:rPr>
              <w:t>The barangay cashier must provide an official receipt to the Residents</w:t>
            </w:r>
            <w:r>
              <w:rPr>
                <w:rFonts w:cs="Arial"/>
                <w:sz w:val="24"/>
                <w:szCs w:val="24"/>
              </w:rPr>
              <w:t>.</w:t>
            </w:r>
            <w:r>
              <w:br/>
            </w:r>
            <w:r>
              <w:br/>
            </w:r>
            <w:r w:rsidRPr="00B8436D">
              <w:rPr>
                <w:rFonts w:cs="Arial"/>
                <w:sz w:val="24"/>
                <w:szCs w:val="24"/>
              </w:rPr>
              <w:t>The requested barangay document should have a signature or dry seal stamp from the barangay</w:t>
            </w:r>
            <w:r>
              <w:rPr>
                <w:rFonts w:cs="Arial"/>
                <w:sz w:val="24"/>
                <w:szCs w:val="24"/>
              </w:rPr>
              <w:t>.</w:t>
            </w:r>
            <w:r>
              <w:br/>
            </w:r>
            <w:r>
              <w:br/>
            </w:r>
            <w:r w:rsidRPr="00B8436D">
              <w:rPr>
                <w:rFonts w:cs="Arial"/>
                <w:sz w:val="24"/>
                <w:szCs w:val="24"/>
              </w:rPr>
              <w:t>The official receipt and request form should be recorded in the database</w:t>
            </w:r>
            <w:r>
              <w:rPr>
                <w:rFonts w:cs="Arial"/>
                <w:sz w:val="24"/>
                <w:szCs w:val="24"/>
              </w:rPr>
              <w:t>.</w:t>
            </w:r>
          </w:p>
        </w:tc>
      </w:tr>
      <w:tr w:rsidR="001879B6" w:rsidTr="000F3FCA" w14:paraId="78B8ED03" w14:textId="77777777">
        <w:trPr>
          <w:trHeight w:val="420"/>
          <w:jc w:val="center"/>
        </w:trPr>
        <w:tc>
          <w:tcPr>
            <w:tcW w:w="3686" w:type="dxa"/>
            <w:vMerge w:val="restart"/>
            <w:shd w:val="clear" w:color="auto" w:fill="AC0000"/>
            <w:vAlign w:val="center"/>
          </w:tcPr>
          <w:p w:rsidRPr="00CA144D" w:rsidR="001879B6" w:rsidP="000F3FCA" w:rsidRDefault="001879B6" w14:paraId="489391AB" w14:textId="77777777">
            <w:pPr>
              <w:tabs>
                <w:tab w:val="left" w:pos="3120"/>
              </w:tabs>
              <w:rPr>
                <w:rFonts w:cs="Arial"/>
                <w:b/>
                <w:bCs/>
                <w:sz w:val="24"/>
                <w:szCs w:val="24"/>
              </w:rPr>
            </w:pPr>
            <w:r w:rsidRPr="00CA144D">
              <w:rPr>
                <w:rFonts w:cs="Arial"/>
                <w:b/>
                <w:bCs/>
                <w:sz w:val="24"/>
                <w:szCs w:val="24"/>
              </w:rPr>
              <w:t>Flow of Activities</w:t>
            </w:r>
          </w:p>
        </w:tc>
        <w:tc>
          <w:tcPr>
            <w:tcW w:w="3402" w:type="dxa"/>
            <w:vAlign w:val="center"/>
          </w:tcPr>
          <w:p w:rsidRPr="00E55A49" w:rsidR="001879B6" w:rsidP="000F3FCA" w:rsidRDefault="001879B6" w14:paraId="60483977" w14:textId="77777777">
            <w:pPr>
              <w:jc w:val="center"/>
              <w:rPr>
                <w:rFonts w:cs="Arial"/>
                <w:b/>
                <w:bCs/>
                <w:sz w:val="24"/>
                <w:szCs w:val="24"/>
              </w:rPr>
            </w:pPr>
            <w:r w:rsidRPr="00E55A49">
              <w:rPr>
                <w:rFonts w:cs="Arial"/>
                <w:b/>
                <w:bCs/>
                <w:sz w:val="24"/>
                <w:szCs w:val="24"/>
              </w:rPr>
              <w:t>Actor</w:t>
            </w:r>
          </w:p>
        </w:tc>
        <w:tc>
          <w:tcPr>
            <w:tcW w:w="3402" w:type="dxa"/>
            <w:vAlign w:val="center"/>
          </w:tcPr>
          <w:p w:rsidRPr="00E55A49" w:rsidR="001879B6" w:rsidP="000F3FCA" w:rsidRDefault="001879B6" w14:paraId="4DD17D18" w14:textId="77777777">
            <w:pPr>
              <w:jc w:val="center"/>
              <w:rPr>
                <w:rFonts w:cs="Arial"/>
                <w:b/>
                <w:bCs/>
                <w:sz w:val="24"/>
                <w:szCs w:val="24"/>
              </w:rPr>
            </w:pPr>
            <w:r w:rsidRPr="00E55A49">
              <w:rPr>
                <w:rFonts w:cs="Arial"/>
                <w:b/>
                <w:bCs/>
                <w:sz w:val="24"/>
                <w:szCs w:val="24"/>
              </w:rPr>
              <w:t>Flow of Activities</w:t>
            </w:r>
          </w:p>
        </w:tc>
      </w:tr>
      <w:tr w:rsidR="001879B6" w:rsidTr="2334F8B0" w14:paraId="544D71CB" w14:textId="77777777">
        <w:trPr>
          <w:trHeight w:val="2259"/>
          <w:jc w:val="center"/>
        </w:trPr>
        <w:tc>
          <w:tcPr>
            <w:tcW w:w="3686" w:type="dxa"/>
            <w:vMerge/>
            <w:vAlign w:val="center"/>
          </w:tcPr>
          <w:p w:rsidR="001879B6" w:rsidP="000F3FCA" w:rsidRDefault="001879B6" w14:paraId="6969907C" w14:textId="77777777">
            <w:pPr>
              <w:tabs>
                <w:tab w:val="left" w:pos="3120"/>
              </w:tabs>
              <w:rPr>
                <w:rFonts w:cs="Arial"/>
                <w:sz w:val="24"/>
                <w:szCs w:val="24"/>
              </w:rPr>
            </w:pPr>
          </w:p>
        </w:tc>
        <w:tc>
          <w:tcPr>
            <w:tcW w:w="3402" w:type="dxa"/>
            <w:vAlign w:val="center"/>
          </w:tcPr>
          <w:p w:rsidR="001879B6" w:rsidP="001879B6" w:rsidRDefault="001879B6" w14:paraId="11D8E3C1" w14:textId="77777777">
            <w:pPr>
              <w:pStyle w:val="ListParagraph"/>
              <w:numPr>
                <w:ilvl w:val="0"/>
                <w:numId w:val="40"/>
              </w:numPr>
              <w:rPr>
                <w:rFonts w:cs="Arial"/>
                <w:sz w:val="24"/>
                <w:szCs w:val="24"/>
              </w:rPr>
            </w:pPr>
            <w:r w:rsidRPr="00132A73">
              <w:rPr>
                <w:rFonts w:cs="Arial"/>
                <w:sz w:val="24"/>
                <w:szCs w:val="24"/>
              </w:rPr>
              <w:t>Residents must go to the website and click Track Reques</w:t>
            </w:r>
            <w:r>
              <w:rPr>
                <w:rFonts w:cs="Arial"/>
                <w:sz w:val="24"/>
                <w:szCs w:val="24"/>
              </w:rPr>
              <w:t>t</w:t>
            </w:r>
          </w:p>
          <w:p w:rsidRPr="00B8436D" w:rsidR="001879B6" w:rsidP="001879B6" w:rsidRDefault="001879B6" w14:paraId="48A61C82" w14:textId="77777777">
            <w:pPr>
              <w:pStyle w:val="ListParagraph"/>
              <w:numPr>
                <w:ilvl w:val="0"/>
                <w:numId w:val="40"/>
              </w:numPr>
              <w:rPr>
                <w:rFonts w:cs="Arial"/>
                <w:sz w:val="24"/>
                <w:szCs w:val="24"/>
              </w:rPr>
            </w:pPr>
            <w:r w:rsidRPr="00132A73">
              <w:rPr>
                <w:rFonts w:cs="Arial"/>
                <w:sz w:val="24"/>
                <w:szCs w:val="24"/>
              </w:rPr>
              <w:t>Residents input concern key</w:t>
            </w:r>
          </w:p>
        </w:tc>
        <w:tc>
          <w:tcPr>
            <w:tcW w:w="3402" w:type="dxa"/>
            <w:vAlign w:val="center"/>
          </w:tcPr>
          <w:p w:rsidRPr="00C8506E" w:rsidR="001879B6" w:rsidP="000F3FCA" w:rsidRDefault="001879B6" w14:paraId="27A08650" w14:textId="77777777">
            <w:pPr>
              <w:rPr>
                <w:rFonts w:cs="Arial"/>
                <w:sz w:val="24"/>
                <w:szCs w:val="24"/>
              </w:rPr>
            </w:pPr>
            <w:r w:rsidRPr="00132A73">
              <w:rPr>
                <w:rFonts w:cs="Arial"/>
                <w:sz w:val="24"/>
                <w:szCs w:val="24"/>
              </w:rPr>
              <w:t>1.1 Display Home Page</w:t>
            </w:r>
            <w:r>
              <w:rPr>
                <w:rFonts w:cs="Arial"/>
                <w:sz w:val="24"/>
                <w:szCs w:val="24"/>
              </w:rPr>
              <w:br/>
            </w:r>
            <w:r>
              <w:rPr>
                <w:rFonts w:cs="Arial"/>
                <w:sz w:val="24"/>
                <w:szCs w:val="24"/>
              </w:rPr>
              <w:br/>
            </w:r>
            <w:r w:rsidRPr="00132A73">
              <w:rPr>
                <w:rFonts w:cs="Arial"/>
                <w:sz w:val="24"/>
                <w:szCs w:val="24"/>
              </w:rPr>
              <w:t>1.2 Display Track Request Page</w:t>
            </w:r>
            <w:r>
              <w:rPr>
                <w:rFonts w:cs="Arial"/>
                <w:sz w:val="24"/>
                <w:szCs w:val="24"/>
              </w:rPr>
              <w:br/>
            </w:r>
            <w:r>
              <w:rPr>
                <w:rFonts w:cs="Arial"/>
                <w:sz w:val="24"/>
                <w:szCs w:val="24"/>
              </w:rPr>
              <w:br/>
            </w:r>
            <w:r w:rsidRPr="00132A73">
              <w:rPr>
                <w:rFonts w:cs="Arial"/>
                <w:sz w:val="24"/>
                <w:szCs w:val="24"/>
              </w:rPr>
              <w:t>2.1 Display concern information and status</w:t>
            </w:r>
          </w:p>
        </w:tc>
      </w:tr>
      <w:tr w:rsidR="001879B6" w:rsidTr="000F3FCA" w14:paraId="20E66869" w14:textId="77777777">
        <w:trPr>
          <w:trHeight w:val="996"/>
          <w:jc w:val="center"/>
        </w:trPr>
        <w:tc>
          <w:tcPr>
            <w:tcW w:w="3686" w:type="dxa"/>
            <w:tcBorders>
              <w:bottom w:val="nil"/>
            </w:tcBorders>
            <w:shd w:val="clear" w:color="auto" w:fill="AC0000"/>
            <w:vAlign w:val="center"/>
          </w:tcPr>
          <w:p w:rsidRPr="00E55A49" w:rsidR="001879B6" w:rsidP="000F3FCA" w:rsidRDefault="001879B6" w14:paraId="3A136492" w14:textId="77777777">
            <w:pPr>
              <w:tabs>
                <w:tab w:val="left" w:pos="3120"/>
              </w:tabs>
              <w:rPr>
                <w:rFonts w:cs="Arial"/>
                <w:b/>
                <w:bCs/>
                <w:sz w:val="24"/>
                <w:szCs w:val="24"/>
              </w:rPr>
            </w:pPr>
            <w:r w:rsidRPr="00E55A49">
              <w:rPr>
                <w:rFonts w:cs="Arial"/>
                <w:b/>
                <w:bCs/>
                <w:sz w:val="24"/>
                <w:szCs w:val="24"/>
              </w:rPr>
              <w:t>Exception Conditions</w:t>
            </w:r>
          </w:p>
        </w:tc>
        <w:tc>
          <w:tcPr>
            <w:tcW w:w="6804" w:type="dxa"/>
            <w:gridSpan w:val="2"/>
            <w:vAlign w:val="center"/>
          </w:tcPr>
          <w:p w:rsidRPr="00E55A49" w:rsidR="001879B6" w:rsidP="000F3FCA" w:rsidRDefault="001879B6" w14:paraId="1505F721" w14:textId="7AABE57B">
            <w:pPr>
              <w:rPr>
                <w:rFonts w:cs="Arial"/>
                <w:sz w:val="24"/>
                <w:szCs w:val="24"/>
              </w:rPr>
            </w:pPr>
            <w:r w:rsidRPr="00570134">
              <w:rPr>
                <w:rFonts w:cs="Arial"/>
                <w:sz w:val="24"/>
                <w:szCs w:val="24"/>
              </w:rPr>
              <w:t xml:space="preserve">2.1 If the Resident provided the wrong concern key, then it will show an error message. </w:t>
            </w:r>
          </w:p>
        </w:tc>
      </w:tr>
    </w:tbl>
    <w:p w:rsidR="001879B6" w:rsidP="001879B6" w:rsidRDefault="001879B6" w14:paraId="42403932" w14:textId="77777777"/>
    <w:p w:rsidR="001879B6" w:rsidP="001879B6" w:rsidRDefault="001879B6" w14:paraId="34DEFDB8" w14:textId="77777777">
      <w:pPr>
        <w:pStyle w:val="Heading4"/>
      </w:pPr>
      <w:r>
        <w:t>Barangay Employee Use Case Description</w:t>
      </w:r>
    </w:p>
    <w:p w:rsidR="001879B6" w:rsidP="001879B6" w:rsidRDefault="001879B6" w14:paraId="69B84B6A" w14:textId="77777777"/>
    <w:p w:rsidRPr="00154CF3" w:rsidR="001879B6" w:rsidP="001879B6" w:rsidRDefault="00154CF3" w14:paraId="5E321DF6" w14:textId="53798459">
      <w:pPr>
        <w:pStyle w:val="Caption"/>
        <w:keepNext/>
        <w:jc w:val="center"/>
        <w:rPr>
          <w:i w:val="0"/>
          <w:color w:val="000000" w:themeColor="text1"/>
          <w:sz w:val="24"/>
          <w:szCs w:val="24"/>
        </w:rPr>
      </w:pPr>
      <w:bookmarkStart w:name="_Toc150781765" w:id="94"/>
      <w:bookmarkStart w:name="_Toc150946797" w:id="95"/>
      <w:bookmarkStart w:name="_Toc150947143" w:id="96"/>
      <w:r w:rsidRPr="00154CF3">
        <w:rPr>
          <w:i w:val="0"/>
          <w:iCs w:val="0"/>
          <w:color w:val="000000" w:themeColor="text1"/>
          <w:sz w:val="24"/>
          <w:szCs w:val="24"/>
        </w:rPr>
        <w:t xml:space="preserve">TABLE </w:t>
      </w:r>
      <w:r w:rsidRPr="00154CF3" w:rsidR="00534A7B">
        <w:rPr>
          <w:i w:val="0"/>
          <w:iCs w:val="0"/>
          <w:color w:val="000000" w:themeColor="text1"/>
          <w:sz w:val="24"/>
          <w:szCs w:val="24"/>
        </w:rPr>
        <w:fldChar w:fldCharType="begin"/>
      </w:r>
      <w:r w:rsidRPr="00154CF3" w:rsidR="00534A7B">
        <w:rPr>
          <w:i w:val="0"/>
          <w:iCs w:val="0"/>
          <w:color w:val="000000" w:themeColor="text1"/>
          <w:sz w:val="24"/>
          <w:szCs w:val="24"/>
        </w:rPr>
        <w:instrText xml:space="preserve"> SEQ TABLE \* ARABIC </w:instrText>
      </w:r>
      <w:r w:rsidRPr="00154CF3" w:rsidR="00534A7B">
        <w:rPr>
          <w:i w:val="0"/>
          <w:iCs w:val="0"/>
          <w:color w:val="000000" w:themeColor="text1"/>
          <w:sz w:val="24"/>
          <w:szCs w:val="24"/>
        </w:rPr>
        <w:fldChar w:fldCharType="separate"/>
      </w:r>
      <w:r w:rsidRPr="00154CF3">
        <w:rPr>
          <w:i w:val="0"/>
          <w:iCs w:val="0"/>
          <w:noProof/>
          <w:color w:val="000000" w:themeColor="text1"/>
          <w:sz w:val="24"/>
          <w:szCs w:val="24"/>
        </w:rPr>
        <w:t>12</w:t>
      </w:r>
      <w:r w:rsidRPr="00154CF3" w:rsidR="00534A7B">
        <w:rPr>
          <w:i w:val="0"/>
          <w:iCs w:val="0"/>
          <w:color w:val="000000" w:themeColor="text1"/>
          <w:sz w:val="24"/>
          <w:szCs w:val="24"/>
        </w:rPr>
        <w:fldChar w:fldCharType="end"/>
      </w:r>
      <w:r>
        <w:rPr>
          <w:i w:val="0"/>
          <w:iCs w:val="0"/>
          <w:color w:val="000000" w:themeColor="text1"/>
          <w:sz w:val="24"/>
          <w:szCs w:val="24"/>
        </w:rPr>
        <w:br/>
      </w:r>
      <w:r w:rsidRPr="00154CF3">
        <w:rPr>
          <w:i w:val="0"/>
          <w:iCs w:val="0"/>
          <w:color w:val="000000" w:themeColor="text1"/>
          <w:sz w:val="24"/>
          <w:szCs w:val="24"/>
        </w:rPr>
        <w:t xml:space="preserve"> LOG-IN BARANGAY EMPLOYEE ACCOUNT</w:t>
      </w:r>
      <w:bookmarkEnd w:id="94"/>
      <w:bookmarkEnd w:id="95"/>
      <w:bookmarkEnd w:id="96"/>
    </w:p>
    <w:tbl>
      <w:tblPr>
        <w:tblStyle w:val="TableGrid"/>
        <w:tblW w:w="0" w:type="auto"/>
        <w:tblLook w:val="04A0" w:firstRow="1" w:lastRow="0" w:firstColumn="1" w:lastColumn="0" w:noHBand="0" w:noVBand="1"/>
      </w:tblPr>
      <w:tblGrid>
        <w:gridCol w:w="2689"/>
        <w:gridCol w:w="3330"/>
        <w:gridCol w:w="3331"/>
      </w:tblGrid>
      <w:tr w:rsidRPr="00BD7D1B" w:rsidR="001879B6" w:rsidTr="000F3FCA" w14:paraId="03986A05" w14:textId="77777777">
        <w:tc>
          <w:tcPr>
            <w:tcW w:w="2689" w:type="dxa"/>
            <w:tcBorders>
              <w:top w:val="single" w:color="auto" w:sz="4" w:space="0"/>
              <w:left w:val="single" w:color="auto" w:sz="4" w:space="0"/>
              <w:bottom w:val="single" w:color="auto" w:sz="4" w:space="0"/>
              <w:right w:val="single" w:color="auto" w:sz="4" w:space="0"/>
            </w:tcBorders>
            <w:shd w:val="clear" w:color="auto" w:fill="AC0000"/>
          </w:tcPr>
          <w:p w:rsidRPr="00BD7D1B" w:rsidR="001879B6" w:rsidP="000F3FCA" w:rsidRDefault="001879B6" w14:paraId="43B45B41" w14:textId="77777777">
            <w:pPr>
              <w:rPr>
                <w:b/>
                <w:sz w:val="24"/>
                <w:szCs w:val="24"/>
              </w:rPr>
            </w:pPr>
            <w:r w:rsidRPr="00BD7D1B">
              <w:rPr>
                <w:b/>
                <w:sz w:val="24"/>
                <w:szCs w:val="24"/>
              </w:rPr>
              <w:t>Use Case Number</w:t>
            </w:r>
          </w:p>
        </w:tc>
        <w:tc>
          <w:tcPr>
            <w:tcW w:w="6661" w:type="dxa"/>
            <w:gridSpan w:val="2"/>
            <w:tcBorders>
              <w:top w:val="single" w:color="auto" w:sz="4" w:space="0"/>
              <w:left w:val="single" w:color="auto" w:sz="4" w:space="0"/>
              <w:bottom w:val="single" w:color="auto" w:sz="4" w:space="0"/>
              <w:right w:val="single" w:color="auto" w:sz="4" w:space="0"/>
            </w:tcBorders>
          </w:tcPr>
          <w:p w:rsidRPr="00BD7D1B" w:rsidR="001879B6" w:rsidP="000F3FCA" w:rsidRDefault="001879B6" w14:paraId="791DB43C" w14:textId="77777777">
            <w:pPr>
              <w:rPr>
                <w:sz w:val="24"/>
                <w:szCs w:val="24"/>
              </w:rPr>
            </w:pPr>
            <w:r w:rsidRPr="00BD7D1B">
              <w:rPr>
                <w:sz w:val="24"/>
                <w:szCs w:val="24"/>
              </w:rPr>
              <w:t>UC</w:t>
            </w:r>
            <w:r>
              <w:rPr>
                <w:sz w:val="24"/>
                <w:szCs w:val="24"/>
              </w:rPr>
              <w:t>1.1</w:t>
            </w:r>
          </w:p>
        </w:tc>
      </w:tr>
      <w:tr w:rsidRPr="00BD7D1B" w:rsidR="001879B6" w:rsidTr="000F3FCA" w14:paraId="78297F13" w14:textId="77777777">
        <w:tc>
          <w:tcPr>
            <w:tcW w:w="2689" w:type="dxa"/>
            <w:tcBorders>
              <w:top w:val="single" w:color="auto" w:sz="4" w:space="0"/>
              <w:left w:val="single" w:color="auto" w:sz="4" w:space="0"/>
              <w:bottom w:val="single" w:color="auto" w:sz="4" w:space="0"/>
              <w:right w:val="single" w:color="auto" w:sz="4" w:space="0"/>
            </w:tcBorders>
            <w:shd w:val="clear" w:color="auto" w:fill="AC0000"/>
            <w:hideMark/>
          </w:tcPr>
          <w:p w:rsidRPr="00BD7D1B" w:rsidR="001879B6" w:rsidP="000F3FCA" w:rsidRDefault="001879B6" w14:paraId="0927FDFD" w14:textId="77777777">
            <w:pPr>
              <w:rPr>
                <w:b/>
                <w:sz w:val="24"/>
                <w:szCs w:val="24"/>
              </w:rPr>
            </w:pPr>
            <w:r w:rsidRPr="00BD7D1B">
              <w:rPr>
                <w:b/>
                <w:sz w:val="24"/>
                <w:szCs w:val="24"/>
              </w:rPr>
              <w:t>Use Case Name:</w:t>
            </w:r>
          </w:p>
        </w:tc>
        <w:tc>
          <w:tcPr>
            <w:tcW w:w="6661" w:type="dxa"/>
            <w:gridSpan w:val="2"/>
            <w:tcBorders>
              <w:top w:val="single" w:color="auto" w:sz="4" w:space="0"/>
              <w:left w:val="single" w:color="auto" w:sz="4" w:space="0"/>
              <w:bottom w:val="single" w:color="auto" w:sz="4" w:space="0"/>
              <w:right w:val="single" w:color="auto" w:sz="4" w:space="0"/>
            </w:tcBorders>
            <w:hideMark/>
          </w:tcPr>
          <w:p w:rsidRPr="00BD7D1B" w:rsidR="001879B6" w:rsidP="000F3FCA" w:rsidRDefault="001879B6" w14:paraId="5E4780EA" w14:textId="77777777">
            <w:pPr>
              <w:spacing w:after="160" w:line="259" w:lineRule="auto"/>
              <w:rPr>
                <w:sz w:val="24"/>
                <w:szCs w:val="24"/>
              </w:rPr>
            </w:pPr>
            <w:r w:rsidRPr="00BD7D1B">
              <w:rPr>
                <w:sz w:val="24"/>
                <w:szCs w:val="24"/>
              </w:rPr>
              <w:t xml:space="preserve">Log-in Barangay </w:t>
            </w:r>
            <w:r w:rsidRPr="20BBD547">
              <w:rPr>
                <w:sz w:val="24"/>
                <w:szCs w:val="24"/>
              </w:rPr>
              <w:t>Employee</w:t>
            </w:r>
            <w:r w:rsidRPr="00BD7D1B">
              <w:rPr>
                <w:sz w:val="24"/>
                <w:szCs w:val="24"/>
              </w:rPr>
              <w:t xml:space="preserve"> Account </w:t>
            </w:r>
          </w:p>
        </w:tc>
      </w:tr>
      <w:tr w:rsidRPr="00BD7D1B" w:rsidR="001879B6" w:rsidTr="000F3FCA" w14:paraId="41CD70A9" w14:textId="77777777">
        <w:tc>
          <w:tcPr>
            <w:tcW w:w="2689" w:type="dxa"/>
            <w:tcBorders>
              <w:top w:val="single" w:color="auto" w:sz="4" w:space="0"/>
              <w:left w:val="single" w:color="auto" w:sz="4" w:space="0"/>
              <w:bottom w:val="single" w:color="auto" w:sz="4" w:space="0"/>
              <w:right w:val="single" w:color="auto" w:sz="4" w:space="0"/>
            </w:tcBorders>
            <w:shd w:val="clear" w:color="auto" w:fill="AC0000"/>
            <w:hideMark/>
          </w:tcPr>
          <w:p w:rsidRPr="00BD7D1B" w:rsidR="001879B6" w:rsidP="000F3FCA" w:rsidRDefault="001879B6" w14:paraId="6AFCF595" w14:textId="77777777">
            <w:pPr>
              <w:spacing w:after="160" w:line="259" w:lineRule="auto"/>
              <w:rPr>
                <w:b/>
                <w:sz w:val="24"/>
                <w:szCs w:val="24"/>
              </w:rPr>
            </w:pPr>
            <w:r w:rsidRPr="00BD7D1B">
              <w:rPr>
                <w:b/>
                <w:sz w:val="24"/>
                <w:szCs w:val="24"/>
              </w:rPr>
              <w:t>Actors:</w:t>
            </w:r>
          </w:p>
        </w:tc>
        <w:tc>
          <w:tcPr>
            <w:tcW w:w="6661" w:type="dxa"/>
            <w:gridSpan w:val="2"/>
            <w:tcBorders>
              <w:top w:val="single" w:color="auto" w:sz="4" w:space="0"/>
              <w:left w:val="single" w:color="auto" w:sz="4" w:space="0"/>
              <w:bottom w:val="single" w:color="auto" w:sz="4" w:space="0"/>
              <w:right w:val="single" w:color="auto" w:sz="4" w:space="0"/>
            </w:tcBorders>
            <w:hideMark/>
          </w:tcPr>
          <w:p w:rsidRPr="00BD7D1B" w:rsidR="001879B6" w:rsidP="000F3FCA" w:rsidRDefault="001879B6" w14:paraId="056654BC" w14:textId="77777777">
            <w:pPr>
              <w:spacing w:after="160" w:line="259" w:lineRule="auto"/>
              <w:rPr>
                <w:sz w:val="24"/>
                <w:szCs w:val="24"/>
              </w:rPr>
            </w:pPr>
            <w:r w:rsidRPr="20BBD547">
              <w:rPr>
                <w:sz w:val="24"/>
                <w:szCs w:val="24"/>
              </w:rPr>
              <w:t xml:space="preserve"> Employee Account: </w:t>
            </w:r>
            <w:r>
              <w:rPr>
                <w:sz w:val="24"/>
                <w:szCs w:val="24"/>
              </w:rPr>
              <w:t xml:space="preserve">Administrator, </w:t>
            </w:r>
            <w:r w:rsidRPr="20BBD547">
              <w:rPr>
                <w:sz w:val="24"/>
                <w:szCs w:val="24"/>
              </w:rPr>
              <w:t>Barangay Secretary, Captain, Request Manager, Concern Manager</w:t>
            </w:r>
          </w:p>
        </w:tc>
      </w:tr>
      <w:tr w:rsidRPr="00BD7D1B" w:rsidR="001879B6" w:rsidTr="000F3FCA" w14:paraId="509AC158" w14:textId="77777777">
        <w:trPr>
          <w:trHeight w:val="350"/>
        </w:trPr>
        <w:tc>
          <w:tcPr>
            <w:tcW w:w="2689" w:type="dxa"/>
            <w:tcBorders>
              <w:top w:val="single" w:color="auto" w:sz="4" w:space="0"/>
              <w:left w:val="single" w:color="auto" w:sz="4" w:space="0"/>
              <w:bottom w:val="single" w:color="auto" w:sz="4" w:space="0"/>
              <w:right w:val="single" w:color="auto" w:sz="4" w:space="0"/>
            </w:tcBorders>
            <w:shd w:val="clear" w:color="auto" w:fill="AC0000"/>
            <w:hideMark/>
          </w:tcPr>
          <w:p w:rsidRPr="00BD7D1B" w:rsidR="001879B6" w:rsidP="000F3FCA" w:rsidRDefault="001879B6" w14:paraId="0167DE5D" w14:textId="77777777">
            <w:pPr>
              <w:spacing w:after="160" w:line="259" w:lineRule="auto"/>
              <w:rPr>
                <w:b/>
                <w:sz w:val="24"/>
                <w:szCs w:val="24"/>
              </w:rPr>
            </w:pPr>
            <w:r w:rsidRPr="00BD7D1B">
              <w:rPr>
                <w:b/>
                <w:sz w:val="24"/>
                <w:szCs w:val="24"/>
              </w:rPr>
              <w:t>Preconditions:</w:t>
            </w:r>
          </w:p>
        </w:tc>
        <w:tc>
          <w:tcPr>
            <w:tcW w:w="6661" w:type="dxa"/>
            <w:gridSpan w:val="2"/>
            <w:tcBorders>
              <w:top w:val="single" w:color="auto" w:sz="4" w:space="0"/>
              <w:left w:val="single" w:color="auto" w:sz="4" w:space="0"/>
              <w:bottom w:val="single" w:color="auto" w:sz="4" w:space="0"/>
              <w:right w:val="single" w:color="auto" w:sz="4" w:space="0"/>
            </w:tcBorders>
            <w:hideMark/>
          </w:tcPr>
          <w:p w:rsidRPr="00BD7D1B" w:rsidR="001879B6" w:rsidP="000F3FCA" w:rsidRDefault="001879B6" w14:paraId="08CA3688" w14:textId="77777777">
            <w:pPr>
              <w:spacing w:after="160" w:line="259" w:lineRule="auto"/>
              <w:rPr>
                <w:sz w:val="24"/>
                <w:szCs w:val="24"/>
              </w:rPr>
            </w:pPr>
            <w:r w:rsidRPr="20BBD547">
              <w:rPr>
                <w:sz w:val="24"/>
                <w:szCs w:val="24"/>
              </w:rPr>
              <w:t xml:space="preserve">Must have barangay employee account to login </w:t>
            </w:r>
            <w:r>
              <w:rPr>
                <w:sz w:val="24"/>
                <w:szCs w:val="24"/>
              </w:rPr>
              <w:t>in Admin Portal</w:t>
            </w:r>
          </w:p>
        </w:tc>
      </w:tr>
      <w:tr w:rsidRPr="00BD7D1B" w:rsidR="001879B6" w:rsidTr="000F3FCA" w14:paraId="68FBAF4C" w14:textId="77777777">
        <w:trPr>
          <w:trHeight w:val="593"/>
        </w:trPr>
        <w:tc>
          <w:tcPr>
            <w:tcW w:w="2689" w:type="dxa"/>
            <w:tcBorders>
              <w:top w:val="single" w:color="auto" w:sz="4" w:space="0"/>
              <w:left w:val="single" w:color="auto" w:sz="4" w:space="0"/>
              <w:bottom w:val="single" w:color="auto" w:sz="4" w:space="0"/>
              <w:right w:val="single" w:color="auto" w:sz="4" w:space="0"/>
            </w:tcBorders>
            <w:shd w:val="clear" w:color="auto" w:fill="AC0000"/>
            <w:hideMark/>
          </w:tcPr>
          <w:p w:rsidRPr="00BD7D1B" w:rsidR="001879B6" w:rsidP="000F3FCA" w:rsidRDefault="001879B6" w14:paraId="5BF82C50" w14:textId="77777777">
            <w:pPr>
              <w:spacing w:after="160" w:line="259" w:lineRule="auto"/>
              <w:rPr>
                <w:b/>
                <w:sz w:val="24"/>
                <w:szCs w:val="24"/>
              </w:rPr>
            </w:pPr>
            <w:r w:rsidRPr="00BD7D1B">
              <w:rPr>
                <w:b/>
                <w:sz w:val="24"/>
                <w:szCs w:val="24"/>
              </w:rPr>
              <w:t>Postconditions:</w:t>
            </w:r>
          </w:p>
        </w:tc>
        <w:tc>
          <w:tcPr>
            <w:tcW w:w="6661" w:type="dxa"/>
            <w:gridSpan w:val="2"/>
            <w:tcBorders>
              <w:top w:val="single" w:color="auto" w:sz="4" w:space="0"/>
              <w:left w:val="single" w:color="auto" w:sz="4" w:space="0"/>
              <w:bottom w:val="single" w:color="auto" w:sz="4" w:space="0"/>
              <w:right w:val="single" w:color="auto" w:sz="4" w:space="0"/>
            </w:tcBorders>
            <w:hideMark/>
          </w:tcPr>
          <w:p w:rsidRPr="00BD7D1B" w:rsidR="001879B6" w:rsidP="000F3FCA" w:rsidRDefault="001879B6" w14:paraId="5AC8EB67" w14:textId="77777777">
            <w:pPr>
              <w:spacing w:after="160" w:line="259" w:lineRule="auto"/>
              <w:rPr>
                <w:sz w:val="24"/>
                <w:szCs w:val="24"/>
              </w:rPr>
            </w:pPr>
            <w:r w:rsidRPr="00BD7D1B">
              <w:rPr>
                <w:sz w:val="24"/>
                <w:szCs w:val="24"/>
              </w:rPr>
              <w:t xml:space="preserve"> account should be verified as </w:t>
            </w:r>
            <w:r>
              <w:rPr>
                <w:sz w:val="24"/>
                <w:szCs w:val="24"/>
              </w:rPr>
              <w:t>Barangay Employee</w:t>
            </w:r>
          </w:p>
        </w:tc>
      </w:tr>
      <w:tr w:rsidRPr="00BD7D1B" w:rsidR="001879B6" w:rsidTr="000F3FCA" w14:paraId="5ECA4F44" w14:textId="77777777">
        <w:trPr>
          <w:trHeight w:val="238"/>
        </w:trPr>
        <w:tc>
          <w:tcPr>
            <w:tcW w:w="2689" w:type="dxa"/>
            <w:vMerge w:val="restart"/>
            <w:tcBorders>
              <w:top w:val="single" w:color="auto" w:sz="4" w:space="0"/>
              <w:left w:val="single" w:color="auto" w:sz="4" w:space="0"/>
              <w:bottom w:val="single" w:color="auto" w:sz="4" w:space="0"/>
              <w:right w:val="single" w:color="auto" w:sz="4" w:space="0"/>
            </w:tcBorders>
            <w:shd w:val="clear" w:color="auto" w:fill="AC0000"/>
            <w:hideMark/>
          </w:tcPr>
          <w:p w:rsidRPr="00BD7D1B" w:rsidR="001879B6" w:rsidP="000F3FCA" w:rsidRDefault="001879B6" w14:paraId="1A80F17F" w14:textId="77777777">
            <w:pPr>
              <w:spacing w:after="160" w:line="259" w:lineRule="auto"/>
              <w:rPr>
                <w:b/>
                <w:bCs/>
                <w:sz w:val="24"/>
                <w:szCs w:val="24"/>
              </w:rPr>
            </w:pPr>
            <w:r w:rsidRPr="29D357D4">
              <w:rPr>
                <w:b/>
                <w:bCs/>
                <w:sz w:val="24"/>
                <w:szCs w:val="24"/>
              </w:rPr>
              <w:t>Flow of Activities</w:t>
            </w:r>
          </w:p>
        </w:tc>
        <w:tc>
          <w:tcPr>
            <w:tcW w:w="3330" w:type="dxa"/>
            <w:tcBorders>
              <w:top w:val="single" w:color="auto" w:sz="4" w:space="0"/>
              <w:left w:val="single" w:color="auto" w:sz="4" w:space="0"/>
              <w:bottom w:val="single" w:color="auto" w:sz="4" w:space="0"/>
              <w:right w:val="single" w:color="auto" w:sz="4" w:space="0"/>
            </w:tcBorders>
            <w:hideMark/>
          </w:tcPr>
          <w:p w:rsidRPr="00BD7D1B" w:rsidR="001879B6" w:rsidP="000F3FCA" w:rsidRDefault="001879B6" w14:paraId="5FBD446A" w14:textId="77777777">
            <w:pPr>
              <w:spacing w:after="160" w:line="259" w:lineRule="auto"/>
              <w:rPr>
                <w:b/>
                <w:sz w:val="24"/>
                <w:szCs w:val="24"/>
              </w:rPr>
            </w:pPr>
            <w:r w:rsidRPr="00BD7D1B">
              <w:rPr>
                <w:b/>
                <w:sz w:val="24"/>
                <w:szCs w:val="24"/>
              </w:rPr>
              <w:t>Actor</w:t>
            </w:r>
          </w:p>
        </w:tc>
        <w:tc>
          <w:tcPr>
            <w:tcW w:w="3331" w:type="dxa"/>
            <w:tcBorders>
              <w:top w:val="single" w:color="auto" w:sz="4" w:space="0"/>
              <w:left w:val="single" w:color="auto" w:sz="4" w:space="0"/>
              <w:bottom w:val="single" w:color="auto" w:sz="4" w:space="0"/>
              <w:right w:val="single" w:color="auto" w:sz="4" w:space="0"/>
            </w:tcBorders>
            <w:hideMark/>
          </w:tcPr>
          <w:p w:rsidRPr="00BD7D1B" w:rsidR="001879B6" w:rsidP="000F3FCA" w:rsidRDefault="001879B6" w14:paraId="7AF687F2" w14:textId="77777777">
            <w:pPr>
              <w:spacing w:after="160" w:line="259" w:lineRule="auto"/>
              <w:rPr>
                <w:b/>
                <w:sz w:val="24"/>
                <w:szCs w:val="24"/>
              </w:rPr>
            </w:pPr>
            <w:r w:rsidRPr="00BD7D1B">
              <w:rPr>
                <w:b/>
                <w:sz w:val="24"/>
                <w:szCs w:val="24"/>
              </w:rPr>
              <w:t>Flow of Activities:</w:t>
            </w:r>
          </w:p>
        </w:tc>
      </w:tr>
      <w:tr w:rsidRPr="00BD7D1B" w:rsidR="001879B6" w:rsidTr="000F3FCA" w14:paraId="38BB5991" w14:textId="77777777">
        <w:trPr>
          <w:trHeight w:val="416"/>
        </w:trPr>
        <w:tc>
          <w:tcPr>
            <w:tcW w:w="0" w:type="auto"/>
            <w:vMerge/>
            <w:vAlign w:val="center"/>
            <w:hideMark/>
          </w:tcPr>
          <w:p w:rsidRPr="00BD7D1B" w:rsidR="001879B6" w:rsidP="000F3FCA" w:rsidRDefault="001879B6" w14:paraId="124FC364" w14:textId="77777777">
            <w:pPr>
              <w:spacing w:after="160" w:line="259" w:lineRule="auto"/>
              <w:rPr>
                <w:b/>
                <w:sz w:val="24"/>
                <w:szCs w:val="24"/>
              </w:rPr>
            </w:pPr>
          </w:p>
        </w:tc>
        <w:tc>
          <w:tcPr>
            <w:tcW w:w="3330" w:type="dxa"/>
            <w:tcBorders>
              <w:top w:val="single" w:color="auto" w:sz="4" w:space="0"/>
              <w:left w:val="single" w:color="auto" w:sz="4" w:space="0"/>
              <w:bottom w:val="single" w:color="auto" w:sz="4" w:space="0"/>
              <w:right w:val="single" w:color="auto" w:sz="4" w:space="0"/>
            </w:tcBorders>
          </w:tcPr>
          <w:p w:rsidRPr="00BD7D1B" w:rsidR="001879B6" w:rsidP="000F3FCA" w:rsidRDefault="001879B6" w14:paraId="19078515" w14:textId="77777777">
            <w:pPr>
              <w:spacing w:after="160" w:line="259" w:lineRule="auto"/>
              <w:rPr>
                <w:sz w:val="24"/>
                <w:szCs w:val="24"/>
              </w:rPr>
            </w:pPr>
            <w:r w:rsidRPr="00BD7D1B">
              <w:rPr>
                <w:sz w:val="24"/>
                <w:szCs w:val="24"/>
              </w:rPr>
              <w:t xml:space="preserve">1. </w:t>
            </w:r>
            <w:r>
              <w:rPr>
                <w:sz w:val="24"/>
                <w:szCs w:val="24"/>
              </w:rPr>
              <w:t>Barangay Employee</w:t>
            </w:r>
            <w:r w:rsidRPr="00BD7D1B">
              <w:rPr>
                <w:sz w:val="24"/>
                <w:szCs w:val="24"/>
              </w:rPr>
              <w:t xml:space="preserve"> must go to the website for Administrator portal</w:t>
            </w:r>
          </w:p>
          <w:p w:rsidRPr="00BD7D1B" w:rsidR="001879B6" w:rsidP="000F3FCA" w:rsidRDefault="001879B6" w14:paraId="5089417B" w14:textId="77777777">
            <w:pPr>
              <w:spacing w:after="160" w:line="259" w:lineRule="auto"/>
              <w:rPr>
                <w:sz w:val="24"/>
                <w:szCs w:val="24"/>
              </w:rPr>
            </w:pPr>
          </w:p>
          <w:p w:rsidRPr="00BD7D1B" w:rsidR="001879B6" w:rsidP="000F3FCA" w:rsidRDefault="001879B6" w14:paraId="3CA1F722" w14:textId="77777777">
            <w:pPr>
              <w:spacing w:after="160" w:line="259" w:lineRule="auto"/>
              <w:rPr>
                <w:sz w:val="24"/>
                <w:szCs w:val="24"/>
              </w:rPr>
            </w:pPr>
            <w:r w:rsidRPr="00BD7D1B">
              <w:rPr>
                <w:sz w:val="24"/>
                <w:szCs w:val="24"/>
              </w:rPr>
              <w:t xml:space="preserve">2. </w:t>
            </w:r>
            <w:r>
              <w:rPr>
                <w:sz w:val="24"/>
                <w:szCs w:val="24"/>
              </w:rPr>
              <w:t>Barangay Employee</w:t>
            </w:r>
            <w:r w:rsidRPr="00BD7D1B">
              <w:rPr>
                <w:sz w:val="24"/>
                <w:szCs w:val="24"/>
              </w:rPr>
              <w:t xml:space="preserve"> input credentials (email and password) and click log-in button</w:t>
            </w:r>
          </w:p>
          <w:p w:rsidRPr="00BD7D1B" w:rsidR="001879B6" w:rsidP="000F3FCA" w:rsidRDefault="001879B6" w14:paraId="2C9298F6" w14:textId="77777777">
            <w:pPr>
              <w:spacing w:after="160" w:line="259" w:lineRule="auto"/>
              <w:rPr>
                <w:sz w:val="24"/>
                <w:szCs w:val="24"/>
              </w:rPr>
            </w:pPr>
          </w:p>
          <w:p w:rsidRPr="00BD7D1B" w:rsidR="001879B6" w:rsidP="000F3FCA" w:rsidRDefault="001879B6" w14:paraId="0F02E565" w14:textId="77777777">
            <w:pPr>
              <w:spacing w:after="160" w:line="259" w:lineRule="auto"/>
              <w:rPr>
                <w:sz w:val="24"/>
                <w:szCs w:val="24"/>
              </w:rPr>
            </w:pPr>
          </w:p>
        </w:tc>
        <w:tc>
          <w:tcPr>
            <w:tcW w:w="3331" w:type="dxa"/>
            <w:tcBorders>
              <w:top w:val="single" w:color="auto" w:sz="4" w:space="0"/>
              <w:left w:val="single" w:color="auto" w:sz="4" w:space="0"/>
              <w:bottom w:val="single" w:color="auto" w:sz="4" w:space="0"/>
              <w:right w:val="single" w:color="auto" w:sz="4" w:space="0"/>
            </w:tcBorders>
          </w:tcPr>
          <w:p w:rsidRPr="00BD7D1B" w:rsidR="001879B6" w:rsidP="000F3FCA" w:rsidRDefault="001879B6" w14:paraId="7D2706DD" w14:textId="77777777">
            <w:pPr>
              <w:spacing w:after="160" w:line="259" w:lineRule="auto"/>
              <w:rPr>
                <w:i/>
                <w:iCs/>
                <w:sz w:val="24"/>
                <w:szCs w:val="24"/>
              </w:rPr>
            </w:pPr>
            <w:r w:rsidRPr="00BD7D1B">
              <w:rPr>
                <w:sz w:val="24"/>
                <w:szCs w:val="24"/>
              </w:rPr>
              <w:t>1.1 Display</w:t>
            </w:r>
            <w:r w:rsidRPr="00BD7D1B">
              <w:rPr>
                <w:i/>
                <w:iCs/>
                <w:sz w:val="24"/>
                <w:szCs w:val="24"/>
              </w:rPr>
              <w:t xml:space="preserve"> </w:t>
            </w:r>
            <w:r>
              <w:rPr>
                <w:i/>
                <w:iCs/>
                <w:sz w:val="24"/>
                <w:szCs w:val="24"/>
              </w:rPr>
              <w:t>Admin Portal</w:t>
            </w:r>
            <w:r w:rsidRPr="00BD7D1B">
              <w:rPr>
                <w:i/>
                <w:iCs/>
                <w:sz w:val="24"/>
                <w:szCs w:val="24"/>
              </w:rPr>
              <w:t xml:space="preserve">  </w:t>
            </w:r>
          </w:p>
          <w:p w:rsidRPr="00BD7D1B" w:rsidR="001879B6" w:rsidP="000F3FCA" w:rsidRDefault="001879B6" w14:paraId="5D3F4ECF" w14:textId="77777777">
            <w:pPr>
              <w:spacing w:after="160" w:line="259" w:lineRule="auto"/>
              <w:rPr>
                <w:i/>
                <w:iCs/>
                <w:sz w:val="24"/>
                <w:szCs w:val="24"/>
              </w:rPr>
            </w:pPr>
          </w:p>
          <w:p w:rsidRPr="00BD7D1B" w:rsidR="001879B6" w:rsidP="000F3FCA" w:rsidRDefault="001879B6" w14:paraId="60BF4539" w14:textId="77777777">
            <w:pPr>
              <w:spacing w:after="160" w:line="259" w:lineRule="auto"/>
              <w:rPr>
                <w:sz w:val="24"/>
                <w:szCs w:val="24"/>
              </w:rPr>
            </w:pPr>
          </w:p>
          <w:p w:rsidRPr="00BD7D1B" w:rsidR="001879B6" w:rsidP="000F3FCA" w:rsidRDefault="001879B6" w14:paraId="24CF765F" w14:textId="77777777">
            <w:pPr>
              <w:spacing w:after="160" w:line="259" w:lineRule="auto"/>
              <w:rPr>
                <w:sz w:val="24"/>
                <w:szCs w:val="24"/>
              </w:rPr>
            </w:pPr>
          </w:p>
          <w:p w:rsidRPr="00BD7D1B" w:rsidR="001879B6" w:rsidP="000F3FCA" w:rsidRDefault="001879B6" w14:paraId="45FCEC1C" w14:textId="77777777">
            <w:pPr>
              <w:spacing w:after="160" w:line="259" w:lineRule="auto"/>
              <w:rPr>
                <w:sz w:val="24"/>
                <w:szCs w:val="24"/>
              </w:rPr>
            </w:pPr>
            <w:r w:rsidRPr="00BD7D1B">
              <w:rPr>
                <w:sz w:val="24"/>
                <w:szCs w:val="24"/>
              </w:rPr>
              <w:t xml:space="preserve">2.1 Display </w:t>
            </w:r>
            <w:r>
              <w:rPr>
                <w:sz w:val="24"/>
                <w:szCs w:val="24"/>
              </w:rPr>
              <w:t>Barangay Employee</w:t>
            </w:r>
            <w:r w:rsidRPr="00BD7D1B">
              <w:rPr>
                <w:sz w:val="24"/>
                <w:szCs w:val="24"/>
              </w:rPr>
              <w:t xml:space="preserve"> Account Dashboard</w:t>
            </w:r>
          </w:p>
          <w:p w:rsidRPr="00BD7D1B" w:rsidR="001879B6" w:rsidP="000F3FCA" w:rsidRDefault="001879B6" w14:paraId="12FAC099" w14:textId="77777777">
            <w:pPr>
              <w:spacing w:after="160" w:line="259" w:lineRule="auto"/>
              <w:rPr>
                <w:sz w:val="24"/>
                <w:szCs w:val="24"/>
              </w:rPr>
            </w:pPr>
          </w:p>
        </w:tc>
      </w:tr>
      <w:tr w:rsidRPr="00BD7D1B" w:rsidR="001879B6" w:rsidTr="000F3FCA" w14:paraId="3F37849E" w14:textId="77777777">
        <w:trPr>
          <w:trHeight w:val="699"/>
        </w:trPr>
        <w:tc>
          <w:tcPr>
            <w:tcW w:w="2689" w:type="dxa"/>
            <w:tcBorders>
              <w:top w:val="single" w:color="auto" w:sz="4" w:space="0"/>
              <w:left w:val="single" w:color="auto" w:sz="4" w:space="0"/>
              <w:bottom w:val="single" w:color="auto" w:sz="4" w:space="0"/>
              <w:right w:val="single" w:color="auto" w:sz="4" w:space="0"/>
            </w:tcBorders>
            <w:shd w:val="clear" w:color="auto" w:fill="AC0000"/>
            <w:hideMark/>
          </w:tcPr>
          <w:p w:rsidRPr="00BD7D1B" w:rsidR="001879B6" w:rsidP="000F3FCA" w:rsidRDefault="001879B6" w14:paraId="0667DB0F" w14:textId="77777777">
            <w:pPr>
              <w:spacing w:after="160" w:line="259" w:lineRule="auto"/>
              <w:rPr>
                <w:b/>
                <w:sz w:val="24"/>
                <w:szCs w:val="24"/>
              </w:rPr>
            </w:pPr>
            <w:r>
              <w:rPr>
                <w:b/>
                <w:sz w:val="24"/>
                <w:szCs w:val="24"/>
              </w:rPr>
              <w:t>Alternate Flow</w:t>
            </w:r>
            <w:r w:rsidRPr="00BD7D1B">
              <w:rPr>
                <w:b/>
                <w:sz w:val="24"/>
                <w:szCs w:val="24"/>
              </w:rPr>
              <w:t>:</w:t>
            </w:r>
          </w:p>
        </w:tc>
        <w:tc>
          <w:tcPr>
            <w:tcW w:w="6661" w:type="dxa"/>
            <w:gridSpan w:val="2"/>
            <w:tcBorders>
              <w:top w:val="single" w:color="auto" w:sz="4" w:space="0"/>
              <w:left w:val="single" w:color="auto" w:sz="4" w:space="0"/>
              <w:bottom w:val="single" w:color="auto" w:sz="4" w:space="0"/>
              <w:right w:val="single" w:color="auto" w:sz="4" w:space="0"/>
            </w:tcBorders>
            <w:hideMark/>
          </w:tcPr>
          <w:p w:rsidRPr="00BD7D1B" w:rsidR="001879B6" w:rsidP="000F3FCA" w:rsidRDefault="001879B6" w14:paraId="594B7795" w14:textId="77777777">
            <w:pPr>
              <w:spacing w:after="160" w:line="259" w:lineRule="auto"/>
              <w:rPr>
                <w:sz w:val="24"/>
                <w:szCs w:val="24"/>
              </w:rPr>
            </w:pPr>
            <w:r w:rsidRPr="00BD7D1B">
              <w:rPr>
                <w:sz w:val="24"/>
                <w:szCs w:val="24"/>
              </w:rPr>
              <w:t xml:space="preserve">2.1 If the </w:t>
            </w:r>
            <w:r>
              <w:rPr>
                <w:sz w:val="24"/>
                <w:szCs w:val="24"/>
              </w:rPr>
              <w:t>Barangay Employee</w:t>
            </w:r>
            <w:r w:rsidRPr="00BD7D1B">
              <w:rPr>
                <w:sz w:val="24"/>
                <w:szCs w:val="24"/>
              </w:rPr>
              <w:t xml:space="preserve"> provided an incorrect email or password, then it will show a log-in error message. </w:t>
            </w:r>
          </w:p>
        </w:tc>
      </w:tr>
    </w:tbl>
    <w:p w:rsidR="001879B6" w:rsidP="001879B6" w:rsidRDefault="001879B6" w14:paraId="4FE7740B" w14:textId="77777777"/>
    <w:p w:rsidRPr="00154CF3" w:rsidR="001879B6" w:rsidP="001879B6" w:rsidRDefault="00154CF3" w14:paraId="7D5BB13E" w14:textId="41340DAB">
      <w:pPr>
        <w:pStyle w:val="Caption"/>
        <w:keepNext/>
        <w:jc w:val="center"/>
        <w:rPr>
          <w:i w:val="0"/>
          <w:color w:val="000000" w:themeColor="text1"/>
          <w:sz w:val="24"/>
          <w:szCs w:val="24"/>
        </w:rPr>
      </w:pPr>
      <w:bookmarkStart w:name="_Toc150781766" w:id="97"/>
      <w:bookmarkStart w:name="_Toc150946798" w:id="98"/>
      <w:bookmarkStart w:name="_Toc150947144" w:id="99"/>
      <w:r w:rsidRPr="00154CF3">
        <w:rPr>
          <w:i w:val="0"/>
          <w:iCs w:val="0"/>
          <w:color w:val="000000" w:themeColor="text1"/>
          <w:sz w:val="24"/>
          <w:szCs w:val="24"/>
        </w:rPr>
        <w:t xml:space="preserve">TABLE </w:t>
      </w:r>
      <w:r w:rsidRPr="00154CF3" w:rsidR="00534A7B">
        <w:rPr>
          <w:i w:val="0"/>
          <w:iCs w:val="0"/>
          <w:color w:val="000000" w:themeColor="text1"/>
          <w:sz w:val="24"/>
          <w:szCs w:val="24"/>
        </w:rPr>
        <w:fldChar w:fldCharType="begin"/>
      </w:r>
      <w:r w:rsidRPr="00154CF3" w:rsidR="00534A7B">
        <w:rPr>
          <w:i w:val="0"/>
          <w:iCs w:val="0"/>
          <w:color w:val="000000" w:themeColor="text1"/>
          <w:sz w:val="24"/>
          <w:szCs w:val="24"/>
        </w:rPr>
        <w:instrText xml:space="preserve"> SEQ TABLE \* ARABIC </w:instrText>
      </w:r>
      <w:r w:rsidRPr="00154CF3" w:rsidR="00534A7B">
        <w:rPr>
          <w:i w:val="0"/>
          <w:iCs w:val="0"/>
          <w:color w:val="000000" w:themeColor="text1"/>
          <w:sz w:val="24"/>
          <w:szCs w:val="24"/>
        </w:rPr>
        <w:fldChar w:fldCharType="separate"/>
      </w:r>
      <w:r w:rsidRPr="00154CF3">
        <w:rPr>
          <w:i w:val="0"/>
          <w:iCs w:val="0"/>
          <w:noProof/>
          <w:color w:val="000000" w:themeColor="text1"/>
          <w:sz w:val="24"/>
          <w:szCs w:val="24"/>
        </w:rPr>
        <w:t>13</w:t>
      </w:r>
      <w:r w:rsidRPr="00154CF3" w:rsidR="00534A7B">
        <w:rPr>
          <w:i w:val="0"/>
          <w:iCs w:val="0"/>
          <w:color w:val="000000" w:themeColor="text1"/>
          <w:sz w:val="24"/>
          <w:szCs w:val="24"/>
        </w:rPr>
        <w:fldChar w:fldCharType="end"/>
      </w:r>
      <w:r w:rsidRPr="00154CF3">
        <w:rPr>
          <w:i w:val="0"/>
          <w:iCs w:val="0"/>
          <w:color w:val="000000" w:themeColor="text1"/>
          <w:sz w:val="24"/>
          <w:szCs w:val="24"/>
        </w:rPr>
        <w:t xml:space="preserve"> </w:t>
      </w:r>
      <w:r w:rsidRPr="00154CF3">
        <w:rPr>
          <w:i w:val="0"/>
          <w:iCs w:val="0"/>
          <w:color w:val="000000" w:themeColor="text1"/>
          <w:sz w:val="24"/>
          <w:szCs w:val="24"/>
        </w:rPr>
        <w:br/>
      </w:r>
      <w:r w:rsidRPr="00154CF3">
        <w:rPr>
          <w:i w:val="0"/>
          <w:iCs w:val="0"/>
          <w:color w:val="000000" w:themeColor="text1"/>
          <w:sz w:val="24"/>
          <w:szCs w:val="24"/>
        </w:rPr>
        <w:t>ADMIN- CREATE EMPLOYEE ACCOUNT</w:t>
      </w:r>
      <w:bookmarkEnd w:id="97"/>
      <w:bookmarkEnd w:id="98"/>
      <w:bookmarkEnd w:id="99"/>
    </w:p>
    <w:tbl>
      <w:tblPr>
        <w:tblStyle w:val="TableGrid"/>
        <w:tblpPr w:leftFromText="180" w:rightFromText="180" w:vertAnchor="text" w:horzAnchor="margin" w:tblpY="199"/>
        <w:tblW w:w="0" w:type="auto"/>
        <w:tblLook w:val="04A0" w:firstRow="1" w:lastRow="0" w:firstColumn="1" w:lastColumn="0" w:noHBand="0" w:noVBand="1"/>
      </w:tblPr>
      <w:tblGrid>
        <w:gridCol w:w="2689"/>
        <w:gridCol w:w="3330"/>
        <w:gridCol w:w="3331"/>
      </w:tblGrid>
      <w:tr w:rsidRPr="00BD7D1B" w:rsidR="001879B6" w:rsidTr="000F3FCA" w14:paraId="40B792F2" w14:textId="77777777">
        <w:tc>
          <w:tcPr>
            <w:tcW w:w="2689" w:type="dxa"/>
            <w:tcBorders>
              <w:top w:val="single" w:color="auto" w:sz="4" w:space="0"/>
              <w:left w:val="single" w:color="auto" w:sz="4" w:space="0"/>
              <w:bottom w:val="single" w:color="auto" w:sz="4" w:space="0"/>
              <w:right w:val="single" w:color="auto" w:sz="4" w:space="0"/>
            </w:tcBorders>
            <w:shd w:val="clear" w:color="auto" w:fill="C00000"/>
          </w:tcPr>
          <w:p w:rsidRPr="00BD7D1B" w:rsidR="001879B6" w:rsidP="000F3FCA" w:rsidRDefault="001879B6" w14:paraId="41ABA344" w14:textId="77777777">
            <w:pPr>
              <w:rPr>
                <w:b/>
                <w:sz w:val="24"/>
                <w:szCs w:val="24"/>
              </w:rPr>
            </w:pPr>
            <w:r w:rsidRPr="00BD7D1B">
              <w:rPr>
                <w:b/>
                <w:sz w:val="24"/>
                <w:szCs w:val="24"/>
              </w:rPr>
              <w:t>Use Case Number</w:t>
            </w:r>
          </w:p>
        </w:tc>
        <w:tc>
          <w:tcPr>
            <w:tcW w:w="6661" w:type="dxa"/>
            <w:gridSpan w:val="2"/>
            <w:tcBorders>
              <w:top w:val="single" w:color="auto" w:sz="4" w:space="0"/>
              <w:left w:val="single" w:color="auto" w:sz="4" w:space="0"/>
              <w:bottom w:val="single" w:color="auto" w:sz="4" w:space="0"/>
              <w:right w:val="single" w:color="auto" w:sz="4" w:space="0"/>
            </w:tcBorders>
          </w:tcPr>
          <w:p w:rsidRPr="00BD7D1B" w:rsidR="001879B6" w:rsidP="000F3FCA" w:rsidRDefault="001879B6" w14:paraId="70A33866" w14:textId="77777777">
            <w:pPr>
              <w:rPr>
                <w:sz w:val="24"/>
                <w:szCs w:val="24"/>
              </w:rPr>
            </w:pPr>
            <w:r w:rsidRPr="00BD7D1B">
              <w:rPr>
                <w:sz w:val="24"/>
                <w:szCs w:val="24"/>
              </w:rPr>
              <w:t>UC</w:t>
            </w:r>
            <w:r>
              <w:rPr>
                <w:sz w:val="24"/>
                <w:szCs w:val="24"/>
              </w:rPr>
              <w:t>2.1</w:t>
            </w:r>
          </w:p>
        </w:tc>
      </w:tr>
      <w:tr w:rsidRPr="00603C94" w:rsidR="001879B6" w:rsidTr="000F3FCA" w14:paraId="1B351B2A" w14:textId="77777777">
        <w:tc>
          <w:tcPr>
            <w:tcW w:w="2689" w:type="dxa"/>
            <w:tcBorders>
              <w:top w:val="single" w:color="auto" w:sz="4" w:space="0"/>
              <w:left w:val="single" w:color="auto" w:sz="4" w:space="0"/>
              <w:bottom w:val="single" w:color="auto" w:sz="4" w:space="0"/>
              <w:right w:val="single" w:color="auto" w:sz="4" w:space="0"/>
            </w:tcBorders>
            <w:shd w:val="clear" w:color="auto" w:fill="C00000"/>
            <w:hideMark/>
          </w:tcPr>
          <w:p w:rsidRPr="00603C94" w:rsidR="001879B6" w:rsidP="000F3FCA" w:rsidRDefault="001879B6" w14:paraId="5D8D2B59" w14:textId="77777777">
            <w:pPr>
              <w:rPr>
                <w:b/>
                <w:sz w:val="24"/>
                <w:szCs w:val="24"/>
              </w:rPr>
            </w:pPr>
            <w:r w:rsidRPr="00603C94">
              <w:rPr>
                <w:b/>
                <w:sz w:val="24"/>
                <w:szCs w:val="24"/>
              </w:rPr>
              <w:t>Use Case Name:</w:t>
            </w:r>
          </w:p>
        </w:tc>
        <w:tc>
          <w:tcPr>
            <w:tcW w:w="6661" w:type="dxa"/>
            <w:gridSpan w:val="2"/>
            <w:tcBorders>
              <w:top w:val="single" w:color="auto" w:sz="4" w:space="0"/>
              <w:left w:val="single" w:color="auto" w:sz="4" w:space="0"/>
              <w:bottom w:val="single" w:color="auto" w:sz="4" w:space="0"/>
              <w:right w:val="single" w:color="auto" w:sz="4" w:space="0"/>
            </w:tcBorders>
            <w:hideMark/>
          </w:tcPr>
          <w:p w:rsidRPr="00603C94" w:rsidR="001879B6" w:rsidP="000F3FCA" w:rsidRDefault="001879B6" w14:paraId="0BC4E295" w14:textId="77777777">
            <w:pPr>
              <w:spacing w:after="160" w:line="259" w:lineRule="auto"/>
              <w:rPr>
                <w:sz w:val="24"/>
                <w:szCs w:val="24"/>
              </w:rPr>
            </w:pPr>
            <w:r w:rsidRPr="20BBD547">
              <w:rPr>
                <w:sz w:val="24"/>
                <w:szCs w:val="24"/>
              </w:rPr>
              <w:t xml:space="preserve">Admin- </w:t>
            </w:r>
            <w:r w:rsidRPr="00603C94">
              <w:rPr>
                <w:sz w:val="24"/>
                <w:szCs w:val="24"/>
              </w:rPr>
              <w:t>Create Employee Account</w:t>
            </w:r>
          </w:p>
        </w:tc>
      </w:tr>
      <w:tr w:rsidRPr="00603C94" w:rsidR="001879B6" w:rsidTr="000F3FCA" w14:paraId="3B960A31" w14:textId="77777777">
        <w:tc>
          <w:tcPr>
            <w:tcW w:w="2689" w:type="dxa"/>
            <w:tcBorders>
              <w:top w:val="single" w:color="auto" w:sz="4" w:space="0"/>
              <w:left w:val="single" w:color="auto" w:sz="4" w:space="0"/>
              <w:bottom w:val="single" w:color="auto" w:sz="4" w:space="0"/>
              <w:right w:val="single" w:color="auto" w:sz="4" w:space="0"/>
            </w:tcBorders>
            <w:shd w:val="clear" w:color="auto" w:fill="C00000"/>
            <w:hideMark/>
          </w:tcPr>
          <w:p w:rsidRPr="00603C94" w:rsidR="001879B6" w:rsidP="000F3FCA" w:rsidRDefault="001879B6" w14:paraId="5F5FD41A" w14:textId="77777777">
            <w:pPr>
              <w:spacing w:after="160" w:line="259" w:lineRule="auto"/>
              <w:rPr>
                <w:b/>
                <w:sz w:val="24"/>
                <w:szCs w:val="24"/>
              </w:rPr>
            </w:pPr>
            <w:r w:rsidRPr="00603C94">
              <w:rPr>
                <w:b/>
                <w:sz w:val="24"/>
                <w:szCs w:val="24"/>
              </w:rPr>
              <w:t>Actors:</w:t>
            </w:r>
          </w:p>
        </w:tc>
        <w:tc>
          <w:tcPr>
            <w:tcW w:w="6661" w:type="dxa"/>
            <w:gridSpan w:val="2"/>
            <w:tcBorders>
              <w:top w:val="single" w:color="auto" w:sz="4" w:space="0"/>
              <w:left w:val="single" w:color="auto" w:sz="4" w:space="0"/>
              <w:bottom w:val="single" w:color="auto" w:sz="4" w:space="0"/>
              <w:right w:val="single" w:color="auto" w:sz="4" w:space="0"/>
            </w:tcBorders>
            <w:hideMark/>
          </w:tcPr>
          <w:p w:rsidRPr="00603C94" w:rsidR="001879B6" w:rsidP="000F3FCA" w:rsidRDefault="001879B6" w14:paraId="7A58CBF9" w14:textId="77777777">
            <w:pPr>
              <w:spacing w:after="160" w:line="259" w:lineRule="auto"/>
              <w:rPr>
                <w:sz w:val="24"/>
                <w:szCs w:val="24"/>
              </w:rPr>
            </w:pPr>
            <w:r w:rsidRPr="00603C94">
              <w:rPr>
                <w:sz w:val="24"/>
                <w:szCs w:val="24"/>
              </w:rPr>
              <w:t xml:space="preserve">Administrator  </w:t>
            </w:r>
          </w:p>
        </w:tc>
      </w:tr>
      <w:tr w:rsidRPr="00603C94" w:rsidR="001879B6" w:rsidTr="000F3FCA" w14:paraId="30C20AFA" w14:textId="77777777">
        <w:trPr>
          <w:trHeight w:val="305"/>
        </w:trPr>
        <w:tc>
          <w:tcPr>
            <w:tcW w:w="2689" w:type="dxa"/>
            <w:tcBorders>
              <w:top w:val="single" w:color="auto" w:sz="4" w:space="0"/>
              <w:left w:val="single" w:color="auto" w:sz="4" w:space="0"/>
              <w:bottom w:val="single" w:color="auto" w:sz="4" w:space="0"/>
              <w:right w:val="single" w:color="auto" w:sz="4" w:space="0"/>
            </w:tcBorders>
            <w:shd w:val="clear" w:color="auto" w:fill="C00000"/>
            <w:hideMark/>
          </w:tcPr>
          <w:p w:rsidRPr="00603C94" w:rsidR="001879B6" w:rsidP="000F3FCA" w:rsidRDefault="001879B6" w14:paraId="0611C1A9" w14:textId="77777777">
            <w:pPr>
              <w:spacing w:after="160" w:line="259" w:lineRule="auto"/>
              <w:rPr>
                <w:b/>
                <w:sz w:val="24"/>
                <w:szCs w:val="24"/>
              </w:rPr>
            </w:pPr>
            <w:r w:rsidRPr="00603C94">
              <w:rPr>
                <w:b/>
                <w:sz w:val="24"/>
                <w:szCs w:val="24"/>
              </w:rPr>
              <w:t>Preconditions:</w:t>
            </w:r>
          </w:p>
        </w:tc>
        <w:tc>
          <w:tcPr>
            <w:tcW w:w="6661" w:type="dxa"/>
            <w:gridSpan w:val="2"/>
            <w:tcBorders>
              <w:top w:val="single" w:color="auto" w:sz="4" w:space="0"/>
              <w:left w:val="single" w:color="auto" w:sz="4" w:space="0"/>
              <w:bottom w:val="single" w:color="auto" w:sz="4" w:space="0"/>
              <w:right w:val="single" w:color="auto" w:sz="4" w:space="0"/>
            </w:tcBorders>
            <w:hideMark/>
          </w:tcPr>
          <w:p w:rsidRPr="00603C94" w:rsidR="001879B6" w:rsidP="000F3FCA" w:rsidRDefault="001879B6" w14:paraId="723F2B49" w14:textId="77777777">
            <w:pPr>
              <w:spacing w:after="160" w:line="259" w:lineRule="auto"/>
              <w:rPr>
                <w:sz w:val="24"/>
                <w:szCs w:val="24"/>
              </w:rPr>
            </w:pPr>
            <w:r w:rsidRPr="50E34450">
              <w:rPr>
                <w:sz w:val="24"/>
                <w:szCs w:val="24"/>
              </w:rPr>
              <w:t xml:space="preserve">Administrator must be logged-in  </w:t>
            </w:r>
          </w:p>
          <w:p w:rsidR="001879B6" w:rsidP="000F3FCA" w:rsidRDefault="001879B6" w14:paraId="7C6C86E0" w14:textId="77777777">
            <w:pPr>
              <w:spacing w:after="160" w:line="259" w:lineRule="auto"/>
              <w:rPr>
                <w:sz w:val="24"/>
                <w:szCs w:val="24"/>
              </w:rPr>
            </w:pPr>
            <w:r w:rsidRPr="20BBD547">
              <w:rPr>
                <w:sz w:val="24"/>
                <w:szCs w:val="24"/>
              </w:rPr>
              <w:t>Administrator must be in the “Create Employee Account tab” to create an Employee Account</w:t>
            </w:r>
          </w:p>
          <w:p w:rsidRPr="00603C94" w:rsidR="001879B6" w:rsidP="000F3FCA" w:rsidRDefault="001879B6" w14:paraId="6A7F4D36" w14:textId="77777777">
            <w:pPr>
              <w:spacing w:after="160" w:line="259" w:lineRule="auto"/>
              <w:rPr>
                <w:sz w:val="24"/>
                <w:szCs w:val="24"/>
              </w:rPr>
            </w:pPr>
          </w:p>
        </w:tc>
      </w:tr>
      <w:tr w:rsidRPr="00603C94" w:rsidR="001879B6" w:rsidTr="000F3FCA" w14:paraId="31C6E983" w14:textId="77777777">
        <w:trPr>
          <w:trHeight w:val="1448"/>
        </w:trPr>
        <w:tc>
          <w:tcPr>
            <w:tcW w:w="2689" w:type="dxa"/>
            <w:tcBorders>
              <w:top w:val="single" w:color="auto" w:sz="4" w:space="0"/>
              <w:left w:val="single" w:color="auto" w:sz="4" w:space="0"/>
              <w:bottom w:val="single" w:color="auto" w:sz="4" w:space="0"/>
              <w:right w:val="single" w:color="auto" w:sz="4" w:space="0"/>
            </w:tcBorders>
            <w:shd w:val="clear" w:color="auto" w:fill="C00000"/>
            <w:hideMark/>
          </w:tcPr>
          <w:p w:rsidRPr="00603C94" w:rsidR="001879B6" w:rsidP="000F3FCA" w:rsidRDefault="001879B6" w14:paraId="1F2BE40D" w14:textId="77777777">
            <w:pPr>
              <w:spacing w:after="160" w:line="259" w:lineRule="auto"/>
              <w:rPr>
                <w:b/>
                <w:sz w:val="24"/>
                <w:szCs w:val="24"/>
              </w:rPr>
            </w:pPr>
            <w:r w:rsidRPr="00603C94">
              <w:rPr>
                <w:b/>
                <w:sz w:val="24"/>
                <w:szCs w:val="24"/>
              </w:rPr>
              <w:t>Postconditions:</w:t>
            </w:r>
          </w:p>
        </w:tc>
        <w:tc>
          <w:tcPr>
            <w:tcW w:w="6661" w:type="dxa"/>
            <w:gridSpan w:val="2"/>
            <w:tcBorders>
              <w:top w:val="single" w:color="auto" w:sz="4" w:space="0"/>
              <w:left w:val="single" w:color="auto" w:sz="4" w:space="0"/>
              <w:bottom w:val="single" w:color="auto" w:sz="4" w:space="0"/>
              <w:right w:val="single" w:color="auto" w:sz="4" w:space="0"/>
            </w:tcBorders>
            <w:hideMark/>
          </w:tcPr>
          <w:p w:rsidRPr="00603C94" w:rsidR="001879B6" w:rsidP="000F3FCA" w:rsidRDefault="001879B6" w14:paraId="71D88848" w14:textId="77777777">
            <w:pPr>
              <w:spacing w:after="160" w:line="259" w:lineRule="auto"/>
              <w:rPr>
                <w:sz w:val="24"/>
                <w:szCs w:val="24"/>
              </w:rPr>
            </w:pPr>
            <w:r w:rsidRPr="20BBD547">
              <w:rPr>
                <w:sz w:val="24"/>
                <w:szCs w:val="24"/>
              </w:rPr>
              <w:t>Employee Account</w:t>
            </w:r>
            <w:r>
              <w:rPr>
                <w:sz w:val="24"/>
                <w:szCs w:val="24"/>
              </w:rPr>
              <w:t>s</w:t>
            </w:r>
            <w:r w:rsidRPr="20BBD547">
              <w:rPr>
                <w:sz w:val="24"/>
                <w:szCs w:val="24"/>
              </w:rPr>
              <w:t xml:space="preserve"> should be created after being created by the Administrator</w:t>
            </w:r>
            <w:r>
              <w:rPr>
                <w:sz w:val="24"/>
                <w:szCs w:val="24"/>
              </w:rPr>
              <w:t>.</w:t>
            </w:r>
          </w:p>
          <w:p w:rsidRPr="00603C94" w:rsidR="001879B6" w:rsidP="000F3FCA" w:rsidRDefault="001879B6" w14:paraId="1AF12FE3" w14:textId="77777777">
            <w:pPr>
              <w:spacing w:after="160" w:line="259" w:lineRule="auto"/>
              <w:rPr>
                <w:sz w:val="24"/>
                <w:szCs w:val="24"/>
              </w:rPr>
            </w:pPr>
            <w:r w:rsidRPr="00603C94">
              <w:rPr>
                <w:sz w:val="24"/>
                <w:szCs w:val="24"/>
              </w:rPr>
              <w:t xml:space="preserve"> Information will be stored in the Barangay Employee</w:t>
            </w:r>
            <w:r w:rsidRPr="00603C94" w:rsidDel="001A11BF">
              <w:rPr>
                <w:sz w:val="24"/>
                <w:szCs w:val="24"/>
              </w:rPr>
              <w:t xml:space="preserve"> </w:t>
            </w:r>
            <w:r w:rsidRPr="00603C94">
              <w:rPr>
                <w:sz w:val="24"/>
                <w:szCs w:val="24"/>
              </w:rPr>
              <w:t>Database; additionally, information should be valid.</w:t>
            </w:r>
          </w:p>
        </w:tc>
      </w:tr>
      <w:tr w:rsidRPr="00603C94" w:rsidR="001879B6" w:rsidTr="000F3FCA" w14:paraId="3E3E3301" w14:textId="77777777">
        <w:trPr>
          <w:trHeight w:val="238"/>
        </w:trPr>
        <w:tc>
          <w:tcPr>
            <w:tcW w:w="2689" w:type="dxa"/>
            <w:vMerge w:val="restart"/>
            <w:tcBorders>
              <w:top w:val="single" w:color="auto" w:sz="4" w:space="0"/>
              <w:left w:val="single" w:color="auto" w:sz="4" w:space="0"/>
              <w:bottom w:val="single" w:color="auto" w:sz="4" w:space="0"/>
              <w:right w:val="single" w:color="auto" w:sz="4" w:space="0"/>
            </w:tcBorders>
            <w:shd w:val="clear" w:color="auto" w:fill="C00000"/>
            <w:hideMark/>
          </w:tcPr>
          <w:p w:rsidRPr="00603C94" w:rsidR="001879B6" w:rsidP="000F3FCA" w:rsidRDefault="001879B6" w14:paraId="36F91C75" w14:textId="77777777">
            <w:pPr>
              <w:spacing w:after="160" w:line="259" w:lineRule="auto"/>
              <w:rPr>
                <w:b/>
                <w:sz w:val="24"/>
                <w:szCs w:val="24"/>
              </w:rPr>
            </w:pPr>
            <w:r w:rsidRPr="00603C94">
              <w:rPr>
                <w:b/>
                <w:sz w:val="24"/>
                <w:szCs w:val="24"/>
              </w:rPr>
              <w:t>Flow of Activities:</w:t>
            </w:r>
          </w:p>
        </w:tc>
        <w:tc>
          <w:tcPr>
            <w:tcW w:w="3330" w:type="dxa"/>
            <w:tcBorders>
              <w:top w:val="single" w:color="auto" w:sz="4" w:space="0"/>
              <w:left w:val="single" w:color="auto" w:sz="4" w:space="0"/>
              <w:bottom w:val="single" w:color="auto" w:sz="4" w:space="0"/>
              <w:right w:val="single" w:color="auto" w:sz="4" w:space="0"/>
            </w:tcBorders>
            <w:hideMark/>
          </w:tcPr>
          <w:p w:rsidRPr="00603C94" w:rsidR="001879B6" w:rsidP="000F3FCA" w:rsidRDefault="001879B6" w14:paraId="0DC5947E" w14:textId="77777777">
            <w:pPr>
              <w:spacing w:after="160" w:line="259" w:lineRule="auto"/>
              <w:rPr>
                <w:b/>
                <w:sz w:val="24"/>
                <w:szCs w:val="24"/>
              </w:rPr>
            </w:pPr>
            <w:r w:rsidRPr="00603C94">
              <w:rPr>
                <w:b/>
                <w:sz w:val="24"/>
                <w:szCs w:val="24"/>
              </w:rPr>
              <w:t>Actor</w:t>
            </w:r>
          </w:p>
        </w:tc>
        <w:tc>
          <w:tcPr>
            <w:tcW w:w="3331" w:type="dxa"/>
            <w:tcBorders>
              <w:top w:val="single" w:color="auto" w:sz="4" w:space="0"/>
              <w:left w:val="single" w:color="auto" w:sz="4" w:space="0"/>
              <w:bottom w:val="single" w:color="auto" w:sz="4" w:space="0"/>
              <w:right w:val="single" w:color="auto" w:sz="4" w:space="0"/>
            </w:tcBorders>
            <w:hideMark/>
          </w:tcPr>
          <w:p w:rsidRPr="00603C94" w:rsidR="001879B6" w:rsidP="000F3FCA" w:rsidRDefault="001879B6" w14:paraId="6FDE4D09" w14:textId="77777777">
            <w:pPr>
              <w:spacing w:after="160" w:line="259" w:lineRule="auto"/>
              <w:rPr>
                <w:b/>
                <w:sz w:val="24"/>
                <w:szCs w:val="24"/>
              </w:rPr>
            </w:pPr>
            <w:r w:rsidRPr="00603C94">
              <w:rPr>
                <w:b/>
                <w:sz w:val="24"/>
                <w:szCs w:val="24"/>
              </w:rPr>
              <w:t>System</w:t>
            </w:r>
          </w:p>
        </w:tc>
      </w:tr>
      <w:tr w:rsidRPr="00603C94" w:rsidR="001879B6" w:rsidTr="000F3FCA" w14:paraId="716541AB" w14:textId="77777777">
        <w:trPr>
          <w:trHeight w:val="1070"/>
        </w:trPr>
        <w:tc>
          <w:tcPr>
            <w:tcW w:w="0" w:type="auto"/>
            <w:vMerge/>
            <w:vAlign w:val="center"/>
            <w:hideMark/>
          </w:tcPr>
          <w:p w:rsidRPr="00603C94" w:rsidR="001879B6" w:rsidP="000F3FCA" w:rsidRDefault="001879B6" w14:paraId="73377405" w14:textId="77777777">
            <w:pPr>
              <w:spacing w:after="160" w:line="259" w:lineRule="auto"/>
              <w:rPr>
                <w:b/>
                <w:sz w:val="24"/>
                <w:szCs w:val="24"/>
              </w:rPr>
            </w:pPr>
          </w:p>
        </w:tc>
        <w:tc>
          <w:tcPr>
            <w:tcW w:w="3330" w:type="dxa"/>
            <w:tcBorders>
              <w:top w:val="single" w:color="auto" w:sz="4" w:space="0"/>
              <w:left w:val="single" w:color="auto" w:sz="4" w:space="0"/>
              <w:bottom w:val="single" w:color="auto" w:sz="4" w:space="0"/>
              <w:right w:val="single" w:color="auto" w:sz="4" w:space="0"/>
            </w:tcBorders>
          </w:tcPr>
          <w:p w:rsidRPr="00603C94" w:rsidR="001879B6" w:rsidP="000F3FCA" w:rsidRDefault="001879B6" w14:paraId="316AC8AC" w14:textId="77777777">
            <w:pPr>
              <w:spacing w:after="160" w:line="259" w:lineRule="auto"/>
              <w:rPr>
                <w:sz w:val="24"/>
                <w:szCs w:val="24"/>
              </w:rPr>
            </w:pPr>
          </w:p>
          <w:p w:rsidRPr="00603C94" w:rsidR="001879B6" w:rsidP="000F3FCA" w:rsidRDefault="001879B6" w14:paraId="68A134D7" w14:textId="77777777">
            <w:pPr>
              <w:spacing w:after="160" w:line="259" w:lineRule="auto"/>
              <w:rPr>
                <w:sz w:val="24"/>
                <w:szCs w:val="24"/>
              </w:rPr>
            </w:pPr>
            <w:r w:rsidRPr="50E34450">
              <w:rPr>
                <w:sz w:val="24"/>
                <w:szCs w:val="24"/>
              </w:rPr>
              <w:t>1. Administrator clicks add employee account tab.</w:t>
            </w:r>
          </w:p>
          <w:p w:rsidRPr="00603C94" w:rsidR="001879B6" w:rsidP="000F3FCA" w:rsidRDefault="001879B6" w14:paraId="0B750B74" w14:textId="77777777">
            <w:pPr>
              <w:spacing w:after="160" w:line="259" w:lineRule="auto"/>
              <w:rPr>
                <w:sz w:val="24"/>
                <w:szCs w:val="24"/>
              </w:rPr>
            </w:pPr>
          </w:p>
          <w:p w:rsidRPr="00603C94" w:rsidR="001879B6" w:rsidP="000F3FCA" w:rsidRDefault="001879B6" w14:paraId="24451179" w14:textId="535585BB">
            <w:pPr>
              <w:spacing w:after="160" w:line="259" w:lineRule="auto"/>
              <w:rPr>
                <w:sz w:val="24"/>
                <w:szCs w:val="24"/>
              </w:rPr>
            </w:pPr>
            <w:r w:rsidRPr="50E34450">
              <w:rPr>
                <w:sz w:val="24"/>
                <w:szCs w:val="24"/>
              </w:rPr>
              <w:t>2. Administrator inputs Barangay Employee details, Administrator clicks Create Account button</w:t>
            </w:r>
            <w:r w:rsidR="00D21195">
              <w:rPr>
                <w:sz w:val="24"/>
                <w:szCs w:val="24"/>
              </w:rPr>
              <w:t>.</w:t>
            </w:r>
          </w:p>
          <w:p w:rsidRPr="00603C94" w:rsidR="001879B6" w:rsidP="000F3FCA" w:rsidRDefault="001879B6" w14:paraId="08BC0881" w14:textId="77777777">
            <w:pPr>
              <w:spacing w:after="160" w:line="259" w:lineRule="auto"/>
              <w:rPr>
                <w:sz w:val="24"/>
                <w:szCs w:val="24"/>
              </w:rPr>
            </w:pPr>
          </w:p>
        </w:tc>
        <w:tc>
          <w:tcPr>
            <w:tcW w:w="3331" w:type="dxa"/>
            <w:tcBorders>
              <w:top w:val="single" w:color="auto" w:sz="4" w:space="0"/>
              <w:left w:val="single" w:color="auto" w:sz="4" w:space="0"/>
              <w:bottom w:val="single" w:color="auto" w:sz="4" w:space="0"/>
              <w:right w:val="single" w:color="auto" w:sz="4" w:space="0"/>
            </w:tcBorders>
          </w:tcPr>
          <w:p w:rsidRPr="00603C94" w:rsidR="001879B6" w:rsidP="000F3FCA" w:rsidRDefault="001879B6" w14:paraId="309F0386" w14:textId="77777777">
            <w:pPr>
              <w:spacing w:after="160" w:line="259" w:lineRule="auto"/>
              <w:rPr>
                <w:sz w:val="24"/>
                <w:szCs w:val="24"/>
              </w:rPr>
            </w:pPr>
          </w:p>
          <w:p w:rsidRPr="00603C94" w:rsidR="001879B6" w:rsidP="000F3FCA" w:rsidRDefault="001879B6" w14:paraId="5F56EA2B" w14:textId="2489BE48">
            <w:pPr>
              <w:spacing w:after="160" w:line="259" w:lineRule="auto"/>
              <w:rPr>
                <w:sz w:val="24"/>
                <w:szCs w:val="24"/>
              </w:rPr>
            </w:pPr>
            <w:r w:rsidRPr="50E34450">
              <w:rPr>
                <w:sz w:val="24"/>
                <w:szCs w:val="24"/>
              </w:rPr>
              <w:t xml:space="preserve">1.1 Display </w:t>
            </w:r>
            <w:r w:rsidRPr="20BBD547">
              <w:rPr>
                <w:sz w:val="24"/>
                <w:szCs w:val="24"/>
              </w:rPr>
              <w:t>Add Barangay</w:t>
            </w:r>
            <w:r w:rsidRPr="50E34450">
              <w:rPr>
                <w:sz w:val="24"/>
                <w:szCs w:val="24"/>
              </w:rPr>
              <w:t xml:space="preserve"> Employee Account Form</w:t>
            </w:r>
            <w:r w:rsidR="00D21195">
              <w:rPr>
                <w:sz w:val="24"/>
                <w:szCs w:val="24"/>
              </w:rPr>
              <w:t>.</w:t>
            </w:r>
          </w:p>
          <w:p w:rsidRPr="00603C94" w:rsidR="001879B6" w:rsidP="000F3FCA" w:rsidRDefault="001879B6" w14:paraId="24626032" w14:textId="77777777">
            <w:pPr>
              <w:spacing w:after="160" w:line="259" w:lineRule="auto"/>
              <w:rPr>
                <w:sz w:val="24"/>
                <w:szCs w:val="24"/>
              </w:rPr>
            </w:pPr>
          </w:p>
          <w:p w:rsidRPr="00603C94" w:rsidR="001879B6" w:rsidP="000F3FCA" w:rsidRDefault="001879B6" w14:paraId="6D111935" w14:textId="2251507E">
            <w:pPr>
              <w:spacing w:after="160" w:line="259" w:lineRule="auto"/>
              <w:rPr>
                <w:sz w:val="24"/>
                <w:szCs w:val="24"/>
              </w:rPr>
            </w:pPr>
            <w:r w:rsidRPr="29D357D4">
              <w:rPr>
                <w:sz w:val="24"/>
                <w:szCs w:val="24"/>
              </w:rPr>
              <w:t>2.1 Successfully added barangay employee account</w:t>
            </w:r>
            <w:r w:rsidRPr="29D357D4" w:rsidR="00D21195">
              <w:rPr>
                <w:sz w:val="24"/>
                <w:szCs w:val="24"/>
              </w:rPr>
              <w:t>.</w:t>
            </w:r>
          </w:p>
          <w:p w:rsidRPr="00603C94" w:rsidR="001879B6" w:rsidP="000F3FCA" w:rsidRDefault="001879B6" w14:paraId="4400E530" w14:textId="77777777">
            <w:pPr>
              <w:spacing w:after="160" w:line="259" w:lineRule="auto"/>
              <w:rPr>
                <w:sz w:val="24"/>
                <w:szCs w:val="24"/>
              </w:rPr>
            </w:pPr>
          </w:p>
        </w:tc>
      </w:tr>
      <w:tr w:rsidRPr="00603C94" w:rsidR="001879B6" w:rsidTr="000F3FCA" w14:paraId="12FC1826" w14:textId="77777777">
        <w:trPr>
          <w:trHeight w:val="1121"/>
        </w:trPr>
        <w:tc>
          <w:tcPr>
            <w:tcW w:w="2689" w:type="dxa"/>
            <w:tcBorders>
              <w:top w:val="single" w:color="auto" w:sz="4" w:space="0"/>
              <w:left w:val="single" w:color="auto" w:sz="4" w:space="0"/>
              <w:bottom w:val="single" w:color="auto" w:sz="4" w:space="0"/>
              <w:right w:val="single" w:color="auto" w:sz="4" w:space="0"/>
            </w:tcBorders>
            <w:shd w:val="clear" w:color="auto" w:fill="C00000"/>
            <w:hideMark/>
          </w:tcPr>
          <w:p w:rsidRPr="00603C94" w:rsidR="001879B6" w:rsidP="000F3FCA" w:rsidRDefault="001879B6" w14:paraId="54953827" w14:textId="77777777">
            <w:pPr>
              <w:spacing w:after="160" w:line="259" w:lineRule="auto"/>
              <w:rPr>
                <w:b/>
                <w:bCs/>
                <w:sz w:val="24"/>
                <w:szCs w:val="24"/>
              </w:rPr>
            </w:pPr>
            <w:r w:rsidRPr="41553EB6">
              <w:rPr>
                <w:b/>
                <w:bCs/>
                <w:sz w:val="24"/>
                <w:szCs w:val="24"/>
              </w:rPr>
              <w:t>Alternate Flow:</w:t>
            </w:r>
          </w:p>
          <w:p w:rsidRPr="00603C94" w:rsidR="001879B6" w:rsidP="000F3FCA" w:rsidRDefault="001879B6" w14:paraId="7B9813E5" w14:textId="77777777">
            <w:pPr>
              <w:spacing w:after="160" w:line="259" w:lineRule="auto"/>
              <w:rPr>
                <w:b/>
                <w:bCs/>
                <w:sz w:val="24"/>
                <w:szCs w:val="24"/>
              </w:rPr>
            </w:pPr>
          </w:p>
        </w:tc>
        <w:tc>
          <w:tcPr>
            <w:tcW w:w="6661" w:type="dxa"/>
            <w:gridSpan w:val="2"/>
            <w:tcBorders>
              <w:top w:val="single" w:color="auto" w:sz="4" w:space="0"/>
              <w:left w:val="single" w:color="auto" w:sz="4" w:space="0"/>
              <w:bottom w:val="single" w:color="auto" w:sz="4" w:space="0"/>
              <w:right w:val="single" w:color="auto" w:sz="4" w:space="0"/>
            </w:tcBorders>
          </w:tcPr>
          <w:p w:rsidRPr="00603C94" w:rsidR="001879B6" w:rsidP="000F3FCA" w:rsidRDefault="001879B6" w14:paraId="14402F55" w14:textId="77777777">
            <w:pPr>
              <w:spacing w:after="160" w:line="259" w:lineRule="auto"/>
              <w:rPr>
                <w:sz w:val="24"/>
                <w:szCs w:val="24"/>
              </w:rPr>
            </w:pPr>
            <w:r w:rsidRPr="50E34450">
              <w:rPr>
                <w:b/>
                <w:bCs/>
                <w:sz w:val="24"/>
                <w:szCs w:val="24"/>
              </w:rPr>
              <w:t xml:space="preserve">At Step 2.1 </w:t>
            </w:r>
            <w:r w:rsidRPr="50E34450">
              <w:rPr>
                <w:sz w:val="24"/>
                <w:szCs w:val="24"/>
              </w:rPr>
              <w:t>If the Administrator does not fill in all the information properly and has the same existing email and phone number within the database, then an error message appears, and the wrong form will be highlighted.</w:t>
            </w:r>
          </w:p>
          <w:p w:rsidRPr="00603C94" w:rsidR="001879B6" w:rsidP="000F3FCA" w:rsidRDefault="001879B6" w14:paraId="7D647C28" w14:textId="77777777">
            <w:pPr>
              <w:spacing w:after="160" w:line="259" w:lineRule="auto"/>
              <w:rPr>
                <w:sz w:val="24"/>
                <w:szCs w:val="24"/>
              </w:rPr>
            </w:pPr>
          </w:p>
        </w:tc>
      </w:tr>
      <w:tr w:rsidR="001879B6" w:rsidTr="000F3FCA" w14:paraId="06FFAD62" w14:textId="77777777">
        <w:trPr>
          <w:trHeight w:val="1121"/>
        </w:trPr>
        <w:tc>
          <w:tcPr>
            <w:tcW w:w="2689" w:type="dxa"/>
            <w:tcBorders>
              <w:top w:val="single" w:color="auto" w:sz="4" w:space="0"/>
              <w:left w:val="single" w:color="auto" w:sz="4" w:space="0"/>
              <w:bottom w:val="single" w:color="auto" w:sz="4" w:space="0"/>
              <w:right w:val="single" w:color="auto" w:sz="4" w:space="0"/>
            </w:tcBorders>
            <w:shd w:val="clear" w:color="auto" w:fill="C00000"/>
            <w:hideMark/>
          </w:tcPr>
          <w:p w:rsidR="001879B6" w:rsidP="000F3FCA" w:rsidRDefault="001879B6" w14:paraId="6C3728F8" w14:textId="77777777">
            <w:pPr>
              <w:spacing w:after="160" w:line="259" w:lineRule="auto"/>
              <w:rPr>
                <w:b/>
                <w:bCs/>
                <w:sz w:val="24"/>
                <w:szCs w:val="24"/>
              </w:rPr>
            </w:pPr>
            <w:r w:rsidRPr="50E34450">
              <w:rPr>
                <w:b/>
                <w:bCs/>
                <w:sz w:val="24"/>
                <w:szCs w:val="24"/>
              </w:rPr>
              <w:t>Special Requirements:</w:t>
            </w:r>
          </w:p>
          <w:p w:rsidR="001879B6" w:rsidP="000F3FCA" w:rsidRDefault="001879B6" w14:paraId="1B2B90A8" w14:textId="77777777">
            <w:pPr>
              <w:spacing w:line="259" w:lineRule="auto"/>
              <w:rPr>
                <w:sz w:val="24"/>
                <w:szCs w:val="24"/>
              </w:rPr>
            </w:pP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7159397F" w14:textId="77777777">
            <w:pPr>
              <w:spacing w:line="259" w:lineRule="auto"/>
              <w:rPr>
                <w:b/>
                <w:bCs/>
                <w:sz w:val="24"/>
                <w:szCs w:val="24"/>
              </w:rPr>
            </w:pPr>
          </w:p>
        </w:tc>
      </w:tr>
    </w:tbl>
    <w:p w:rsidRPr="00154CF3" w:rsidR="001879B6" w:rsidP="001879B6" w:rsidRDefault="001879B6" w14:paraId="19AB3FFA" w14:textId="77777777">
      <w:pPr>
        <w:rPr>
          <w:color w:val="000000" w:themeColor="text1"/>
          <w:sz w:val="24"/>
          <w:szCs w:val="24"/>
        </w:rPr>
      </w:pPr>
    </w:p>
    <w:p w:rsidRPr="00154CF3" w:rsidR="001879B6" w:rsidP="001879B6" w:rsidRDefault="00154CF3" w14:paraId="59C21636" w14:textId="576B3DC7">
      <w:pPr>
        <w:pStyle w:val="Caption"/>
        <w:keepNext/>
        <w:jc w:val="center"/>
        <w:rPr>
          <w:i w:val="0"/>
          <w:color w:val="000000" w:themeColor="text1"/>
          <w:sz w:val="24"/>
          <w:szCs w:val="24"/>
        </w:rPr>
      </w:pPr>
      <w:bookmarkStart w:name="_Toc150781767" w:id="100"/>
      <w:bookmarkStart w:name="_Toc150946799" w:id="101"/>
      <w:bookmarkStart w:name="_Toc150947145" w:id="102"/>
      <w:r w:rsidRPr="00154CF3">
        <w:rPr>
          <w:i w:val="0"/>
          <w:iCs w:val="0"/>
          <w:color w:val="000000" w:themeColor="text1"/>
          <w:sz w:val="24"/>
          <w:szCs w:val="24"/>
        </w:rPr>
        <w:t xml:space="preserve">TABLE </w:t>
      </w:r>
      <w:r w:rsidRPr="00154CF3" w:rsidR="00534A7B">
        <w:rPr>
          <w:i w:val="0"/>
          <w:iCs w:val="0"/>
          <w:color w:val="000000" w:themeColor="text1"/>
          <w:sz w:val="24"/>
          <w:szCs w:val="24"/>
        </w:rPr>
        <w:fldChar w:fldCharType="begin"/>
      </w:r>
      <w:r w:rsidRPr="00154CF3" w:rsidR="00534A7B">
        <w:rPr>
          <w:i w:val="0"/>
          <w:iCs w:val="0"/>
          <w:color w:val="000000" w:themeColor="text1"/>
          <w:sz w:val="24"/>
          <w:szCs w:val="24"/>
        </w:rPr>
        <w:instrText xml:space="preserve"> SEQ TABLE \* ARABIC </w:instrText>
      </w:r>
      <w:r w:rsidRPr="00154CF3" w:rsidR="00534A7B">
        <w:rPr>
          <w:i w:val="0"/>
          <w:iCs w:val="0"/>
          <w:color w:val="000000" w:themeColor="text1"/>
          <w:sz w:val="24"/>
          <w:szCs w:val="24"/>
        </w:rPr>
        <w:fldChar w:fldCharType="separate"/>
      </w:r>
      <w:r w:rsidRPr="00154CF3">
        <w:rPr>
          <w:i w:val="0"/>
          <w:iCs w:val="0"/>
          <w:noProof/>
          <w:color w:val="000000" w:themeColor="text1"/>
          <w:sz w:val="24"/>
          <w:szCs w:val="24"/>
        </w:rPr>
        <w:t>14</w:t>
      </w:r>
      <w:r w:rsidRPr="00154CF3" w:rsidR="00534A7B">
        <w:rPr>
          <w:i w:val="0"/>
          <w:iCs w:val="0"/>
          <w:color w:val="000000" w:themeColor="text1"/>
          <w:sz w:val="24"/>
          <w:szCs w:val="24"/>
        </w:rPr>
        <w:fldChar w:fldCharType="end"/>
      </w:r>
      <w:r w:rsidRPr="00154CF3">
        <w:rPr>
          <w:i w:val="0"/>
          <w:iCs w:val="0"/>
          <w:color w:val="000000" w:themeColor="text1"/>
          <w:sz w:val="24"/>
          <w:szCs w:val="24"/>
        </w:rPr>
        <w:t xml:space="preserve"> </w:t>
      </w:r>
      <w:bookmarkEnd w:id="100"/>
      <w:r w:rsidRPr="00154CF3">
        <w:rPr>
          <w:i w:val="0"/>
          <w:iCs w:val="0"/>
          <w:color w:val="000000" w:themeColor="text1"/>
          <w:sz w:val="24"/>
          <w:szCs w:val="24"/>
        </w:rPr>
        <w:br/>
      </w:r>
      <w:r w:rsidRPr="00154CF3">
        <w:rPr>
          <w:i w:val="0"/>
          <w:iCs w:val="0"/>
          <w:color w:val="000000" w:themeColor="text1"/>
          <w:sz w:val="24"/>
          <w:szCs w:val="24"/>
        </w:rPr>
        <w:t>DEACTIVATE EMPLOYEE ACCOUNT</w:t>
      </w:r>
      <w:commentRangeStart w:id="103"/>
      <w:commentRangeEnd w:id="103"/>
      <w:r w:rsidRPr="00154CF3">
        <w:rPr>
          <w:rStyle w:val="CommentReference"/>
          <w:i w:val="0"/>
          <w:iCs w:val="0"/>
          <w:color w:val="000000" w:themeColor="text1"/>
          <w:sz w:val="24"/>
          <w:szCs w:val="24"/>
        </w:rPr>
        <w:commentReference w:id="103"/>
      </w:r>
      <w:bookmarkEnd w:id="101"/>
      <w:bookmarkEnd w:id="102"/>
    </w:p>
    <w:tbl>
      <w:tblPr>
        <w:tblStyle w:val="TableGrid"/>
        <w:tblpPr w:leftFromText="180" w:rightFromText="180" w:vertAnchor="text" w:horzAnchor="margin" w:tblpY="199"/>
        <w:tblW w:w="0" w:type="auto"/>
        <w:tblLook w:val="04A0" w:firstRow="1" w:lastRow="0" w:firstColumn="1" w:lastColumn="0" w:noHBand="0" w:noVBand="1"/>
      </w:tblPr>
      <w:tblGrid>
        <w:gridCol w:w="2689"/>
        <w:gridCol w:w="3330"/>
        <w:gridCol w:w="3331"/>
      </w:tblGrid>
      <w:tr w:rsidRPr="00BD7D1B" w:rsidR="001879B6" w:rsidTr="000F3FCA" w14:paraId="3F782637" w14:textId="77777777">
        <w:tc>
          <w:tcPr>
            <w:tcW w:w="2689" w:type="dxa"/>
            <w:tcBorders>
              <w:top w:val="single" w:color="auto" w:sz="4" w:space="0"/>
              <w:left w:val="single" w:color="auto" w:sz="4" w:space="0"/>
              <w:bottom w:val="single" w:color="auto" w:sz="4" w:space="0"/>
              <w:right w:val="single" w:color="auto" w:sz="4" w:space="0"/>
            </w:tcBorders>
            <w:shd w:val="clear" w:color="auto" w:fill="C00000"/>
          </w:tcPr>
          <w:p w:rsidRPr="00BD7D1B" w:rsidR="001879B6" w:rsidP="000F3FCA" w:rsidRDefault="001879B6" w14:paraId="05DAFEE5" w14:textId="77777777">
            <w:pPr>
              <w:rPr>
                <w:b/>
                <w:sz w:val="24"/>
                <w:szCs w:val="24"/>
              </w:rPr>
            </w:pPr>
            <w:r w:rsidRPr="00BD7D1B">
              <w:rPr>
                <w:b/>
                <w:sz w:val="24"/>
                <w:szCs w:val="24"/>
              </w:rPr>
              <w:t>Use case Number</w:t>
            </w:r>
          </w:p>
        </w:tc>
        <w:tc>
          <w:tcPr>
            <w:tcW w:w="6661" w:type="dxa"/>
            <w:gridSpan w:val="2"/>
            <w:tcBorders>
              <w:top w:val="single" w:color="auto" w:sz="4" w:space="0"/>
              <w:left w:val="single" w:color="auto" w:sz="4" w:space="0"/>
              <w:bottom w:val="single" w:color="auto" w:sz="4" w:space="0"/>
              <w:right w:val="single" w:color="auto" w:sz="4" w:space="0"/>
            </w:tcBorders>
          </w:tcPr>
          <w:p w:rsidRPr="00BD7D1B" w:rsidR="001879B6" w:rsidP="000F3FCA" w:rsidRDefault="001879B6" w14:paraId="3D715289" w14:textId="77777777">
            <w:pPr>
              <w:rPr>
                <w:sz w:val="24"/>
                <w:szCs w:val="24"/>
              </w:rPr>
            </w:pPr>
            <w:r w:rsidRPr="00BD7D1B">
              <w:rPr>
                <w:sz w:val="24"/>
                <w:szCs w:val="24"/>
              </w:rPr>
              <w:t>UC</w:t>
            </w:r>
            <w:r>
              <w:rPr>
                <w:sz w:val="24"/>
                <w:szCs w:val="24"/>
              </w:rPr>
              <w:t>2.2</w:t>
            </w:r>
          </w:p>
        </w:tc>
      </w:tr>
      <w:tr w:rsidRPr="00CC1CF0" w:rsidR="001879B6" w:rsidTr="000F3FCA" w14:paraId="49B5671F" w14:textId="77777777">
        <w:tc>
          <w:tcPr>
            <w:tcW w:w="2689" w:type="dxa"/>
            <w:tcBorders>
              <w:top w:val="single" w:color="auto" w:sz="4" w:space="0"/>
              <w:left w:val="single" w:color="auto" w:sz="4" w:space="0"/>
              <w:bottom w:val="single" w:color="auto" w:sz="4" w:space="0"/>
              <w:right w:val="single" w:color="auto" w:sz="4" w:space="0"/>
            </w:tcBorders>
            <w:shd w:val="clear" w:color="auto" w:fill="C00000"/>
            <w:hideMark/>
          </w:tcPr>
          <w:p w:rsidRPr="00CC1CF0" w:rsidR="001879B6" w:rsidP="000F3FCA" w:rsidRDefault="001879B6" w14:paraId="7F5EDAA7" w14:textId="77777777">
            <w:pPr>
              <w:rPr>
                <w:b/>
                <w:sz w:val="24"/>
                <w:szCs w:val="24"/>
              </w:rPr>
            </w:pPr>
            <w:bookmarkStart w:name="_Hlk146781210" w:id="104"/>
            <w:r w:rsidRPr="00CC1CF0">
              <w:rPr>
                <w:b/>
                <w:sz w:val="24"/>
                <w:szCs w:val="24"/>
              </w:rPr>
              <w:t>Use Case Name:</w:t>
            </w:r>
          </w:p>
        </w:tc>
        <w:tc>
          <w:tcPr>
            <w:tcW w:w="6661" w:type="dxa"/>
            <w:gridSpan w:val="2"/>
            <w:tcBorders>
              <w:top w:val="single" w:color="auto" w:sz="4" w:space="0"/>
              <w:left w:val="single" w:color="auto" w:sz="4" w:space="0"/>
              <w:bottom w:val="single" w:color="auto" w:sz="4" w:space="0"/>
              <w:right w:val="single" w:color="auto" w:sz="4" w:space="0"/>
            </w:tcBorders>
            <w:hideMark/>
          </w:tcPr>
          <w:p w:rsidRPr="00CC1CF0" w:rsidR="001879B6" w:rsidP="000F3FCA" w:rsidRDefault="001879B6" w14:paraId="74F72E3A" w14:textId="77777777">
            <w:pPr>
              <w:spacing w:after="160" w:line="259" w:lineRule="auto"/>
              <w:rPr>
                <w:sz w:val="24"/>
                <w:szCs w:val="24"/>
              </w:rPr>
            </w:pPr>
            <w:r w:rsidRPr="00CC1CF0">
              <w:rPr>
                <w:sz w:val="24"/>
                <w:szCs w:val="24"/>
              </w:rPr>
              <w:t>Deactivate Employee Account</w:t>
            </w:r>
          </w:p>
        </w:tc>
      </w:tr>
      <w:bookmarkEnd w:id="104"/>
      <w:tr w:rsidRPr="00CC1CF0" w:rsidR="001879B6" w:rsidTr="000F3FCA" w14:paraId="4DC6B974" w14:textId="77777777">
        <w:tc>
          <w:tcPr>
            <w:tcW w:w="2689" w:type="dxa"/>
            <w:tcBorders>
              <w:top w:val="single" w:color="auto" w:sz="4" w:space="0"/>
              <w:left w:val="single" w:color="auto" w:sz="4" w:space="0"/>
              <w:bottom w:val="single" w:color="auto" w:sz="4" w:space="0"/>
              <w:right w:val="single" w:color="auto" w:sz="4" w:space="0"/>
            </w:tcBorders>
            <w:shd w:val="clear" w:color="auto" w:fill="C00000"/>
            <w:hideMark/>
          </w:tcPr>
          <w:p w:rsidRPr="00CC1CF0" w:rsidR="001879B6" w:rsidP="000F3FCA" w:rsidRDefault="001879B6" w14:paraId="4F41FA6F" w14:textId="77777777">
            <w:pPr>
              <w:spacing w:after="160" w:line="259" w:lineRule="auto"/>
              <w:rPr>
                <w:b/>
                <w:sz w:val="24"/>
                <w:szCs w:val="24"/>
              </w:rPr>
            </w:pPr>
            <w:r w:rsidRPr="00CC1CF0">
              <w:rPr>
                <w:b/>
                <w:sz w:val="24"/>
                <w:szCs w:val="24"/>
              </w:rPr>
              <w:t>Actors:</w:t>
            </w:r>
          </w:p>
        </w:tc>
        <w:tc>
          <w:tcPr>
            <w:tcW w:w="6661" w:type="dxa"/>
            <w:gridSpan w:val="2"/>
            <w:tcBorders>
              <w:top w:val="single" w:color="auto" w:sz="4" w:space="0"/>
              <w:left w:val="single" w:color="auto" w:sz="4" w:space="0"/>
              <w:bottom w:val="single" w:color="auto" w:sz="4" w:space="0"/>
              <w:right w:val="single" w:color="auto" w:sz="4" w:space="0"/>
            </w:tcBorders>
            <w:hideMark/>
          </w:tcPr>
          <w:p w:rsidRPr="00CC1CF0" w:rsidR="001879B6" w:rsidP="000F3FCA" w:rsidRDefault="001879B6" w14:paraId="31315CED" w14:textId="77777777">
            <w:pPr>
              <w:spacing w:after="160" w:line="259" w:lineRule="auto"/>
              <w:rPr>
                <w:sz w:val="24"/>
                <w:szCs w:val="24"/>
              </w:rPr>
            </w:pPr>
            <w:r w:rsidRPr="00CC1CF0">
              <w:rPr>
                <w:sz w:val="24"/>
                <w:szCs w:val="24"/>
              </w:rPr>
              <w:t xml:space="preserve">Administrator  </w:t>
            </w:r>
          </w:p>
        </w:tc>
      </w:tr>
      <w:tr w:rsidRPr="00CC1CF0" w:rsidR="001879B6" w:rsidTr="000F3FCA" w14:paraId="1EA5A675" w14:textId="77777777">
        <w:trPr>
          <w:trHeight w:val="985"/>
        </w:trPr>
        <w:tc>
          <w:tcPr>
            <w:tcW w:w="2689" w:type="dxa"/>
            <w:tcBorders>
              <w:top w:val="single" w:color="auto" w:sz="4" w:space="0"/>
              <w:left w:val="single" w:color="auto" w:sz="4" w:space="0"/>
              <w:bottom w:val="single" w:color="auto" w:sz="4" w:space="0"/>
              <w:right w:val="single" w:color="auto" w:sz="4" w:space="0"/>
            </w:tcBorders>
            <w:shd w:val="clear" w:color="auto" w:fill="C00000"/>
            <w:hideMark/>
          </w:tcPr>
          <w:p w:rsidRPr="00CC1CF0" w:rsidR="001879B6" w:rsidP="000F3FCA" w:rsidRDefault="001879B6" w14:paraId="5BC56A4F" w14:textId="77777777">
            <w:pPr>
              <w:spacing w:after="160" w:line="259" w:lineRule="auto"/>
              <w:rPr>
                <w:b/>
                <w:sz w:val="24"/>
                <w:szCs w:val="24"/>
              </w:rPr>
            </w:pPr>
            <w:r w:rsidRPr="00CC1CF0">
              <w:rPr>
                <w:b/>
                <w:sz w:val="24"/>
                <w:szCs w:val="24"/>
              </w:rPr>
              <w:t>Preconditions:</w:t>
            </w:r>
          </w:p>
        </w:tc>
        <w:tc>
          <w:tcPr>
            <w:tcW w:w="6661" w:type="dxa"/>
            <w:gridSpan w:val="2"/>
            <w:tcBorders>
              <w:top w:val="single" w:color="auto" w:sz="4" w:space="0"/>
              <w:left w:val="single" w:color="auto" w:sz="4" w:space="0"/>
              <w:bottom w:val="single" w:color="auto" w:sz="4" w:space="0"/>
              <w:right w:val="single" w:color="auto" w:sz="4" w:space="0"/>
            </w:tcBorders>
            <w:hideMark/>
          </w:tcPr>
          <w:p w:rsidRPr="00CC1CF0" w:rsidR="001879B6" w:rsidP="000F3FCA" w:rsidRDefault="001879B6" w14:paraId="3F8C4A5E" w14:textId="77777777">
            <w:pPr>
              <w:spacing w:after="160" w:line="259" w:lineRule="auto"/>
              <w:rPr>
                <w:sz w:val="24"/>
                <w:szCs w:val="24"/>
              </w:rPr>
            </w:pPr>
            <w:r w:rsidRPr="50E34450">
              <w:rPr>
                <w:sz w:val="24"/>
                <w:szCs w:val="24"/>
              </w:rPr>
              <w:t xml:space="preserve">Administrator must be logged-in  </w:t>
            </w:r>
          </w:p>
          <w:p w:rsidRPr="00CC1CF0" w:rsidR="001879B6" w:rsidP="000F3FCA" w:rsidRDefault="001879B6" w14:paraId="040DC0AF" w14:textId="77777777">
            <w:pPr>
              <w:spacing w:after="160" w:line="259" w:lineRule="auto"/>
              <w:rPr>
                <w:sz w:val="24"/>
                <w:szCs w:val="24"/>
              </w:rPr>
            </w:pPr>
            <w:r w:rsidRPr="50E34450">
              <w:rPr>
                <w:sz w:val="24"/>
                <w:szCs w:val="24"/>
              </w:rPr>
              <w:t xml:space="preserve">Administrator must be in </w:t>
            </w:r>
            <w:r w:rsidRPr="20BBD547">
              <w:rPr>
                <w:sz w:val="24"/>
                <w:szCs w:val="24"/>
              </w:rPr>
              <w:t>“</w:t>
            </w:r>
            <w:r w:rsidRPr="50E34450">
              <w:rPr>
                <w:sz w:val="24"/>
                <w:szCs w:val="24"/>
              </w:rPr>
              <w:t>Active Barangay Employee Tab</w:t>
            </w:r>
            <w:r w:rsidRPr="20BBD547">
              <w:rPr>
                <w:sz w:val="24"/>
                <w:szCs w:val="24"/>
              </w:rPr>
              <w:t>” to deactivate an Employee Account</w:t>
            </w:r>
          </w:p>
        </w:tc>
      </w:tr>
      <w:tr w:rsidRPr="00CC1CF0" w:rsidR="001879B6" w:rsidTr="000F3FCA" w14:paraId="670CC8D6" w14:textId="77777777">
        <w:trPr>
          <w:trHeight w:val="1113"/>
        </w:trPr>
        <w:tc>
          <w:tcPr>
            <w:tcW w:w="2689" w:type="dxa"/>
            <w:tcBorders>
              <w:top w:val="single" w:color="auto" w:sz="4" w:space="0"/>
              <w:left w:val="single" w:color="auto" w:sz="4" w:space="0"/>
              <w:bottom w:val="single" w:color="auto" w:sz="4" w:space="0"/>
              <w:right w:val="single" w:color="auto" w:sz="4" w:space="0"/>
            </w:tcBorders>
            <w:shd w:val="clear" w:color="auto" w:fill="C00000"/>
            <w:hideMark/>
          </w:tcPr>
          <w:p w:rsidRPr="00CC1CF0" w:rsidR="001879B6" w:rsidP="000F3FCA" w:rsidRDefault="001879B6" w14:paraId="53EFA8C6" w14:textId="77777777">
            <w:pPr>
              <w:spacing w:after="160" w:line="259" w:lineRule="auto"/>
              <w:rPr>
                <w:b/>
                <w:sz w:val="24"/>
                <w:szCs w:val="24"/>
              </w:rPr>
            </w:pPr>
            <w:r w:rsidRPr="00CC1CF0">
              <w:rPr>
                <w:b/>
                <w:sz w:val="24"/>
                <w:szCs w:val="24"/>
              </w:rPr>
              <w:t>Postconditions:</w:t>
            </w:r>
          </w:p>
        </w:tc>
        <w:tc>
          <w:tcPr>
            <w:tcW w:w="6661" w:type="dxa"/>
            <w:gridSpan w:val="2"/>
            <w:tcBorders>
              <w:top w:val="single" w:color="auto" w:sz="4" w:space="0"/>
              <w:left w:val="single" w:color="auto" w:sz="4" w:space="0"/>
              <w:bottom w:val="single" w:color="auto" w:sz="4" w:space="0"/>
              <w:right w:val="single" w:color="auto" w:sz="4" w:space="0"/>
            </w:tcBorders>
            <w:hideMark/>
          </w:tcPr>
          <w:p w:rsidR="001879B6" w:rsidP="000F3FCA" w:rsidRDefault="001879B6" w14:paraId="2C2A9EB4" w14:textId="4F84F290">
            <w:pPr>
              <w:rPr>
                <w:sz w:val="24"/>
                <w:szCs w:val="24"/>
              </w:rPr>
            </w:pPr>
            <w:r w:rsidRPr="20BBD547">
              <w:t>Employee Account</w:t>
            </w:r>
            <w:r>
              <w:t>s</w:t>
            </w:r>
            <w:r w:rsidRPr="20BBD547">
              <w:t xml:space="preserve"> should be deactivated once the Administrator successfully perform</w:t>
            </w:r>
            <w:r>
              <w:t xml:space="preserve">s </w:t>
            </w:r>
            <w:r w:rsidRPr="20BBD547">
              <w:t>account de-deactivation</w:t>
            </w:r>
            <w:r>
              <w:t>.</w:t>
            </w:r>
          </w:p>
          <w:p w:rsidRPr="00CC1CF0" w:rsidR="001879B6" w:rsidP="000F3FCA" w:rsidRDefault="001879B6" w14:paraId="7A173302" w14:textId="77777777">
            <w:pPr>
              <w:spacing w:after="160" w:line="259" w:lineRule="auto"/>
              <w:rPr>
                <w:sz w:val="24"/>
                <w:szCs w:val="24"/>
              </w:rPr>
            </w:pPr>
            <w:r w:rsidRPr="00CC1CF0">
              <w:rPr>
                <w:sz w:val="24"/>
                <w:szCs w:val="24"/>
              </w:rPr>
              <w:t>Employee account information will be stored in the Barangay Employee Database; additionally, information should be valid.</w:t>
            </w:r>
          </w:p>
        </w:tc>
      </w:tr>
      <w:tr w:rsidRPr="00CC1CF0" w:rsidR="001879B6" w:rsidTr="000F3FCA" w14:paraId="5E27A355" w14:textId="77777777">
        <w:trPr>
          <w:trHeight w:val="238"/>
        </w:trPr>
        <w:tc>
          <w:tcPr>
            <w:tcW w:w="2689" w:type="dxa"/>
            <w:vMerge w:val="restart"/>
            <w:tcBorders>
              <w:top w:val="single" w:color="auto" w:sz="4" w:space="0"/>
              <w:left w:val="single" w:color="auto" w:sz="4" w:space="0"/>
              <w:bottom w:val="single" w:color="auto" w:sz="4" w:space="0"/>
              <w:right w:val="single" w:color="auto" w:sz="4" w:space="0"/>
            </w:tcBorders>
            <w:shd w:val="clear" w:color="auto" w:fill="C00000"/>
            <w:hideMark/>
          </w:tcPr>
          <w:p w:rsidRPr="00CC1CF0" w:rsidR="001879B6" w:rsidP="000F3FCA" w:rsidRDefault="001879B6" w14:paraId="7081B658" w14:textId="77777777">
            <w:pPr>
              <w:spacing w:after="160" w:line="259" w:lineRule="auto"/>
              <w:rPr>
                <w:b/>
                <w:sz w:val="24"/>
                <w:szCs w:val="24"/>
              </w:rPr>
            </w:pPr>
            <w:r w:rsidRPr="00CC1CF0">
              <w:rPr>
                <w:b/>
                <w:sz w:val="24"/>
                <w:szCs w:val="24"/>
              </w:rPr>
              <w:t>Flow of Activities:</w:t>
            </w:r>
          </w:p>
        </w:tc>
        <w:tc>
          <w:tcPr>
            <w:tcW w:w="3330" w:type="dxa"/>
            <w:tcBorders>
              <w:top w:val="single" w:color="auto" w:sz="4" w:space="0"/>
              <w:left w:val="single" w:color="auto" w:sz="4" w:space="0"/>
              <w:bottom w:val="single" w:color="auto" w:sz="4" w:space="0"/>
              <w:right w:val="single" w:color="auto" w:sz="4" w:space="0"/>
            </w:tcBorders>
            <w:hideMark/>
          </w:tcPr>
          <w:p w:rsidRPr="00CC1CF0" w:rsidR="001879B6" w:rsidP="000F3FCA" w:rsidRDefault="001879B6" w14:paraId="3B3D50CB" w14:textId="77777777">
            <w:pPr>
              <w:spacing w:after="160" w:line="259" w:lineRule="auto"/>
              <w:rPr>
                <w:b/>
                <w:sz w:val="24"/>
                <w:szCs w:val="24"/>
              </w:rPr>
            </w:pPr>
            <w:r w:rsidRPr="00CC1CF0">
              <w:rPr>
                <w:b/>
                <w:sz w:val="24"/>
                <w:szCs w:val="24"/>
              </w:rPr>
              <w:t>Actor</w:t>
            </w:r>
          </w:p>
        </w:tc>
        <w:tc>
          <w:tcPr>
            <w:tcW w:w="3331" w:type="dxa"/>
            <w:tcBorders>
              <w:top w:val="single" w:color="auto" w:sz="4" w:space="0"/>
              <w:left w:val="single" w:color="auto" w:sz="4" w:space="0"/>
              <w:bottom w:val="single" w:color="auto" w:sz="4" w:space="0"/>
              <w:right w:val="single" w:color="auto" w:sz="4" w:space="0"/>
            </w:tcBorders>
            <w:hideMark/>
          </w:tcPr>
          <w:p w:rsidRPr="00CC1CF0" w:rsidR="001879B6" w:rsidP="000F3FCA" w:rsidRDefault="001879B6" w14:paraId="3A515B48" w14:textId="77777777">
            <w:pPr>
              <w:spacing w:after="160" w:line="259" w:lineRule="auto"/>
              <w:rPr>
                <w:b/>
                <w:sz w:val="24"/>
                <w:szCs w:val="24"/>
              </w:rPr>
            </w:pPr>
            <w:r w:rsidRPr="00CC1CF0">
              <w:rPr>
                <w:b/>
                <w:sz w:val="24"/>
                <w:szCs w:val="24"/>
              </w:rPr>
              <w:t>System</w:t>
            </w:r>
          </w:p>
        </w:tc>
      </w:tr>
      <w:tr w:rsidRPr="00CC1CF0" w:rsidR="001879B6" w:rsidTr="000F3FCA" w14:paraId="7BBB51C2" w14:textId="77777777">
        <w:trPr>
          <w:trHeight w:val="4086"/>
        </w:trPr>
        <w:tc>
          <w:tcPr>
            <w:tcW w:w="0" w:type="auto"/>
            <w:vMerge/>
            <w:vAlign w:val="center"/>
            <w:hideMark/>
          </w:tcPr>
          <w:p w:rsidRPr="00CC1CF0" w:rsidR="001879B6" w:rsidP="000F3FCA" w:rsidRDefault="001879B6" w14:paraId="31B1ED57" w14:textId="77777777">
            <w:pPr>
              <w:spacing w:after="160" w:line="259" w:lineRule="auto"/>
              <w:rPr>
                <w:b/>
                <w:sz w:val="24"/>
                <w:szCs w:val="24"/>
              </w:rPr>
            </w:pPr>
          </w:p>
        </w:tc>
        <w:tc>
          <w:tcPr>
            <w:tcW w:w="3330" w:type="dxa"/>
            <w:tcBorders>
              <w:top w:val="single" w:color="auto" w:sz="4" w:space="0"/>
              <w:left w:val="single" w:color="auto" w:sz="4" w:space="0"/>
              <w:bottom w:val="single" w:color="auto" w:sz="4" w:space="0"/>
              <w:right w:val="single" w:color="auto" w:sz="4" w:space="0"/>
            </w:tcBorders>
          </w:tcPr>
          <w:p w:rsidRPr="00CC1CF0" w:rsidR="001879B6" w:rsidP="000F3FCA" w:rsidRDefault="001879B6" w14:paraId="11EAE6F1" w14:textId="77777777">
            <w:pPr>
              <w:spacing w:after="160" w:line="259" w:lineRule="auto"/>
              <w:rPr>
                <w:sz w:val="24"/>
                <w:szCs w:val="24"/>
              </w:rPr>
            </w:pPr>
          </w:p>
          <w:p w:rsidRPr="00CC1CF0" w:rsidR="001879B6" w:rsidP="000F3FCA" w:rsidRDefault="001879B6" w14:paraId="7BAA7833" w14:textId="77777777">
            <w:pPr>
              <w:spacing w:after="160" w:line="259" w:lineRule="auto"/>
              <w:rPr>
                <w:sz w:val="24"/>
                <w:szCs w:val="24"/>
              </w:rPr>
            </w:pPr>
            <w:r w:rsidRPr="20BBD547">
              <w:rPr>
                <w:sz w:val="24"/>
                <w:szCs w:val="24"/>
              </w:rPr>
              <w:t>1. Administrator click</w:t>
            </w:r>
            <w:r>
              <w:rPr>
                <w:sz w:val="24"/>
                <w:szCs w:val="24"/>
              </w:rPr>
              <w:t>s the</w:t>
            </w:r>
            <w:r w:rsidRPr="20BBD547">
              <w:rPr>
                <w:sz w:val="24"/>
                <w:szCs w:val="24"/>
              </w:rPr>
              <w:t xml:space="preserve"> “view” button</w:t>
            </w:r>
            <w:r>
              <w:rPr>
                <w:sz w:val="24"/>
                <w:szCs w:val="24"/>
              </w:rPr>
              <w:t>.</w:t>
            </w:r>
          </w:p>
          <w:p w:rsidRPr="00CC1CF0" w:rsidR="001879B6" w:rsidP="000F3FCA" w:rsidRDefault="001879B6" w14:paraId="55D235C3" w14:textId="77777777">
            <w:pPr>
              <w:spacing w:after="160" w:line="259" w:lineRule="auto"/>
              <w:rPr>
                <w:sz w:val="24"/>
                <w:szCs w:val="24"/>
              </w:rPr>
            </w:pPr>
          </w:p>
          <w:p w:rsidRPr="00CC1CF0" w:rsidR="001879B6" w:rsidP="000F3FCA" w:rsidRDefault="001879B6" w14:paraId="7C654FC7" w14:textId="77777777">
            <w:pPr>
              <w:spacing w:after="160" w:line="259" w:lineRule="auto"/>
              <w:rPr>
                <w:sz w:val="24"/>
                <w:szCs w:val="24"/>
              </w:rPr>
            </w:pPr>
            <w:r w:rsidRPr="20BBD547">
              <w:rPr>
                <w:sz w:val="24"/>
                <w:szCs w:val="24"/>
              </w:rPr>
              <w:t>2. Administrator clicks deactivate account button</w:t>
            </w:r>
          </w:p>
          <w:p w:rsidRPr="00CC1CF0" w:rsidR="001879B6" w:rsidP="000F3FCA" w:rsidRDefault="001879B6" w14:paraId="55B2929B" w14:textId="77777777">
            <w:pPr>
              <w:spacing w:after="160" w:line="259" w:lineRule="auto"/>
              <w:rPr>
                <w:sz w:val="24"/>
                <w:szCs w:val="24"/>
              </w:rPr>
            </w:pPr>
          </w:p>
          <w:p w:rsidRPr="00CC1CF0" w:rsidR="001879B6" w:rsidP="000F3FCA" w:rsidRDefault="001879B6" w14:paraId="3EAF3454" w14:textId="77777777">
            <w:pPr>
              <w:spacing w:after="160" w:line="259" w:lineRule="auto"/>
              <w:rPr>
                <w:sz w:val="24"/>
                <w:szCs w:val="24"/>
              </w:rPr>
            </w:pPr>
            <w:r w:rsidRPr="20BBD547">
              <w:rPr>
                <w:sz w:val="24"/>
                <w:szCs w:val="24"/>
              </w:rPr>
              <w:t>3</w:t>
            </w:r>
            <w:r w:rsidRPr="2B06E459">
              <w:rPr>
                <w:sz w:val="24"/>
                <w:szCs w:val="24"/>
              </w:rPr>
              <w:t>.   Administrator inputs his/her account password for confirmation</w:t>
            </w:r>
          </w:p>
        </w:tc>
        <w:tc>
          <w:tcPr>
            <w:tcW w:w="3331" w:type="dxa"/>
            <w:tcBorders>
              <w:top w:val="single" w:color="auto" w:sz="4" w:space="0"/>
              <w:left w:val="single" w:color="auto" w:sz="4" w:space="0"/>
              <w:bottom w:val="single" w:color="auto" w:sz="4" w:space="0"/>
              <w:right w:val="single" w:color="auto" w:sz="4" w:space="0"/>
            </w:tcBorders>
          </w:tcPr>
          <w:p w:rsidRPr="00CC1CF0" w:rsidR="001879B6" w:rsidP="000F3FCA" w:rsidRDefault="001879B6" w14:paraId="62774332" w14:textId="77777777">
            <w:pPr>
              <w:spacing w:after="160" w:line="259" w:lineRule="auto"/>
              <w:rPr>
                <w:sz w:val="24"/>
                <w:szCs w:val="24"/>
              </w:rPr>
            </w:pPr>
          </w:p>
          <w:p w:rsidR="001879B6" w:rsidP="000F3FCA" w:rsidRDefault="001879B6" w14:paraId="1459B659" w14:textId="77777777">
            <w:pPr>
              <w:spacing w:after="160" w:line="259" w:lineRule="auto"/>
              <w:rPr>
                <w:sz w:val="24"/>
                <w:szCs w:val="24"/>
              </w:rPr>
            </w:pPr>
            <w:r w:rsidRPr="20BBD547">
              <w:rPr>
                <w:sz w:val="24"/>
                <w:szCs w:val="24"/>
              </w:rPr>
              <w:t>1.1 to display “Barangay Employee Information Tab”</w:t>
            </w:r>
          </w:p>
          <w:p w:rsidR="001879B6" w:rsidP="000F3FCA" w:rsidRDefault="001879B6" w14:paraId="50B53E5C" w14:textId="77777777">
            <w:pPr>
              <w:spacing w:after="160" w:line="259" w:lineRule="auto"/>
              <w:rPr>
                <w:sz w:val="24"/>
                <w:szCs w:val="24"/>
              </w:rPr>
            </w:pPr>
          </w:p>
          <w:p w:rsidR="001879B6" w:rsidP="000F3FCA" w:rsidRDefault="001879B6" w14:paraId="54263AF1" w14:textId="77777777">
            <w:pPr>
              <w:spacing w:after="160" w:line="259" w:lineRule="auto"/>
              <w:rPr>
                <w:sz w:val="24"/>
                <w:szCs w:val="24"/>
              </w:rPr>
            </w:pPr>
            <w:r w:rsidRPr="20BBD547">
              <w:rPr>
                <w:sz w:val="24"/>
                <w:szCs w:val="24"/>
              </w:rPr>
              <w:t xml:space="preserve"> 2</w:t>
            </w:r>
            <w:r w:rsidRPr="2B06E459">
              <w:rPr>
                <w:sz w:val="24"/>
                <w:szCs w:val="24"/>
              </w:rPr>
              <w:t>.1 Display password confirmation of admin to deactivate account</w:t>
            </w:r>
            <w:r>
              <w:rPr>
                <w:sz w:val="24"/>
                <w:szCs w:val="24"/>
              </w:rPr>
              <w:t>.</w:t>
            </w:r>
          </w:p>
          <w:p w:rsidR="001879B6" w:rsidP="000F3FCA" w:rsidRDefault="001879B6" w14:paraId="59B0227D" w14:textId="77777777">
            <w:pPr>
              <w:spacing w:after="160" w:line="259" w:lineRule="auto"/>
              <w:rPr>
                <w:sz w:val="24"/>
                <w:szCs w:val="24"/>
              </w:rPr>
            </w:pPr>
          </w:p>
          <w:p w:rsidRPr="00CC1CF0" w:rsidR="001879B6" w:rsidP="000F3FCA" w:rsidRDefault="001879B6" w14:paraId="552807AD" w14:textId="77777777">
            <w:pPr>
              <w:spacing w:after="160" w:line="259" w:lineRule="auto"/>
              <w:rPr>
                <w:sz w:val="24"/>
                <w:szCs w:val="24"/>
              </w:rPr>
            </w:pPr>
            <w:r w:rsidRPr="20BBD547">
              <w:rPr>
                <w:sz w:val="24"/>
                <w:szCs w:val="24"/>
              </w:rPr>
              <w:t>3</w:t>
            </w:r>
            <w:r w:rsidRPr="2B06E459">
              <w:rPr>
                <w:sz w:val="24"/>
                <w:szCs w:val="24"/>
              </w:rPr>
              <w:t>.1 Deactivates Barangay Employee Account to Barangay Employee Database</w:t>
            </w:r>
          </w:p>
        </w:tc>
      </w:tr>
      <w:tr w:rsidRPr="00CC1CF0" w:rsidR="001879B6" w:rsidTr="000F3FCA" w14:paraId="050710A6" w14:textId="77777777">
        <w:trPr>
          <w:trHeight w:val="1121"/>
        </w:trPr>
        <w:tc>
          <w:tcPr>
            <w:tcW w:w="2689" w:type="dxa"/>
            <w:tcBorders>
              <w:top w:val="single" w:color="auto" w:sz="4" w:space="0"/>
              <w:left w:val="single" w:color="auto" w:sz="4" w:space="0"/>
              <w:bottom w:val="single" w:color="auto" w:sz="4" w:space="0"/>
              <w:right w:val="single" w:color="auto" w:sz="4" w:space="0"/>
            </w:tcBorders>
            <w:shd w:val="clear" w:color="auto" w:fill="C00000"/>
            <w:hideMark/>
          </w:tcPr>
          <w:p w:rsidRPr="00CC1CF0" w:rsidR="001879B6" w:rsidP="000F3FCA" w:rsidRDefault="001879B6" w14:paraId="5C3C7E7B" w14:textId="77777777">
            <w:pPr>
              <w:spacing w:after="160" w:line="259" w:lineRule="auto"/>
            </w:pPr>
            <w:r w:rsidRPr="2B06E459">
              <w:rPr>
                <w:b/>
                <w:bCs/>
                <w:sz w:val="24"/>
                <w:szCs w:val="24"/>
              </w:rPr>
              <w:t>Alternative flow</w:t>
            </w:r>
          </w:p>
        </w:tc>
        <w:tc>
          <w:tcPr>
            <w:tcW w:w="6661" w:type="dxa"/>
            <w:gridSpan w:val="2"/>
            <w:tcBorders>
              <w:top w:val="single" w:color="auto" w:sz="4" w:space="0"/>
              <w:left w:val="single" w:color="auto" w:sz="4" w:space="0"/>
              <w:bottom w:val="single" w:color="auto" w:sz="4" w:space="0"/>
              <w:right w:val="single" w:color="auto" w:sz="4" w:space="0"/>
            </w:tcBorders>
          </w:tcPr>
          <w:p w:rsidRPr="00CC1CF0" w:rsidR="001879B6" w:rsidP="000F3FCA" w:rsidRDefault="001879B6" w14:paraId="17CD0A08" w14:textId="395344B6">
            <w:pPr>
              <w:spacing w:after="160" w:line="259" w:lineRule="auto"/>
              <w:rPr>
                <w:sz w:val="24"/>
                <w:szCs w:val="24"/>
              </w:rPr>
            </w:pPr>
            <w:r w:rsidRPr="29D357D4">
              <w:rPr>
                <w:sz w:val="24"/>
                <w:szCs w:val="24"/>
              </w:rPr>
              <w:t xml:space="preserve">Step </w:t>
            </w:r>
            <w:r w:rsidRPr="3029D617">
              <w:rPr>
                <w:sz w:val="24"/>
                <w:szCs w:val="24"/>
              </w:rPr>
              <w:t>3</w:t>
            </w:r>
            <w:r w:rsidRPr="29D357D4">
              <w:rPr>
                <w:sz w:val="24"/>
                <w:szCs w:val="24"/>
              </w:rPr>
              <w:t xml:space="preserve">: If </w:t>
            </w:r>
            <w:r>
              <w:rPr>
                <w:sz w:val="24"/>
                <w:szCs w:val="24"/>
              </w:rPr>
              <w:t xml:space="preserve">the </w:t>
            </w:r>
            <w:r w:rsidRPr="29D357D4">
              <w:rPr>
                <w:sz w:val="24"/>
                <w:szCs w:val="24"/>
              </w:rPr>
              <w:t xml:space="preserve">Administrator inputs </w:t>
            </w:r>
            <w:r>
              <w:rPr>
                <w:sz w:val="24"/>
                <w:szCs w:val="24"/>
              </w:rPr>
              <w:t xml:space="preserve">the </w:t>
            </w:r>
            <w:r w:rsidRPr="29D357D4">
              <w:rPr>
                <w:sz w:val="24"/>
                <w:szCs w:val="24"/>
              </w:rPr>
              <w:t xml:space="preserve">wrong password as </w:t>
            </w:r>
            <w:r>
              <w:rPr>
                <w:sz w:val="24"/>
                <w:szCs w:val="24"/>
              </w:rPr>
              <w:t xml:space="preserve">the </w:t>
            </w:r>
            <w:r w:rsidRPr="29D357D4">
              <w:rPr>
                <w:sz w:val="24"/>
                <w:szCs w:val="24"/>
              </w:rPr>
              <w:t>system prompts password confirmation,</w:t>
            </w:r>
            <w:r>
              <w:rPr>
                <w:sz w:val="24"/>
                <w:szCs w:val="24"/>
              </w:rPr>
              <w:t xml:space="preserve"> </w:t>
            </w:r>
            <w:r w:rsidRPr="29D357D4">
              <w:rPr>
                <w:sz w:val="24"/>
                <w:szCs w:val="24"/>
              </w:rPr>
              <w:t>the barangay employee account will not be deactivated.</w:t>
            </w:r>
          </w:p>
          <w:p w:rsidRPr="00CC1CF0" w:rsidR="001879B6" w:rsidP="000F3FCA" w:rsidRDefault="001879B6" w14:paraId="3006841D" w14:textId="77777777">
            <w:pPr>
              <w:spacing w:after="160" w:line="259" w:lineRule="auto"/>
              <w:rPr>
                <w:sz w:val="24"/>
                <w:szCs w:val="24"/>
              </w:rPr>
            </w:pPr>
          </w:p>
        </w:tc>
      </w:tr>
    </w:tbl>
    <w:p w:rsidRPr="00154CF3" w:rsidR="001879B6" w:rsidP="001879B6" w:rsidRDefault="001879B6" w14:paraId="7B16680C" w14:textId="77777777">
      <w:pPr>
        <w:rPr>
          <w:color w:val="000000" w:themeColor="text1"/>
          <w:sz w:val="24"/>
          <w:szCs w:val="24"/>
        </w:rPr>
      </w:pPr>
    </w:p>
    <w:p w:rsidRPr="00154CF3" w:rsidR="001879B6" w:rsidP="001879B6" w:rsidRDefault="00154CF3" w14:paraId="25A299F5" w14:textId="0B8CD56F">
      <w:pPr>
        <w:pStyle w:val="Caption"/>
        <w:keepNext/>
        <w:jc w:val="center"/>
        <w:rPr>
          <w:i w:val="0"/>
          <w:color w:val="000000" w:themeColor="text1"/>
          <w:sz w:val="24"/>
          <w:szCs w:val="24"/>
        </w:rPr>
      </w:pPr>
      <w:bookmarkStart w:name="_Toc150781768" w:id="105"/>
      <w:bookmarkStart w:name="_Toc150946800" w:id="106"/>
      <w:bookmarkStart w:name="_Toc150947146" w:id="107"/>
      <w:r w:rsidRPr="00154CF3">
        <w:rPr>
          <w:i w:val="0"/>
          <w:iCs w:val="0"/>
          <w:color w:val="000000" w:themeColor="text1"/>
          <w:sz w:val="24"/>
          <w:szCs w:val="24"/>
        </w:rPr>
        <w:t xml:space="preserve">TABLE </w:t>
      </w:r>
      <w:r w:rsidRPr="00154CF3" w:rsidR="00534A7B">
        <w:rPr>
          <w:i w:val="0"/>
          <w:iCs w:val="0"/>
          <w:color w:val="000000" w:themeColor="text1"/>
          <w:sz w:val="24"/>
          <w:szCs w:val="24"/>
        </w:rPr>
        <w:fldChar w:fldCharType="begin"/>
      </w:r>
      <w:r w:rsidRPr="00154CF3" w:rsidR="00534A7B">
        <w:rPr>
          <w:i w:val="0"/>
          <w:iCs w:val="0"/>
          <w:color w:val="000000" w:themeColor="text1"/>
          <w:sz w:val="24"/>
          <w:szCs w:val="24"/>
        </w:rPr>
        <w:instrText xml:space="preserve"> SEQ TABLE \* ARABIC </w:instrText>
      </w:r>
      <w:r w:rsidRPr="00154CF3" w:rsidR="00534A7B">
        <w:rPr>
          <w:i w:val="0"/>
          <w:iCs w:val="0"/>
          <w:color w:val="000000" w:themeColor="text1"/>
          <w:sz w:val="24"/>
          <w:szCs w:val="24"/>
        </w:rPr>
        <w:fldChar w:fldCharType="separate"/>
      </w:r>
      <w:r w:rsidRPr="00154CF3">
        <w:rPr>
          <w:i w:val="0"/>
          <w:iCs w:val="0"/>
          <w:noProof/>
          <w:color w:val="000000" w:themeColor="text1"/>
          <w:sz w:val="24"/>
          <w:szCs w:val="24"/>
        </w:rPr>
        <w:t>15</w:t>
      </w:r>
      <w:r w:rsidRPr="00154CF3" w:rsidR="00534A7B">
        <w:rPr>
          <w:i w:val="0"/>
          <w:iCs w:val="0"/>
          <w:color w:val="000000" w:themeColor="text1"/>
          <w:sz w:val="24"/>
          <w:szCs w:val="24"/>
        </w:rPr>
        <w:fldChar w:fldCharType="end"/>
      </w:r>
      <w:r w:rsidRPr="00154CF3">
        <w:rPr>
          <w:i w:val="0"/>
          <w:iCs w:val="0"/>
          <w:color w:val="000000" w:themeColor="text1"/>
          <w:sz w:val="24"/>
          <w:szCs w:val="24"/>
        </w:rPr>
        <w:t xml:space="preserve"> </w:t>
      </w:r>
      <w:r w:rsidRPr="00154CF3">
        <w:rPr>
          <w:i w:val="0"/>
          <w:iCs w:val="0"/>
          <w:color w:val="000000" w:themeColor="text1"/>
          <w:sz w:val="24"/>
          <w:szCs w:val="24"/>
        </w:rPr>
        <w:br/>
      </w:r>
      <w:r w:rsidRPr="00154CF3">
        <w:rPr>
          <w:i w:val="0"/>
          <w:iCs w:val="0"/>
          <w:color w:val="000000" w:themeColor="text1"/>
          <w:sz w:val="24"/>
          <w:szCs w:val="24"/>
        </w:rPr>
        <w:t>REACTIVATE BARANGAY EMPLOYEE ACCOUNT</w:t>
      </w:r>
      <w:bookmarkEnd w:id="105"/>
      <w:bookmarkEnd w:id="106"/>
      <w:bookmarkEnd w:id="107"/>
    </w:p>
    <w:tbl>
      <w:tblPr>
        <w:tblStyle w:val="TableGrid"/>
        <w:tblW w:w="0" w:type="auto"/>
        <w:tblLook w:val="04A0" w:firstRow="1" w:lastRow="0" w:firstColumn="1" w:lastColumn="0" w:noHBand="0" w:noVBand="1"/>
      </w:tblPr>
      <w:tblGrid>
        <w:gridCol w:w="2689"/>
        <w:gridCol w:w="3330"/>
        <w:gridCol w:w="3331"/>
      </w:tblGrid>
      <w:tr w:rsidR="001879B6" w:rsidTr="000F3FCA" w14:paraId="24D79AE8"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69F920BF" w14:textId="77777777">
            <w:pPr>
              <w:rPr>
                <w:b/>
                <w:bCs/>
                <w:sz w:val="24"/>
                <w:szCs w:val="24"/>
              </w:rPr>
            </w:pPr>
            <w:r w:rsidRPr="02ECE8EF">
              <w:rPr>
                <w:b/>
                <w:bCs/>
                <w:sz w:val="24"/>
                <w:szCs w:val="24"/>
              </w:rPr>
              <w:t>Use case Number</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156A29F0" w14:textId="77777777">
            <w:pPr>
              <w:rPr>
                <w:sz w:val="24"/>
                <w:szCs w:val="24"/>
              </w:rPr>
            </w:pPr>
            <w:r w:rsidRPr="02ECE8EF">
              <w:rPr>
                <w:sz w:val="24"/>
                <w:szCs w:val="24"/>
              </w:rPr>
              <w:t>UC</w:t>
            </w:r>
            <w:r>
              <w:rPr>
                <w:sz w:val="24"/>
                <w:szCs w:val="24"/>
              </w:rPr>
              <w:t>2.3</w:t>
            </w:r>
          </w:p>
        </w:tc>
      </w:tr>
      <w:tr w:rsidR="001879B6" w:rsidTr="000F3FCA" w14:paraId="4674D869"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7E5E6B07" w14:textId="77777777">
            <w:pPr>
              <w:rPr>
                <w:b/>
                <w:bCs/>
                <w:sz w:val="24"/>
                <w:szCs w:val="24"/>
              </w:rPr>
            </w:pPr>
            <w:r w:rsidRPr="02ECE8EF">
              <w:rPr>
                <w:b/>
                <w:bCs/>
                <w:sz w:val="24"/>
                <w:szCs w:val="24"/>
              </w:rPr>
              <w:t>Use Case Name:</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073CE6F4" w14:textId="77777777">
            <w:pPr>
              <w:rPr>
                <w:sz w:val="24"/>
                <w:szCs w:val="24"/>
              </w:rPr>
            </w:pPr>
            <w:r w:rsidRPr="02ECE8EF">
              <w:rPr>
                <w:sz w:val="24"/>
                <w:szCs w:val="24"/>
              </w:rPr>
              <w:t>Reactivate Barangay Employee Account</w:t>
            </w:r>
          </w:p>
        </w:tc>
      </w:tr>
      <w:tr w:rsidR="001879B6" w:rsidTr="000F3FCA" w14:paraId="26611738" w14:textId="77777777">
        <w:trPr>
          <w:trHeight w:val="509"/>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0B9F0FB6" w14:textId="77777777">
            <w:pPr>
              <w:spacing w:after="160" w:line="259" w:lineRule="auto"/>
              <w:rPr>
                <w:b/>
                <w:bCs/>
                <w:sz w:val="24"/>
                <w:szCs w:val="24"/>
              </w:rPr>
            </w:pPr>
            <w:r w:rsidRPr="02ECE8EF">
              <w:rPr>
                <w:b/>
                <w:bCs/>
                <w:sz w:val="24"/>
                <w:szCs w:val="24"/>
              </w:rPr>
              <w:t>Actors: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702A6B3E" w14:textId="77777777">
            <w:pPr>
              <w:spacing w:after="160" w:line="259" w:lineRule="auto"/>
              <w:rPr>
                <w:sz w:val="24"/>
                <w:szCs w:val="24"/>
              </w:rPr>
            </w:pPr>
            <w:r w:rsidRPr="02ECE8EF">
              <w:rPr>
                <w:sz w:val="24"/>
                <w:szCs w:val="24"/>
              </w:rPr>
              <w:t xml:space="preserve">Administrator  </w:t>
            </w:r>
          </w:p>
        </w:tc>
      </w:tr>
      <w:tr w:rsidR="001879B6" w:rsidTr="000F3FCA" w14:paraId="5842743D" w14:textId="77777777">
        <w:trPr>
          <w:trHeight w:val="985"/>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75C4962F" w14:textId="77777777">
            <w:pPr>
              <w:spacing w:after="160" w:line="259" w:lineRule="auto"/>
              <w:rPr>
                <w:b/>
                <w:bCs/>
                <w:sz w:val="24"/>
                <w:szCs w:val="24"/>
              </w:rPr>
            </w:pPr>
            <w:r w:rsidRPr="02ECE8EF">
              <w:rPr>
                <w:b/>
                <w:bCs/>
                <w:sz w:val="24"/>
                <w:szCs w:val="24"/>
              </w:rPr>
              <w:t>Preconditions: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11C276EC" w14:textId="131B2E92">
            <w:pPr>
              <w:spacing w:after="160" w:line="259" w:lineRule="auto"/>
              <w:rPr>
                <w:sz w:val="24"/>
                <w:szCs w:val="24"/>
              </w:rPr>
            </w:pPr>
            <w:r w:rsidRPr="02ECE8EF">
              <w:rPr>
                <w:sz w:val="24"/>
                <w:szCs w:val="24"/>
              </w:rPr>
              <w:t>Administrator must be logged</w:t>
            </w:r>
            <w:r>
              <w:rPr>
                <w:sz w:val="24"/>
                <w:szCs w:val="24"/>
              </w:rPr>
              <w:t xml:space="preserve"> in.</w:t>
            </w:r>
            <w:r w:rsidRPr="02ECE8EF">
              <w:rPr>
                <w:sz w:val="24"/>
                <w:szCs w:val="24"/>
              </w:rPr>
              <w:t xml:space="preserve"> </w:t>
            </w:r>
          </w:p>
          <w:p w:rsidR="001879B6" w:rsidP="000F3FCA" w:rsidRDefault="001879B6" w14:paraId="6C58FA4C" w14:textId="5417B04E">
            <w:pPr>
              <w:spacing w:after="160" w:line="259" w:lineRule="auto"/>
              <w:rPr>
                <w:sz w:val="24"/>
                <w:szCs w:val="24"/>
              </w:rPr>
            </w:pPr>
            <w:r w:rsidRPr="02ECE8EF">
              <w:rPr>
                <w:sz w:val="24"/>
                <w:szCs w:val="24"/>
              </w:rPr>
              <w:t>Must have a barangay employee deactivated account</w:t>
            </w:r>
            <w:r>
              <w:rPr>
                <w:sz w:val="24"/>
                <w:szCs w:val="24"/>
              </w:rPr>
              <w:t>.</w:t>
            </w:r>
          </w:p>
          <w:p w:rsidR="001879B6" w:rsidP="000F3FCA" w:rsidRDefault="001879B6" w14:paraId="2C872926" w14:textId="370453CD">
            <w:pPr>
              <w:spacing w:after="160" w:line="259" w:lineRule="auto"/>
              <w:rPr>
                <w:sz w:val="24"/>
                <w:szCs w:val="24"/>
              </w:rPr>
            </w:pPr>
            <w:r w:rsidRPr="20BBD547">
              <w:rPr>
                <w:sz w:val="24"/>
                <w:szCs w:val="24"/>
              </w:rPr>
              <w:t>Administrator must be in the “Deactivated Barangay Employee Tab</w:t>
            </w:r>
            <w:r w:rsidRPr="20812946" w:rsidR="54D80EDA">
              <w:rPr>
                <w:sz w:val="24"/>
                <w:szCs w:val="24"/>
              </w:rPr>
              <w:t>.”</w:t>
            </w:r>
          </w:p>
        </w:tc>
      </w:tr>
      <w:tr w:rsidR="001879B6" w:rsidTr="000F3FCA" w14:paraId="072D0A1F" w14:textId="77777777">
        <w:trPr>
          <w:trHeight w:val="1113"/>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08723569" w14:textId="77777777">
            <w:pPr>
              <w:spacing w:after="160" w:line="259" w:lineRule="auto"/>
              <w:rPr>
                <w:b/>
                <w:bCs/>
                <w:sz w:val="24"/>
                <w:szCs w:val="24"/>
              </w:rPr>
            </w:pPr>
            <w:r w:rsidRPr="02ECE8EF">
              <w:rPr>
                <w:b/>
                <w:bCs/>
                <w:sz w:val="24"/>
                <w:szCs w:val="24"/>
              </w:rPr>
              <w:t>Postconditions: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2077AA2E" w14:textId="0BFA3E21">
            <w:pPr>
              <w:spacing w:after="160" w:line="259" w:lineRule="auto"/>
              <w:rPr>
                <w:sz w:val="24"/>
                <w:szCs w:val="24"/>
              </w:rPr>
            </w:pPr>
            <w:r w:rsidRPr="20BBD547">
              <w:rPr>
                <w:sz w:val="24"/>
                <w:szCs w:val="24"/>
              </w:rPr>
              <w:t>Barangay Employee Account should be active once the Administrator successfully perform</w:t>
            </w:r>
            <w:r>
              <w:rPr>
                <w:sz w:val="24"/>
                <w:szCs w:val="24"/>
              </w:rPr>
              <w:t xml:space="preserve">s </w:t>
            </w:r>
            <w:r w:rsidRPr="20BBD547">
              <w:rPr>
                <w:sz w:val="24"/>
                <w:szCs w:val="24"/>
              </w:rPr>
              <w:t>account reactivation</w:t>
            </w:r>
            <w:r>
              <w:rPr>
                <w:sz w:val="24"/>
                <w:szCs w:val="24"/>
              </w:rPr>
              <w:t>.</w:t>
            </w:r>
          </w:p>
          <w:p w:rsidR="001879B6" w:rsidP="000F3FCA" w:rsidRDefault="001879B6" w14:paraId="29C8608F" w14:textId="77777777">
            <w:pPr>
              <w:spacing w:after="160" w:line="259" w:lineRule="auto"/>
              <w:rPr>
                <w:sz w:val="24"/>
                <w:szCs w:val="24"/>
              </w:rPr>
            </w:pPr>
            <w:r w:rsidRPr="02ECE8EF">
              <w:rPr>
                <w:sz w:val="24"/>
                <w:szCs w:val="24"/>
              </w:rPr>
              <w:t>Employee account information will be stored in the Barangay Employee Database; additionally, information should be valid.</w:t>
            </w:r>
          </w:p>
        </w:tc>
      </w:tr>
      <w:tr w:rsidR="001879B6" w:rsidTr="000F3FCA" w14:paraId="34A6EA7E" w14:textId="77777777">
        <w:trPr>
          <w:trHeight w:val="238"/>
        </w:trPr>
        <w:tc>
          <w:tcPr>
            <w:tcW w:w="2689" w:type="dxa"/>
            <w:vMerge w:val="restart"/>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65E9F544" w14:textId="77777777">
            <w:pPr>
              <w:spacing w:after="160" w:line="259" w:lineRule="auto"/>
              <w:rPr>
                <w:b/>
                <w:bCs/>
                <w:sz w:val="24"/>
                <w:szCs w:val="24"/>
              </w:rPr>
            </w:pPr>
            <w:r w:rsidRPr="02ECE8EF">
              <w:rPr>
                <w:b/>
                <w:bCs/>
                <w:sz w:val="24"/>
                <w:szCs w:val="24"/>
              </w:rPr>
              <w:t>Flow of Activities:</w:t>
            </w:r>
          </w:p>
        </w:tc>
        <w:tc>
          <w:tcPr>
            <w:tcW w:w="3330" w:type="dxa"/>
            <w:tcBorders>
              <w:top w:val="single" w:color="auto" w:sz="4" w:space="0"/>
              <w:left w:val="single" w:color="auto" w:sz="4" w:space="0"/>
              <w:bottom w:val="single" w:color="auto" w:sz="4" w:space="0"/>
              <w:right w:val="single" w:color="auto" w:sz="4" w:space="0"/>
            </w:tcBorders>
          </w:tcPr>
          <w:p w:rsidR="001879B6" w:rsidP="000F3FCA" w:rsidRDefault="001879B6" w14:paraId="5B731FC5" w14:textId="77777777">
            <w:pPr>
              <w:spacing w:after="160" w:line="259" w:lineRule="auto"/>
              <w:rPr>
                <w:b/>
                <w:bCs/>
                <w:sz w:val="24"/>
                <w:szCs w:val="24"/>
              </w:rPr>
            </w:pPr>
            <w:r w:rsidRPr="02ECE8EF">
              <w:rPr>
                <w:b/>
                <w:bCs/>
                <w:sz w:val="24"/>
                <w:szCs w:val="24"/>
              </w:rPr>
              <w:t>Actor</w:t>
            </w:r>
          </w:p>
        </w:tc>
        <w:tc>
          <w:tcPr>
            <w:tcW w:w="3331" w:type="dxa"/>
            <w:tcBorders>
              <w:top w:val="single" w:color="auto" w:sz="4" w:space="0"/>
              <w:left w:val="single" w:color="auto" w:sz="4" w:space="0"/>
              <w:bottom w:val="single" w:color="auto" w:sz="4" w:space="0"/>
              <w:right w:val="single" w:color="auto" w:sz="4" w:space="0"/>
            </w:tcBorders>
          </w:tcPr>
          <w:p w:rsidR="001879B6" w:rsidP="000F3FCA" w:rsidRDefault="001879B6" w14:paraId="6A96C23F" w14:textId="77777777">
            <w:pPr>
              <w:spacing w:after="160" w:line="259" w:lineRule="auto"/>
              <w:rPr>
                <w:b/>
                <w:bCs/>
                <w:sz w:val="24"/>
                <w:szCs w:val="24"/>
              </w:rPr>
            </w:pPr>
            <w:r w:rsidRPr="02ECE8EF">
              <w:rPr>
                <w:b/>
                <w:bCs/>
                <w:sz w:val="24"/>
                <w:szCs w:val="24"/>
              </w:rPr>
              <w:t>System</w:t>
            </w:r>
          </w:p>
        </w:tc>
      </w:tr>
      <w:tr w:rsidR="001879B6" w:rsidTr="000F3FCA" w14:paraId="6F172A75" w14:textId="77777777">
        <w:trPr>
          <w:trHeight w:val="4086"/>
        </w:trPr>
        <w:tc>
          <w:tcPr>
            <w:tcW w:w="2689" w:type="dxa"/>
            <w:vMerge/>
          </w:tcPr>
          <w:p w:rsidR="001879B6" w:rsidP="000F3FCA" w:rsidRDefault="001879B6" w14:paraId="027EA411" w14:textId="77777777"/>
        </w:tc>
        <w:tc>
          <w:tcPr>
            <w:tcW w:w="3330" w:type="dxa"/>
            <w:tcBorders>
              <w:top w:val="single" w:color="auto" w:sz="4" w:space="0"/>
              <w:left w:val="single" w:color="auto" w:sz="4" w:space="0"/>
              <w:bottom w:val="single" w:color="auto" w:sz="4" w:space="0"/>
              <w:right w:val="single" w:color="auto" w:sz="4" w:space="0"/>
            </w:tcBorders>
          </w:tcPr>
          <w:p w:rsidR="001879B6" w:rsidP="000F3FCA" w:rsidRDefault="001879B6" w14:paraId="4F68CDCE" w14:textId="77777777">
            <w:pPr>
              <w:spacing w:after="160" w:line="259" w:lineRule="auto"/>
              <w:rPr>
                <w:sz w:val="24"/>
                <w:szCs w:val="24"/>
              </w:rPr>
            </w:pPr>
          </w:p>
          <w:p w:rsidR="001879B6" w:rsidP="000F3FCA" w:rsidRDefault="001879B6" w14:paraId="02AC496F" w14:textId="77777777">
            <w:pPr>
              <w:spacing w:after="160" w:line="259" w:lineRule="auto"/>
              <w:rPr>
                <w:sz w:val="24"/>
                <w:szCs w:val="24"/>
              </w:rPr>
            </w:pPr>
            <w:r w:rsidRPr="20BBD547">
              <w:rPr>
                <w:sz w:val="24"/>
                <w:szCs w:val="24"/>
              </w:rPr>
              <w:t>1. Administrator clicks the “view” button</w:t>
            </w:r>
          </w:p>
          <w:p w:rsidR="001879B6" w:rsidP="000F3FCA" w:rsidRDefault="001879B6" w14:paraId="2689D987" w14:textId="77777777">
            <w:pPr>
              <w:spacing w:after="160" w:line="259" w:lineRule="auto"/>
              <w:rPr>
                <w:sz w:val="24"/>
                <w:szCs w:val="24"/>
              </w:rPr>
            </w:pPr>
          </w:p>
          <w:p w:rsidR="001879B6" w:rsidP="000F3FCA" w:rsidRDefault="001879B6" w14:paraId="116ADE59" w14:textId="77777777">
            <w:pPr>
              <w:spacing w:after="160" w:line="259" w:lineRule="auto"/>
              <w:rPr>
                <w:sz w:val="24"/>
                <w:szCs w:val="24"/>
              </w:rPr>
            </w:pPr>
            <w:r w:rsidRPr="20BBD547">
              <w:rPr>
                <w:sz w:val="24"/>
                <w:szCs w:val="24"/>
              </w:rPr>
              <w:t xml:space="preserve">2.Administrator clicks </w:t>
            </w:r>
            <w:r>
              <w:rPr>
                <w:sz w:val="24"/>
                <w:szCs w:val="24"/>
              </w:rPr>
              <w:t xml:space="preserve">the </w:t>
            </w:r>
            <w:r w:rsidRPr="20BBD547">
              <w:rPr>
                <w:sz w:val="24"/>
                <w:szCs w:val="24"/>
              </w:rPr>
              <w:t>Reactivate button</w:t>
            </w:r>
            <w:r>
              <w:rPr>
                <w:sz w:val="24"/>
                <w:szCs w:val="24"/>
              </w:rPr>
              <w:t>.</w:t>
            </w:r>
            <w:r w:rsidRPr="20BBD547">
              <w:rPr>
                <w:sz w:val="24"/>
                <w:szCs w:val="24"/>
              </w:rPr>
              <w:t xml:space="preserve"> </w:t>
            </w:r>
          </w:p>
          <w:p w:rsidR="001879B6" w:rsidP="000F3FCA" w:rsidRDefault="001879B6" w14:paraId="4BE0BFB1" w14:textId="77777777">
            <w:pPr>
              <w:spacing w:after="160" w:line="259" w:lineRule="auto"/>
              <w:rPr>
                <w:sz w:val="24"/>
                <w:szCs w:val="24"/>
              </w:rPr>
            </w:pPr>
          </w:p>
          <w:p w:rsidR="001879B6" w:rsidP="000F3FCA" w:rsidRDefault="001879B6" w14:paraId="0826CE75" w14:textId="77777777">
            <w:pPr>
              <w:spacing w:after="160" w:line="259" w:lineRule="auto"/>
              <w:rPr>
                <w:sz w:val="24"/>
                <w:szCs w:val="24"/>
              </w:rPr>
            </w:pPr>
          </w:p>
          <w:p w:rsidR="001879B6" w:rsidP="000F3FCA" w:rsidRDefault="001879B6" w14:paraId="53CB1A39" w14:textId="77777777">
            <w:pPr>
              <w:spacing w:after="160" w:line="259" w:lineRule="auto"/>
              <w:rPr>
                <w:sz w:val="24"/>
                <w:szCs w:val="24"/>
              </w:rPr>
            </w:pPr>
          </w:p>
          <w:p w:rsidR="001879B6" w:rsidP="000F3FCA" w:rsidRDefault="001879B6" w14:paraId="31B9CDA1" w14:textId="6F49803C">
            <w:pPr>
              <w:spacing w:after="160" w:line="259" w:lineRule="auto"/>
              <w:rPr>
                <w:sz w:val="24"/>
                <w:szCs w:val="24"/>
              </w:rPr>
            </w:pPr>
            <w:r w:rsidRPr="20BBD547">
              <w:rPr>
                <w:sz w:val="24"/>
                <w:szCs w:val="24"/>
              </w:rPr>
              <w:t>3. Administrator inputs his/her account password for confirmation</w:t>
            </w:r>
            <w:r>
              <w:rPr>
                <w:sz w:val="24"/>
                <w:szCs w:val="24"/>
              </w:rPr>
              <w:t>.</w:t>
            </w:r>
          </w:p>
        </w:tc>
        <w:tc>
          <w:tcPr>
            <w:tcW w:w="3331" w:type="dxa"/>
            <w:tcBorders>
              <w:top w:val="single" w:color="auto" w:sz="4" w:space="0"/>
              <w:left w:val="single" w:color="auto" w:sz="4" w:space="0"/>
              <w:bottom w:val="single" w:color="auto" w:sz="4" w:space="0"/>
              <w:right w:val="single" w:color="auto" w:sz="4" w:space="0"/>
            </w:tcBorders>
          </w:tcPr>
          <w:p w:rsidR="001879B6" w:rsidP="000F3FCA" w:rsidRDefault="001879B6" w14:paraId="401279EC" w14:textId="77777777">
            <w:pPr>
              <w:spacing w:after="160" w:line="259" w:lineRule="auto"/>
              <w:rPr>
                <w:sz w:val="24"/>
                <w:szCs w:val="24"/>
              </w:rPr>
            </w:pPr>
          </w:p>
          <w:p w:rsidR="001879B6" w:rsidP="000F3FCA" w:rsidRDefault="001879B6" w14:paraId="1FDC23CF" w14:textId="77777777">
            <w:pPr>
              <w:spacing w:after="160" w:line="259" w:lineRule="auto"/>
              <w:rPr>
                <w:sz w:val="24"/>
                <w:szCs w:val="24"/>
              </w:rPr>
            </w:pPr>
            <w:r w:rsidRPr="20BBD547">
              <w:rPr>
                <w:sz w:val="24"/>
                <w:szCs w:val="24"/>
              </w:rPr>
              <w:t>1.1 to display “Barangay Employee Information</w:t>
            </w:r>
          </w:p>
          <w:p w:rsidR="001879B6" w:rsidP="000F3FCA" w:rsidRDefault="001879B6" w14:paraId="5B568434" w14:textId="77777777">
            <w:pPr>
              <w:spacing w:after="160" w:line="259" w:lineRule="auto"/>
              <w:rPr>
                <w:sz w:val="24"/>
                <w:szCs w:val="24"/>
              </w:rPr>
            </w:pPr>
          </w:p>
          <w:p w:rsidR="001879B6" w:rsidP="000F3FCA" w:rsidRDefault="001879B6" w14:paraId="211AAE16" w14:textId="77777777">
            <w:pPr>
              <w:spacing w:after="160" w:line="259" w:lineRule="auto"/>
              <w:rPr>
                <w:sz w:val="24"/>
                <w:szCs w:val="24"/>
              </w:rPr>
            </w:pPr>
            <w:r w:rsidRPr="20BBD547">
              <w:rPr>
                <w:sz w:val="24"/>
                <w:szCs w:val="24"/>
              </w:rPr>
              <w:t>2.1 Display password confirmation of admin to Reactivate account</w:t>
            </w:r>
            <w:r>
              <w:rPr>
                <w:sz w:val="24"/>
                <w:szCs w:val="24"/>
              </w:rPr>
              <w:t>.</w:t>
            </w:r>
          </w:p>
          <w:p w:rsidR="001879B6" w:rsidP="000F3FCA" w:rsidRDefault="001879B6" w14:paraId="17954AC0" w14:textId="77777777">
            <w:pPr>
              <w:spacing w:after="160" w:line="259" w:lineRule="auto"/>
              <w:rPr>
                <w:sz w:val="24"/>
                <w:szCs w:val="24"/>
              </w:rPr>
            </w:pPr>
          </w:p>
          <w:p w:rsidR="001879B6" w:rsidP="000F3FCA" w:rsidRDefault="001879B6" w14:paraId="55616989" w14:textId="77777777">
            <w:pPr>
              <w:spacing w:after="160" w:line="259" w:lineRule="auto"/>
              <w:rPr>
                <w:sz w:val="24"/>
                <w:szCs w:val="24"/>
              </w:rPr>
            </w:pPr>
          </w:p>
          <w:p w:rsidR="001879B6" w:rsidP="000F3FCA" w:rsidRDefault="001879B6" w14:paraId="151A990B" w14:textId="77777777">
            <w:pPr>
              <w:spacing w:after="160" w:line="259" w:lineRule="auto"/>
              <w:rPr>
                <w:sz w:val="24"/>
                <w:szCs w:val="24"/>
              </w:rPr>
            </w:pPr>
          </w:p>
          <w:p w:rsidR="001879B6" w:rsidP="000F3FCA" w:rsidRDefault="001879B6" w14:paraId="386E0088" w14:textId="77777777">
            <w:pPr>
              <w:spacing w:after="160" w:line="259" w:lineRule="auto"/>
              <w:rPr>
                <w:sz w:val="24"/>
                <w:szCs w:val="24"/>
              </w:rPr>
            </w:pPr>
            <w:r w:rsidRPr="20BBD547">
              <w:rPr>
                <w:sz w:val="24"/>
                <w:szCs w:val="24"/>
              </w:rPr>
              <w:t>3.1 Reactivates Barangay Employee account to Barangay Employee Database</w:t>
            </w:r>
          </w:p>
        </w:tc>
      </w:tr>
      <w:tr w:rsidR="001879B6" w:rsidTr="000F3FCA" w14:paraId="0E172E28" w14:textId="77777777">
        <w:trPr>
          <w:trHeight w:val="1121"/>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66C4CE87" w14:textId="77777777">
            <w:pPr>
              <w:spacing w:after="160" w:line="259" w:lineRule="auto"/>
            </w:pPr>
            <w:r w:rsidRPr="02ECE8EF">
              <w:rPr>
                <w:b/>
                <w:bCs/>
                <w:sz w:val="24"/>
                <w:szCs w:val="24"/>
              </w:rPr>
              <w:t xml:space="preserve">Alternative </w:t>
            </w:r>
            <w:r w:rsidRPr="53021534">
              <w:rPr>
                <w:b/>
                <w:bCs/>
                <w:sz w:val="24"/>
                <w:szCs w:val="24"/>
              </w:rPr>
              <w:t>flow</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2733ECFB" w14:textId="31A1FE8D">
            <w:pPr>
              <w:spacing w:after="160" w:line="259" w:lineRule="auto"/>
              <w:rPr>
                <w:sz w:val="24"/>
                <w:szCs w:val="24"/>
              </w:rPr>
            </w:pPr>
            <w:r w:rsidRPr="3029D617">
              <w:rPr>
                <w:sz w:val="24"/>
                <w:szCs w:val="24"/>
              </w:rPr>
              <w:t xml:space="preserve">At Step 3: </w:t>
            </w:r>
            <w:r w:rsidRPr="3029D617" w:rsidDel="001353D7">
              <w:rPr>
                <w:sz w:val="24"/>
                <w:szCs w:val="24"/>
              </w:rPr>
              <w:t>A</w:t>
            </w:r>
            <w:r w:rsidRPr="3029D617">
              <w:rPr>
                <w:sz w:val="24"/>
                <w:szCs w:val="24"/>
              </w:rPr>
              <w:t xml:space="preserve">dministrator inputs </w:t>
            </w:r>
            <w:r>
              <w:rPr>
                <w:sz w:val="24"/>
                <w:szCs w:val="24"/>
              </w:rPr>
              <w:t xml:space="preserve">the </w:t>
            </w:r>
            <w:r w:rsidRPr="3029D617">
              <w:rPr>
                <w:sz w:val="24"/>
                <w:szCs w:val="24"/>
              </w:rPr>
              <w:t xml:space="preserve">wrong password as </w:t>
            </w:r>
            <w:r>
              <w:rPr>
                <w:sz w:val="24"/>
                <w:szCs w:val="24"/>
              </w:rPr>
              <w:t xml:space="preserve">the </w:t>
            </w:r>
            <w:r w:rsidRPr="3029D617">
              <w:rPr>
                <w:sz w:val="24"/>
                <w:szCs w:val="24"/>
              </w:rPr>
              <w:t xml:space="preserve">system prompts password confirmation, </w:t>
            </w:r>
            <w:r>
              <w:rPr>
                <w:sz w:val="24"/>
                <w:szCs w:val="24"/>
              </w:rPr>
              <w:t xml:space="preserve">and </w:t>
            </w:r>
            <w:r w:rsidRPr="3029D617">
              <w:rPr>
                <w:sz w:val="24"/>
                <w:szCs w:val="24"/>
              </w:rPr>
              <w:t>the barangay employee account will not be Reactivated.</w:t>
            </w:r>
          </w:p>
        </w:tc>
      </w:tr>
    </w:tbl>
    <w:p w:rsidRPr="00154CF3" w:rsidR="001879B6" w:rsidP="001879B6" w:rsidRDefault="001879B6" w14:paraId="2A526742" w14:textId="77777777">
      <w:pPr>
        <w:rPr>
          <w:color w:val="000000" w:themeColor="text1"/>
          <w:sz w:val="24"/>
          <w:szCs w:val="24"/>
        </w:rPr>
      </w:pPr>
    </w:p>
    <w:p w:rsidRPr="00154CF3" w:rsidR="001879B6" w:rsidP="001879B6" w:rsidRDefault="00154CF3" w14:paraId="365027B1" w14:textId="41FC1005">
      <w:pPr>
        <w:pStyle w:val="Caption"/>
        <w:keepNext/>
        <w:jc w:val="center"/>
        <w:rPr>
          <w:i w:val="0"/>
          <w:color w:val="000000" w:themeColor="text1"/>
          <w:sz w:val="24"/>
          <w:szCs w:val="24"/>
        </w:rPr>
      </w:pPr>
      <w:bookmarkStart w:name="_Toc150781769" w:id="108"/>
      <w:bookmarkStart w:name="_Toc150946801" w:id="109"/>
      <w:bookmarkStart w:name="_Toc150947147" w:id="110"/>
      <w:r w:rsidRPr="00154CF3">
        <w:rPr>
          <w:i w:val="0"/>
          <w:iCs w:val="0"/>
          <w:color w:val="000000" w:themeColor="text1"/>
          <w:sz w:val="24"/>
          <w:szCs w:val="24"/>
        </w:rPr>
        <w:t xml:space="preserve">TABLE </w:t>
      </w:r>
      <w:r w:rsidRPr="00154CF3" w:rsidR="00534A7B">
        <w:rPr>
          <w:i w:val="0"/>
          <w:iCs w:val="0"/>
          <w:color w:val="000000" w:themeColor="text1"/>
          <w:sz w:val="24"/>
          <w:szCs w:val="24"/>
        </w:rPr>
        <w:fldChar w:fldCharType="begin"/>
      </w:r>
      <w:r w:rsidRPr="00154CF3" w:rsidR="00534A7B">
        <w:rPr>
          <w:i w:val="0"/>
          <w:iCs w:val="0"/>
          <w:color w:val="000000" w:themeColor="text1"/>
          <w:sz w:val="24"/>
          <w:szCs w:val="24"/>
        </w:rPr>
        <w:instrText xml:space="preserve"> SEQ TABLE \* ARABIC </w:instrText>
      </w:r>
      <w:r w:rsidRPr="00154CF3" w:rsidR="00534A7B">
        <w:rPr>
          <w:i w:val="0"/>
          <w:iCs w:val="0"/>
          <w:color w:val="000000" w:themeColor="text1"/>
          <w:sz w:val="24"/>
          <w:szCs w:val="24"/>
        </w:rPr>
        <w:fldChar w:fldCharType="separate"/>
      </w:r>
      <w:r w:rsidRPr="00154CF3">
        <w:rPr>
          <w:i w:val="0"/>
          <w:iCs w:val="0"/>
          <w:noProof/>
          <w:color w:val="000000" w:themeColor="text1"/>
          <w:sz w:val="24"/>
          <w:szCs w:val="24"/>
        </w:rPr>
        <w:t>16</w:t>
      </w:r>
      <w:r w:rsidRPr="00154CF3" w:rsidR="00534A7B">
        <w:rPr>
          <w:i w:val="0"/>
          <w:iCs w:val="0"/>
          <w:color w:val="000000" w:themeColor="text1"/>
          <w:sz w:val="24"/>
          <w:szCs w:val="24"/>
        </w:rPr>
        <w:fldChar w:fldCharType="end"/>
      </w:r>
      <w:r w:rsidRPr="00154CF3">
        <w:rPr>
          <w:i w:val="0"/>
          <w:iCs w:val="0"/>
          <w:color w:val="000000" w:themeColor="text1"/>
          <w:sz w:val="24"/>
          <w:szCs w:val="24"/>
        </w:rPr>
        <w:t xml:space="preserve"> </w:t>
      </w:r>
      <w:r w:rsidRPr="00154CF3">
        <w:rPr>
          <w:i w:val="0"/>
          <w:iCs w:val="0"/>
          <w:color w:val="000000" w:themeColor="text1"/>
          <w:sz w:val="24"/>
          <w:szCs w:val="24"/>
        </w:rPr>
        <w:br/>
      </w:r>
      <w:r w:rsidRPr="00154CF3">
        <w:rPr>
          <w:i w:val="0"/>
          <w:iCs w:val="0"/>
          <w:color w:val="000000" w:themeColor="text1"/>
          <w:sz w:val="24"/>
          <w:szCs w:val="24"/>
        </w:rPr>
        <w:t>ADMINISTRATOR EDITS EMPLOYEE ACCOUNT</w:t>
      </w:r>
      <w:bookmarkEnd w:id="108"/>
      <w:bookmarkEnd w:id="109"/>
      <w:bookmarkEnd w:id="110"/>
    </w:p>
    <w:tbl>
      <w:tblPr>
        <w:tblStyle w:val="TableGrid"/>
        <w:tblpPr w:leftFromText="180" w:rightFromText="180" w:vertAnchor="text" w:horzAnchor="margin" w:tblpY="199"/>
        <w:tblW w:w="0" w:type="auto"/>
        <w:tblLook w:val="04A0" w:firstRow="1" w:lastRow="0" w:firstColumn="1" w:lastColumn="0" w:noHBand="0" w:noVBand="1"/>
      </w:tblPr>
      <w:tblGrid>
        <w:gridCol w:w="2689"/>
        <w:gridCol w:w="3330"/>
        <w:gridCol w:w="3331"/>
      </w:tblGrid>
      <w:tr w:rsidRPr="00BD7D1B" w:rsidR="001879B6" w:rsidTr="000F3FCA" w14:paraId="446B9CA4" w14:textId="77777777">
        <w:tc>
          <w:tcPr>
            <w:tcW w:w="2689" w:type="dxa"/>
            <w:tcBorders>
              <w:top w:val="single" w:color="auto" w:sz="4" w:space="0"/>
              <w:left w:val="single" w:color="auto" w:sz="4" w:space="0"/>
              <w:bottom w:val="single" w:color="auto" w:sz="4" w:space="0"/>
              <w:right w:val="single" w:color="auto" w:sz="4" w:space="0"/>
            </w:tcBorders>
            <w:shd w:val="clear" w:color="auto" w:fill="C00000"/>
          </w:tcPr>
          <w:p w:rsidRPr="00BD7D1B" w:rsidR="001879B6" w:rsidP="000F3FCA" w:rsidRDefault="001879B6" w14:paraId="3C0F8D8A" w14:textId="77777777">
            <w:pPr>
              <w:rPr>
                <w:b/>
                <w:sz w:val="24"/>
                <w:szCs w:val="24"/>
              </w:rPr>
            </w:pPr>
            <w:r w:rsidRPr="00BD7D1B">
              <w:rPr>
                <w:b/>
                <w:sz w:val="24"/>
                <w:szCs w:val="24"/>
              </w:rPr>
              <w:t xml:space="preserve">Use </w:t>
            </w:r>
            <w:r>
              <w:rPr>
                <w:b/>
                <w:sz w:val="24"/>
                <w:szCs w:val="24"/>
              </w:rPr>
              <w:t>C</w:t>
            </w:r>
            <w:r w:rsidRPr="00BD7D1B">
              <w:rPr>
                <w:b/>
                <w:sz w:val="24"/>
                <w:szCs w:val="24"/>
              </w:rPr>
              <w:t>ase Number</w:t>
            </w:r>
          </w:p>
        </w:tc>
        <w:tc>
          <w:tcPr>
            <w:tcW w:w="6661" w:type="dxa"/>
            <w:gridSpan w:val="2"/>
            <w:tcBorders>
              <w:top w:val="single" w:color="auto" w:sz="4" w:space="0"/>
              <w:left w:val="single" w:color="auto" w:sz="4" w:space="0"/>
              <w:bottom w:val="single" w:color="auto" w:sz="4" w:space="0"/>
              <w:right w:val="single" w:color="auto" w:sz="4" w:space="0"/>
            </w:tcBorders>
          </w:tcPr>
          <w:p w:rsidRPr="00BD7D1B" w:rsidR="001879B6" w:rsidP="000F3FCA" w:rsidRDefault="001879B6" w14:paraId="3BB5B19D" w14:textId="77777777">
            <w:pPr>
              <w:rPr>
                <w:sz w:val="24"/>
                <w:szCs w:val="24"/>
              </w:rPr>
            </w:pPr>
            <w:r w:rsidRPr="00BD7D1B">
              <w:rPr>
                <w:sz w:val="24"/>
                <w:szCs w:val="24"/>
              </w:rPr>
              <w:t>UC</w:t>
            </w:r>
            <w:r>
              <w:rPr>
                <w:sz w:val="24"/>
                <w:szCs w:val="24"/>
              </w:rPr>
              <w:t>2.4</w:t>
            </w:r>
          </w:p>
        </w:tc>
      </w:tr>
      <w:tr w:rsidRPr="00BD3229" w:rsidR="001879B6" w:rsidTr="000F3FCA" w14:paraId="252E926A" w14:textId="77777777">
        <w:tc>
          <w:tcPr>
            <w:tcW w:w="2689" w:type="dxa"/>
            <w:tcBorders>
              <w:top w:val="single" w:color="auto" w:sz="4" w:space="0"/>
              <w:left w:val="single" w:color="auto" w:sz="4" w:space="0"/>
              <w:bottom w:val="single" w:color="auto" w:sz="4" w:space="0"/>
              <w:right w:val="single" w:color="auto" w:sz="4" w:space="0"/>
            </w:tcBorders>
            <w:shd w:val="clear" w:color="auto" w:fill="C00000"/>
            <w:hideMark/>
          </w:tcPr>
          <w:p w:rsidRPr="00BD3229" w:rsidR="001879B6" w:rsidP="000F3FCA" w:rsidRDefault="001879B6" w14:paraId="6F6519CA" w14:textId="77777777">
            <w:pPr>
              <w:rPr>
                <w:b/>
                <w:sz w:val="24"/>
                <w:szCs w:val="24"/>
              </w:rPr>
            </w:pPr>
            <w:r w:rsidRPr="00BD3229">
              <w:rPr>
                <w:b/>
                <w:sz w:val="24"/>
                <w:szCs w:val="24"/>
              </w:rPr>
              <w:t>Use Case Name:</w:t>
            </w:r>
          </w:p>
        </w:tc>
        <w:tc>
          <w:tcPr>
            <w:tcW w:w="6661" w:type="dxa"/>
            <w:gridSpan w:val="2"/>
            <w:tcBorders>
              <w:top w:val="single" w:color="auto" w:sz="4" w:space="0"/>
              <w:left w:val="single" w:color="auto" w:sz="4" w:space="0"/>
              <w:bottom w:val="single" w:color="auto" w:sz="4" w:space="0"/>
              <w:right w:val="single" w:color="auto" w:sz="4" w:space="0"/>
            </w:tcBorders>
            <w:hideMark/>
          </w:tcPr>
          <w:p w:rsidRPr="00BD3229" w:rsidR="001879B6" w:rsidP="000F3FCA" w:rsidRDefault="001879B6" w14:paraId="149B4EE6" w14:textId="77777777">
            <w:pPr>
              <w:spacing w:after="160" w:line="259" w:lineRule="auto"/>
              <w:rPr>
                <w:sz w:val="24"/>
                <w:szCs w:val="24"/>
              </w:rPr>
            </w:pPr>
            <w:r w:rsidRPr="20BBD547">
              <w:rPr>
                <w:sz w:val="24"/>
                <w:szCs w:val="24"/>
              </w:rPr>
              <w:t>Administrator Edits Employee Account</w:t>
            </w:r>
          </w:p>
        </w:tc>
      </w:tr>
      <w:tr w:rsidRPr="00BD3229" w:rsidR="001879B6" w:rsidTr="000F3FCA" w14:paraId="1BA4AFCD" w14:textId="77777777">
        <w:tc>
          <w:tcPr>
            <w:tcW w:w="2689" w:type="dxa"/>
            <w:tcBorders>
              <w:top w:val="single" w:color="auto" w:sz="4" w:space="0"/>
              <w:left w:val="single" w:color="auto" w:sz="4" w:space="0"/>
              <w:bottom w:val="single" w:color="auto" w:sz="4" w:space="0"/>
              <w:right w:val="single" w:color="auto" w:sz="4" w:space="0"/>
            </w:tcBorders>
            <w:shd w:val="clear" w:color="auto" w:fill="C00000"/>
            <w:hideMark/>
          </w:tcPr>
          <w:p w:rsidRPr="00BD3229" w:rsidR="001879B6" w:rsidP="000F3FCA" w:rsidRDefault="001879B6" w14:paraId="06B3C394" w14:textId="77777777">
            <w:pPr>
              <w:spacing w:after="160" w:line="259" w:lineRule="auto"/>
              <w:rPr>
                <w:b/>
                <w:sz w:val="24"/>
                <w:szCs w:val="24"/>
              </w:rPr>
            </w:pPr>
            <w:r w:rsidRPr="00BD3229">
              <w:rPr>
                <w:b/>
                <w:sz w:val="24"/>
                <w:szCs w:val="24"/>
              </w:rPr>
              <w:t>Actors:</w:t>
            </w:r>
          </w:p>
        </w:tc>
        <w:tc>
          <w:tcPr>
            <w:tcW w:w="6661" w:type="dxa"/>
            <w:gridSpan w:val="2"/>
            <w:tcBorders>
              <w:top w:val="single" w:color="auto" w:sz="4" w:space="0"/>
              <w:left w:val="single" w:color="auto" w:sz="4" w:space="0"/>
              <w:bottom w:val="single" w:color="auto" w:sz="4" w:space="0"/>
              <w:right w:val="single" w:color="auto" w:sz="4" w:space="0"/>
            </w:tcBorders>
            <w:hideMark/>
          </w:tcPr>
          <w:p w:rsidRPr="00BD3229" w:rsidR="001879B6" w:rsidP="000F3FCA" w:rsidRDefault="001879B6" w14:paraId="3962BACA" w14:textId="77777777">
            <w:pPr>
              <w:spacing w:after="160" w:line="259" w:lineRule="auto"/>
              <w:rPr>
                <w:sz w:val="24"/>
                <w:szCs w:val="24"/>
              </w:rPr>
            </w:pPr>
            <w:r w:rsidRPr="00BD3229">
              <w:rPr>
                <w:sz w:val="24"/>
                <w:szCs w:val="24"/>
              </w:rPr>
              <w:t xml:space="preserve">Administrator  </w:t>
            </w:r>
          </w:p>
        </w:tc>
      </w:tr>
      <w:tr w:rsidRPr="00BD3229" w:rsidR="001879B6" w:rsidTr="000F3FCA" w14:paraId="7520EB8D" w14:textId="77777777">
        <w:trPr>
          <w:trHeight w:val="985"/>
        </w:trPr>
        <w:tc>
          <w:tcPr>
            <w:tcW w:w="2689" w:type="dxa"/>
            <w:tcBorders>
              <w:top w:val="single" w:color="auto" w:sz="4" w:space="0"/>
              <w:left w:val="single" w:color="auto" w:sz="4" w:space="0"/>
              <w:bottom w:val="single" w:color="auto" w:sz="4" w:space="0"/>
              <w:right w:val="single" w:color="auto" w:sz="4" w:space="0"/>
            </w:tcBorders>
            <w:shd w:val="clear" w:color="auto" w:fill="C00000"/>
            <w:hideMark/>
          </w:tcPr>
          <w:p w:rsidRPr="00BD3229" w:rsidR="001879B6" w:rsidP="000F3FCA" w:rsidRDefault="001879B6" w14:paraId="17F90BD7" w14:textId="77777777">
            <w:pPr>
              <w:spacing w:after="160" w:line="259" w:lineRule="auto"/>
              <w:rPr>
                <w:b/>
                <w:sz w:val="24"/>
                <w:szCs w:val="24"/>
              </w:rPr>
            </w:pPr>
            <w:r w:rsidRPr="00BD3229">
              <w:rPr>
                <w:b/>
                <w:sz w:val="24"/>
                <w:szCs w:val="24"/>
              </w:rPr>
              <w:t>Preconditions:</w:t>
            </w:r>
          </w:p>
        </w:tc>
        <w:tc>
          <w:tcPr>
            <w:tcW w:w="6661" w:type="dxa"/>
            <w:gridSpan w:val="2"/>
            <w:tcBorders>
              <w:top w:val="single" w:color="auto" w:sz="4" w:space="0"/>
              <w:left w:val="single" w:color="auto" w:sz="4" w:space="0"/>
              <w:bottom w:val="single" w:color="auto" w:sz="4" w:space="0"/>
              <w:right w:val="single" w:color="auto" w:sz="4" w:space="0"/>
            </w:tcBorders>
            <w:hideMark/>
          </w:tcPr>
          <w:p w:rsidRPr="00BD3229" w:rsidR="001879B6" w:rsidP="000F3FCA" w:rsidRDefault="001879B6" w14:paraId="4847EBB4" w14:textId="2CE536A5">
            <w:pPr>
              <w:spacing w:after="160" w:line="259" w:lineRule="auto"/>
              <w:rPr>
                <w:sz w:val="24"/>
                <w:szCs w:val="24"/>
              </w:rPr>
            </w:pPr>
            <w:r w:rsidRPr="20BBD547">
              <w:rPr>
                <w:sz w:val="24"/>
                <w:szCs w:val="24"/>
              </w:rPr>
              <w:t>Administrator must be logged</w:t>
            </w:r>
            <w:r>
              <w:rPr>
                <w:sz w:val="24"/>
                <w:szCs w:val="24"/>
              </w:rPr>
              <w:t xml:space="preserve"> in.</w:t>
            </w:r>
            <w:r w:rsidRPr="20BBD547">
              <w:rPr>
                <w:sz w:val="24"/>
                <w:szCs w:val="24"/>
              </w:rPr>
              <w:t xml:space="preserve"> </w:t>
            </w:r>
          </w:p>
          <w:p w:rsidRPr="00BD3229" w:rsidR="001879B6" w:rsidP="000F3FCA" w:rsidRDefault="132DFDB2" w14:paraId="0A2A45DD" w14:textId="6D7963D6">
            <w:pPr>
              <w:spacing w:after="160" w:line="259" w:lineRule="auto"/>
              <w:rPr>
                <w:sz w:val="24"/>
                <w:szCs w:val="24"/>
              </w:rPr>
            </w:pPr>
            <w:r w:rsidRPr="2334F8B0">
              <w:rPr>
                <w:sz w:val="24"/>
                <w:szCs w:val="24"/>
              </w:rPr>
              <w:t>The administrator</w:t>
            </w:r>
            <w:r w:rsidRPr="20BBD547" w:rsidR="001879B6">
              <w:rPr>
                <w:sz w:val="24"/>
                <w:szCs w:val="24"/>
              </w:rPr>
              <w:t xml:space="preserve"> must be in </w:t>
            </w:r>
            <w:r w:rsidRPr="2334F8B0" w:rsidR="5FEF3419">
              <w:rPr>
                <w:sz w:val="24"/>
                <w:szCs w:val="24"/>
              </w:rPr>
              <w:t xml:space="preserve">the </w:t>
            </w:r>
            <w:r w:rsidRPr="20BBD547" w:rsidR="001879B6">
              <w:rPr>
                <w:sz w:val="24"/>
                <w:szCs w:val="24"/>
              </w:rPr>
              <w:t>Active Barangay Employee Tab</w:t>
            </w:r>
            <w:r w:rsidR="001879B6">
              <w:rPr>
                <w:sz w:val="24"/>
                <w:szCs w:val="24"/>
              </w:rPr>
              <w:t>.</w:t>
            </w:r>
          </w:p>
          <w:p w:rsidRPr="00BD3229" w:rsidR="001879B6" w:rsidP="000F3FCA" w:rsidRDefault="001879B6" w14:paraId="12C6F13A" w14:textId="77777777">
            <w:pPr>
              <w:spacing w:after="160" w:line="259" w:lineRule="auto"/>
              <w:rPr>
                <w:sz w:val="24"/>
                <w:szCs w:val="24"/>
              </w:rPr>
            </w:pPr>
            <w:r w:rsidRPr="20BBD547">
              <w:rPr>
                <w:sz w:val="24"/>
                <w:szCs w:val="24"/>
              </w:rPr>
              <w:t>Must have an Active Barangay Employee Account to edit.</w:t>
            </w:r>
          </w:p>
        </w:tc>
      </w:tr>
      <w:tr w:rsidRPr="00BD3229" w:rsidR="001879B6" w:rsidTr="000F3FCA" w14:paraId="63325C41" w14:textId="77777777">
        <w:trPr>
          <w:trHeight w:val="1113"/>
        </w:trPr>
        <w:tc>
          <w:tcPr>
            <w:tcW w:w="2689" w:type="dxa"/>
            <w:tcBorders>
              <w:top w:val="single" w:color="auto" w:sz="4" w:space="0"/>
              <w:left w:val="single" w:color="auto" w:sz="4" w:space="0"/>
              <w:bottom w:val="single" w:color="auto" w:sz="4" w:space="0"/>
              <w:right w:val="single" w:color="auto" w:sz="4" w:space="0"/>
            </w:tcBorders>
            <w:shd w:val="clear" w:color="auto" w:fill="C00000"/>
            <w:hideMark/>
          </w:tcPr>
          <w:p w:rsidRPr="00BD3229" w:rsidR="001879B6" w:rsidP="000F3FCA" w:rsidRDefault="001879B6" w14:paraId="0AF963E2" w14:textId="77777777">
            <w:pPr>
              <w:spacing w:after="160" w:line="259" w:lineRule="auto"/>
              <w:rPr>
                <w:b/>
                <w:sz w:val="24"/>
                <w:szCs w:val="24"/>
              </w:rPr>
            </w:pPr>
            <w:r w:rsidRPr="00BD3229">
              <w:rPr>
                <w:b/>
                <w:sz w:val="24"/>
                <w:szCs w:val="24"/>
              </w:rPr>
              <w:t>Postconditions:</w:t>
            </w:r>
          </w:p>
        </w:tc>
        <w:tc>
          <w:tcPr>
            <w:tcW w:w="6661" w:type="dxa"/>
            <w:gridSpan w:val="2"/>
            <w:tcBorders>
              <w:top w:val="single" w:color="auto" w:sz="4" w:space="0"/>
              <w:left w:val="single" w:color="auto" w:sz="4" w:space="0"/>
              <w:bottom w:val="single" w:color="auto" w:sz="4" w:space="0"/>
              <w:right w:val="single" w:color="auto" w:sz="4" w:space="0"/>
            </w:tcBorders>
            <w:hideMark/>
          </w:tcPr>
          <w:p w:rsidRPr="00BD3229" w:rsidR="001879B6" w:rsidP="000F3FCA" w:rsidRDefault="001879B6" w14:paraId="1C7978B2" w14:textId="77777777">
            <w:pPr>
              <w:spacing w:after="160" w:line="259" w:lineRule="auto"/>
              <w:rPr>
                <w:sz w:val="24"/>
                <w:szCs w:val="24"/>
              </w:rPr>
            </w:pPr>
            <w:r w:rsidRPr="20BBD547">
              <w:rPr>
                <w:sz w:val="24"/>
                <w:szCs w:val="24"/>
              </w:rPr>
              <w:t>Changes made by the administrator to the barangay employee account should be recorded.</w:t>
            </w:r>
          </w:p>
          <w:p w:rsidRPr="00BD3229" w:rsidR="001879B6" w:rsidP="000F3FCA" w:rsidRDefault="001879B6" w14:paraId="7B1802DA" w14:textId="77777777">
            <w:pPr>
              <w:spacing w:after="160" w:line="259" w:lineRule="auto"/>
              <w:rPr>
                <w:sz w:val="24"/>
                <w:szCs w:val="24"/>
              </w:rPr>
            </w:pPr>
            <w:r w:rsidRPr="00BD3229">
              <w:rPr>
                <w:sz w:val="24"/>
                <w:szCs w:val="24"/>
              </w:rPr>
              <w:t xml:space="preserve"> information which will be stored in the Barangay Employee Database; additionally, information should be valid.</w:t>
            </w:r>
          </w:p>
        </w:tc>
      </w:tr>
      <w:tr w:rsidRPr="00BD3229" w:rsidR="001879B6" w:rsidTr="000F3FCA" w14:paraId="2DAACE28" w14:textId="77777777">
        <w:trPr>
          <w:trHeight w:val="238"/>
        </w:trPr>
        <w:tc>
          <w:tcPr>
            <w:tcW w:w="2689" w:type="dxa"/>
            <w:vMerge w:val="restart"/>
            <w:tcBorders>
              <w:top w:val="single" w:color="auto" w:sz="4" w:space="0"/>
              <w:left w:val="single" w:color="auto" w:sz="4" w:space="0"/>
              <w:bottom w:val="single" w:color="auto" w:sz="4" w:space="0"/>
              <w:right w:val="single" w:color="auto" w:sz="4" w:space="0"/>
            </w:tcBorders>
            <w:shd w:val="clear" w:color="auto" w:fill="C00000"/>
            <w:hideMark/>
          </w:tcPr>
          <w:p w:rsidRPr="00BD3229" w:rsidR="001879B6" w:rsidP="000F3FCA" w:rsidRDefault="001879B6" w14:paraId="1E0A1B95" w14:textId="77777777">
            <w:pPr>
              <w:spacing w:after="160" w:line="259" w:lineRule="auto"/>
              <w:rPr>
                <w:b/>
                <w:sz w:val="24"/>
                <w:szCs w:val="24"/>
              </w:rPr>
            </w:pPr>
            <w:r w:rsidRPr="00BD3229">
              <w:rPr>
                <w:b/>
                <w:sz w:val="24"/>
                <w:szCs w:val="24"/>
              </w:rPr>
              <w:t>Flow of Activities:</w:t>
            </w:r>
          </w:p>
        </w:tc>
        <w:tc>
          <w:tcPr>
            <w:tcW w:w="3330" w:type="dxa"/>
            <w:tcBorders>
              <w:top w:val="single" w:color="auto" w:sz="4" w:space="0"/>
              <w:left w:val="single" w:color="auto" w:sz="4" w:space="0"/>
              <w:bottom w:val="single" w:color="auto" w:sz="4" w:space="0"/>
              <w:right w:val="single" w:color="auto" w:sz="4" w:space="0"/>
            </w:tcBorders>
            <w:hideMark/>
          </w:tcPr>
          <w:p w:rsidRPr="00BD3229" w:rsidR="001879B6" w:rsidP="000F3FCA" w:rsidRDefault="001879B6" w14:paraId="04D0E12C" w14:textId="77777777">
            <w:pPr>
              <w:spacing w:after="160" w:line="259" w:lineRule="auto"/>
              <w:rPr>
                <w:b/>
                <w:sz w:val="24"/>
                <w:szCs w:val="24"/>
              </w:rPr>
            </w:pPr>
            <w:r w:rsidRPr="00BD3229">
              <w:rPr>
                <w:b/>
                <w:sz w:val="24"/>
                <w:szCs w:val="24"/>
              </w:rPr>
              <w:t>Actor</w:t>
            </w:r>
          </w:p>
        </w:tc>
        <w:tc>
          <w:tcPr>
            <w:tcW w:w="3331" w:type="dxa"/>
            <w:tcBorders>
              <w:top w:val="single" w:color="auto" w:sz="4" w:space="0"/>
              <w:left w:val="single" w:color="auto" w:sz="4" w:space="0"/>
              <w:bottom w:val="single" w:color="auto" w:sz="4" w:space="0"/>
              <w:right w:val="single" w:color="auto" w:sz="4" w:space="0"/>
            </w:tcBorders>
            <w:hideMark/>
          </w:tcPr>
          <w:p w:rsidRPr="00BD3229" w:rsidR="001879B6" w:rsidP="000F3FCA" w:rsidRDefault="001879B6" w14:paraId="5C5B17BE" w14:textId="77777777">
            <w:pPr>
              <w:spacing w:after="160" w:line="259" w:lineRule="auto"/>
              <w:rPr>
                <w:b/>
                <w:sz w:val="24"/>
                <w:szCs w:val="24"/>
              </w:rPr>
            </w:pPr>
            <w:r w:rsidRPr="00BD3229">
              <w:rPr>
                <w:b/>
                <w:sz w:val="24"/>
                <w:szCs w:val="24"/>
              </w:rPr>
              <w:t>System</w:t>
            </w:r>
          </w:p>
        </w:tc>
      </w:tr>
      <w:tr w:rsidRPr="00BD3229" w:rsidR="001879B6" w:rsidTr="000F3FCA" w14:paraId="37426945" w14:textId="77777777">
        <w:trPr>
          <w:trHeight w:val="4086"/>
        </w:trPr>
        <w:tc>
          <w:tcPr>
            <w:tcW w:w="0" w:type="auto"/>
            <w:vMerge/>
            <w:vAlign w:val="center"/>
            <w:hideMark/>
          </w:tcPr>
          <w:p w:rsidRPr="00BD3229" w:rsidR="001879B6" w:rsidP="000F3FCA" w:rsidRDefault="001879B6" w14:paraId="0CB3B139" w14:textId="77777777">
            <w:pPr>
              <w:spacing w:after="160" w:line="259" w:lineRule="auto"/>
              <w:rPr>
                <w:b/>
                <w:sz w:val="24"/>
                <w:szCs w:val="24"/>
              </w:rPr>
            </w:pPr>
          </w:p>
        </w:tc>
        <w:tc>
          <w:tcPr>
            <w:tcW w:w="3330" w:type="dxa"/>
            <w:tcBorders>
              <w:top w:val="single" w:color="auto" w:sz="4" w:space="0"/>
              <w:left w:val="single" w:color="auto" w:sz="4" w:space="0"/>
              <w:bottom w:val="single" w:color="auto" w:sz="4" w:space="0"/>
              <w:right w:val="single" w:color="auto" w:sz="4" w:space="0"/>
            </w:tcBorders>
          </w:tcPr>
          <w:p w:rsidRPr="00BD3229" w:rsidR="001879B6" w:rsidP="000F3FCA" w:rsidRDefault="001879B6" w14:paraId="64A27F44" w14:textId="77777777">
            <w:pPr>
              <w:spacing w:after="160" w:line="259" w:lineRule="auto"/>
              <w:rPr>
                <w:sz w:val="24"/>
                <w:szCs w:val="24"/>
              </w:rPr>
            </w:pPr>
            <w:r w:rsidRPr="50E34450">
              <w:rPr>
                <w:sz w:val="24"/>
                <w:szCs w:val="24"/>
              </w:rPr>
              <w:t xml:space="preserve"> </w:t>
            </w:r>
          </w:p>
          <w:p w:rsidRPr="00BD3229" w:rsidR="001879B6" w:rsidP="000F3FCA" w:rsidRDefault="001879B6" w14:paraId="48F9504F" w14:textId="77777777">
            <w:pPr>
              <w:spacing w:after="160" w:line="259" w:lineRule="auto"/>
              <w:rPr>
                <w:sz w:val="24"/>
                <w:szCs w:val="24"/>
              </w:rPr>
            </w:pPr>
            <w:r w:rsidRPr="20BBD547">
              <w:rPr>
                <w:sz w:val="24"/>
                <w:szCs w:val="24"/>
              </w:rPr>
              <w:t xml:space="preserve">1. Administrator clicks </w:t>
            </w:r>
            <w:r>
              <w:rPr>
                <w:sz w:val="24"/>
                <w:szCs w:val="24"/>
              </w:rPr>
              <w:t xml:space="preserve">the </w:t>
            </w:r>
            <w:r w:rsidRPr="20BBD547">
              <w:rPr>
                <w:sz w:val="24"/>
                <w:szCs w:val="24"/>
              </w:rPr>
              <w:t>edit button on a certain employee from the list</w:t>
            </w:r>
            <w:r>
              <w:rPr>
                <w:sz w:val="24"/>
                <w:szCs w:val="24"/>
              </w:rPr>
              <w:t>.</w:t>
            </w:r>
          </w:p>
          <w:p w:rsidRPr="00BD3229" w:rsidR="001879B6" w:rsidP="000F3FCA" w:rsidRDefault="001879B6" w14:paraId="1F8AC32A" w14:textId="77777777">
            <w:pPr>
              <w:spacing w:after="160" w:line="259" w:lineRule="auto"/>
              <w:rPr>
                <w:sz w:val="24"/>
                <w:szCs w:val="24"/>
              </w:rPr>
            </w:pPr>
          </w:p>
          <w:p w:rsidRPr="00BD3229" w:rsidR="001879B6" w:rsidP="000F3FCA" w:rsidRDefault="001879B6" w14:paraId="296DDB48" w14:textId="77777777">
            <w:pPr>
              <w:spacing w:after="160" w:line="259" w:lineRule="auto"/>
              <w:rPr>
                <w:sz w:val="24"/>
                <w:szCs w:val="24"/>
              </w:rPr>
            </w:pPr>
            <w:r w:rsidRPr="20BBD547">
              <w:rPr>
                <w:sz w:val="24"/>
                <w:szCs w:val="24"/>
              </w:rPr>
              <w:t>2. Administrator edits barangay employee information</w:t>
            </w:r>
            <w:r>
              <w:rPr>
                <w:sz w:val="24"/>
                <w:szCs w:val="24"/>
              </w:rPr>
              <w:t>.</w:t>
            </w:r>
          </w:p>
          <w:p w:rsidRPr="00BD3229" w:rsidR="001879B6" w:rsidP="000F3FCA" w:rsidRDefault="001879B6" w14:paraId="76821565" w14:textId="77777777">
            <w:pPr>
              <w:spacing w:after="160" w:line="259" w:lineRule="auto"/>
              <w:rPr>
                <w:sz w:val="24"/>
                <w:szCs w:val="24"/>
              </w:rPr>
            </w:pPr>
          </w:p>
          <w:p w:rsidRPr="00BD3229" w:rsidR="001879B6" w:rsidP="000F3FCA" w:rsidRDefault="001879B6" w14:paraId="777BC564" w14:textId="77777777">
            <w:pPr>
              <w:spacing w:after="160" w:line="259" w:lineRule="auto"/>
              <w:rPr>
                <w:sz w:val="24"/>
                <w:szCs w:val="24"/>
              </w:rPr>
            </w:pPr>
            <w:r w:rsidRPr="20BBD547">
              <w:rPr>
                <w:sz w:val="24"/>
                <w:szCs w:val="24"/>
              </w:rPr>
              <w:t xml:space="preserve">3. Administrator clicks </w:t>
            </w:r>
            <w:r>
              <w:rPr>
                <w:sz w:val="24"/>
                <w:szCs w:val="24"/>
              </w:rPr>
              <w:t xml:space="preserve">the </w:t>
            </w:r>
            <w:r w:rsidRPr="20BBD547">
              <w:rPr>
                <w:sz w:val="24"/>
                <w:szCs w:val="24"/>
              </w:rPr>
              <w:t>reset password button</w:t>
            </w:r>
            <w:r>
              <w:rPr>
                <w:sz w:val="24"/>
                <w:szCs w:val="24"/>
              </w:rPr>
              <w:t>.</w:t>
            </w:r>
          </w:p>
          <w:p w:rsidRPr="00BD3229" w:rsidR="001879B6" w:rsidP="000F3FCA" w:rsidRDefault="001879B6" w14:paraId="6250775A" w14:textId="77777777">
            <w:pPr>
              <w:spacing w:after="160" w:line="259" w:lineRule="auto"/>
              <w:rPr>
                <w:sz w:val="24"/>
                <w:szCs w:val="24"/>
              </w:rPr>
            </w:pPr>
          </w:p>
          <w:p w:rsidRPr="00BD3229" w:rsidR="001879B6" w:rsidP="000F3FCA" w:rsidRDefault="001879B6" w14:paraId="43FF926F" w14:textId="53755629">
            <w:pPr>
              <w:spacing w:after="160" w:line="259" w:lineRule="auto"/>
              <w:rPr>
                <w:sz w:val="24"/>
                <w:szCs w:val="24"/>
              </w:rPr>
            </w:pPr>
            <w:r w:rsidRPr="50E34450">
              <w:rPr>
                <w:sz w:val="24"/>
                <w:szCs w:val="24"/>
              </w:rPr>
              <w:t>4. Administrator clicks</w:t>
            </w:r>
            <w:r>
              <w:rPr>
                <w:sz w:val="24"/>
                <w:szCs w:val="24"/>
              </w:rPr>
              <w:t xml:space="preserve"> the</w:t>
            </w:r>
            <w:r w:rsidRPr="50E34450">
              <w:rPr>
                <w:sz w:val="24"/>
                <w:szCs w:val="24"/>
              </w:rPr>
              <w:t xml:space="preserve"> save button</w:t>
            </w:r>
            <w:r>
              <w:rPr>
                <w:sz w:val="24"/>
                <w:szCs w:val="24"/>
              </w:rPr>
              <w:t>.</w:t>
            </w:r>
          </w:p>
        </w:tc>
        <w:tc>
          <w:tcPr>
            <w:tcW w:w="3331" w:type="dxa"/>
            <w:tcBorders>
              <w:top w:val="single" w:color="auto" w:sz="4" w:space="0"/>
              <w:left w:val="single" w:color="auto" w:sz="4" w:space="0"/>
              <w:bottom w:val="single" w:color="auto" w:sz="4" w:space="0"/>
              <w:right w:val="single" w:color="auto" w:sz="4" w:space="0"/>
            </w:tcBorders>
          </w:tcPr>
          <w:p w:rsidRPr="00BD3229" w:rsidR="001879B6" w:rsidP="000F3FCA" w:rsidRDefault="001879B6" w14:paraId="3EA184E4" w14:textId="77777777">
            <w:pPr>
              <w:spacing w:after="160" w:line="259" w:lineRule="auto"/>
              <w:rPr>
                <w:sz w:val="24"/>
                <w:szCs w:val="24"/>
              </w:rPr>
            </w:pPr>
          </w:p>
          <w:p w:rsidRPr="00BD3229" w:rsidR="001879B6" w:rsidP="000F3FCA" w:rsidRDefault="001879B6" w14:paraId="5573ED21" w14:textId="77777777">
            <w:pPr>
              <w:spacing w:after="160" w:line="259" w:lineRule="auto"/>
              <w:rPr>
                <w:sz w:val="24"/>
                <w:szCs w:val="24"/>
              </w:rPr>
            </w:pPr>
            <w:r w:rsidRPr="20BBD547">
              <w:rPr>
                <w:sz w:val="24"/>
                <w:szCs w:val="24"/>
              </w:rPr>
              <w:t>1.1 Display barangay employee personal information</w:t>
            </w:r>
          </w:p>
          <w:p w:rsidRPr="00BD3229" w:rsidR="001879B6" w:rsidP="000F3FCA" w:rsidRDefault="001879B6" w14:paraId="5B5CDDB5" w14:textId="77777777">
            <w:pPr>
              <w:spacing w:after="160" w:line="259" w:lineRule="auto"/>
              <w:rPr>
                <w:sz w:val="24"/>
                <w:szCs w:val="24"/>
              </w:rPr>
            </w:pPr>
          </w:p>
          <w:p w:rsidRPr="00BD3229" w:rsidR="001879B6" w:rsidP="000F3FCA" w:rsidRDefault="001879B6" w14:paraId="14B256FA" w14:textId="77777777">
            <w:pPr>
              <w:spacing w:after="160" w:line="259" w:lineRule="auto"/>
              <w:rPr>
                <w:sz w:val="24"/>
                <w:szCs w:val="24"/>
              </w:rPr>
            </w:pPr>
            <w:r w:rsidRPr="20BBD547">
              <w:rPr>
                <w:sz w:val="24"/>
                <w:szCs w:val="24"/>
              </w:rPr>
              <w:t>2.1 Display Barangay Employee editable account information</w:t>
            </w:r>
          </w:p>
          <w:p w:rsidRPr="00BD3229" w:rsidR="001879B6" w:rsidP="000F3FCA" w:rsidRDefault="001879B6" w14:paraId="18BF6FB7" w14:textId="77777777">
            <w:pPr>
              <w:spacing w:after="160" w:line="259" w:lineRule="auto"/>
              <w:rPr>
                <w:sz w:val="24"/>
                <w:szCs w:val="24"/>
              </w:rPr>
            </w:pPr>
          </w:p>
          <w:p w:rsidRPr="00BD3229" w:rsidR="001879B6" w:rsidP="000F3FCA" w:rsidRDefault="001879B6" w14:paraId="032D907B" w14:textId="77777777">
            <w:pPr>
              <w:spacing w:after="160" w:line="259" w:lineRule="auto"/>
              <w:rPr>
                <w:sz w:val="24"/>
                <w:szCs w:val="24"/>
              </w:rPr>
            </w:pPr>
            <w:r w:rsidRPr="20BBD547">
              <w:rPr>
                <w:sz w:val="24"/>
                <w:szCs w:val="24"/>
              </w:rPr>
              <w:t>3.1 Display required password format</w:t>
            </w:r>
            <w:r>
              <w:rPr>
                <w:sz w:val="24"/>
                <w:szCs w:val="24"/>
              </w:rPr>
              <w:t>.</w:t>
            </w:r>
          </w:p>
          <w:p w:rsidRPr="00BD3229" w:rsidR="001879B6" w:rsidP="000F3FCA" w:rsidRDefault="001879B6" w14:paraId="060C7FBA" w14:textId="77777777">
            <w:pPr>
              <w:spacing w:after="160" w:line="259" w:lineRule="auto"/>
              <w:rPr>
                <w:sz w:val="24"/>
                <w:szCs w:val="24"/>
              </w:rPr>
            </w:pPr>
          </w:p>
          <w:p w:rsidRPr="00BD3229" w:rsidR="001879B6" w:rsidP="000F3FCA" w:rsidRDefault="001879B6" w14:paraId="288CA92A" w14:textId="77777777">
            <w:pPr>
              <w:spacing w:after="160" w:line="259" w:lineRule="auto"/>
              <w:rPr>
                <w:sz w:val="24"/>
                <w:szCs w:val="24"/>
              </w:rPr>
            </w:pPr>
            <w:r w:rsidRPr="20BBD547">
              <w:rPr>
                <w:sz w:val="24"/>
                <w:szCs w:val="24"/>
              </w:rPr>
              <w:t>4.1 Update Barangay Employee personal information to Barangay Employee Database</w:t>
            </w:r>
          </w:p>
        </w:tc>
      </w:tr>
      <w:tr w:rsidRPr="00BD3229" w:rsidR="001879B6" w:rsidTr="000F3FCA" w14:paraId="13FDAD24" w14:textId="77777777">
        <w:trPr>
          <w:trHeight w:val="1520"/>
        </w:trPr>
        <w:tc>
          <w:tcPr>
            <w:tcW w:w="0" w:type="auto"/>
            <w:tcBorders>
              <w:top w:val="single" w:color="auto" w:sz="4" w:space="0"/>
              <w:left w:val="single" w:color="auto" w:sz="4" w:space="0"/>
              <w:bottom w:val="single" w:color="auto" w:sz="4" w:space="0"/>
              <w:right w:val="single" w:color="auto" w:sz="4" w:space="0"/>
            </w:tcBorders>
            <w:shd w:val="clear" w:color="auto" w:fill="C00000"/>
          </w:tcPr>
          <w:p w:rsidRPr="00477AF2" w:rsidR="001879B6" w:rsidP="000F3FCA" w:rsidRDefault="001879B6" w14:paraId="09CD4F6E" w14:textId="77777777">
            <w:pPr>
              <w:spacing w:after="160" w:line="259" w:lineRule="auto"/>
            </w:pPr>
            <w:r w:rsidRPr="166C6446">
              <w:rPr>
                <w:b/>
                <w:bCs/>
                <w:sz w:val="24"/>
                <w:szCs w:val="24"/>
              </w:rPr>
              <w:t>Alternative flow</w:t>
            </w:r>
          </w:p>
          <w:p w:rsidRPr="00477AF2" w:rsidR="001879B6" w:rsidP="000F3FCA" w:rsidRDefault="001879B6" w14:paraId="246CD22E" w14:textId="77777777">
            <w:pPr>
              <w:rPr>
                <w:b/>
              </w:rPr>
            </w:pP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7DC7F06B" w14:textId="7960FC46">
            <w:r w:rsidRPr="3029D617">
              <w:rPr>
                <w:b/>
                <w:bCs/>
              </w:rPr>
              <w:t xml:space="preserve">At Step 3 </w:t>
            </w:r>
            <w:r>
              <w:t>If the required password format for password reset is not met, a new password will not be recorded and updated in the barangay database.</w:t>
            </w:r>
          </w:p>
          <w:p w:rsidR="001879B6" w:rsidP="000F3FCA" w:rsidRDefault="001879B6" w14:paraId="7A5F4489" w14:textId="77777777"/>
          <w:p w:rsidRPr="00BD3229" w:rsidR="001879B6" w:rsidP="000F3FCA" w:rsidRDefault="001879B6" w14:paraId="33D52BCA" w14:textId="77777777">
            <w:r w:rsidRPr="3029D617">
              <w:rPr>
                <w:b/>
                <w:bCs/>
              </w:rPr>
              <w:t xml:space="preserve">At Step 4 </w:t>
            </w:r>
            <w:r>
              <w:t>If the Administrator does not fill in all the information properly and has the same existing email and phone number within the database, then an error message appears, and the wrong form will be highlighted.</w:t>
            </w:r>
          </w:p>
        </w:tc>
      </w:tr>
    </w:tbl>
    <w:p w:rsidR="001879B6" w:rsidP="001879B6" w:rsidRDefault="001879B6" w14:paraId="05E7FFDE" w14:textId="77777777"/>
    <w:p w:rsidR="001879B6" w:rsidP="001879B6" w:rsidRDefault="001879B6" w14:paraId="304FAD8F" w14:textId="77777777"/>
    <w:p w:rsidRPr="00154CF3" w:rsidR="001879B6" w:rsidP="001879B6" w:rsidRDefault="00154CF3" w14:paraId="7BC20C7B" w14:textId="3FE44F80">
      <w:pPr>
        <w:pStyle w:val="Caption"/>
        <w:keepNext/>
        <w:jc w:val="center"/>
        <w:rPr>
          <w:i w:val="0"/>
          <w:color w:val="000000" w:themeColor="text1"/>
          <w:sz w:val="24"/>
          <w:szCs w:val="24"/>
        </w:rPr>
      </w:pPr>
      <w:bookmarkStart w:name="_Toc150781770" w:id="111"/>
      <w:bookmarkStart w:name="_Toc150946802" w:id="112"/>
      <w:bookmarkStart w:name="_Toc150947148" w:id="113"/>
      <w:r w:rsidRPr="00154CF3">
        <w:rPr>
          <w:i w:val="0"/>
          <w:iCs w:val="0"/>
          <w:color w:val="000000" w:themeColor="text1"/>
          <w:sz w:val="24"/>
          <w:szCs w:val="24"/>
        </w:rPr>
        <w:t xml:space="preserve">TABLE </w:t>
      </w:r>
      <w:r w:rsidRPr="00154CF3" w:rsidR="00534A7B">
        <w:rPr>
          <w:i w:val="0"/>
          <w:iCs w:val="0"/>
          <w:color w:val="000000" w:themeColor="text1"/>
          <w:sz w:val="24"/>
          <w:szCs w:val="24"/>
        </w:rPr>
        <w:fldChar w:fldCharType="begin"/>
      </w:r>
      <w:r w:rsidRPr="00154CF3" w:rsidR="00534A7B">
        <w:rPr>
          <w:i w:val="0"/>
          <w:iCs w:val="0"/>
          <w:color w:val="000000" w:themeColor="text1"/>
          <w:sz w:val="24"/>
          <w:szCs w:val="24"/>
        </w:rPr>
        <w:instrText xml:space="preserve"> SEQ TABLE \* ARABIC </w:instrText>
      </w:r>
      <w:r w:rsidRPr="00154CF3" w:rsidR="00534A7B">
        <w:rPr>
          <w:i w:val="0"/>
          <w:iCs w:val="0"/>
          <w:color w:val="000000" w:themeColor="text1"/>
          <w:sz w:val="24"/>
          <w:szCs w:val="24"/>
        </w:rPr>
        <w:fldChar w:fldCharType="separate"/>
      </w:r>
      <w:r w:rsidRPr="00154CF3">
        <w:rPr>
          <w:i w:val="0"/>
          <w:iCs w:val="0"/>
          <w:noProof/>
          <w:color w:val="000000" w:themeColor="text1"/>
          <w:sz w:val="24"/>
          <w:szCs w:val="24"/>
        </w:rPr>
        <w:t>17</w:t>
      </w:r>
      <w:r w:rsidRPr="00154CF3" w:rsidR="00534A7B">
        <w:rPr>
          <w:i w:val="0"/>
          <w:iCs w:val="0"/>
          <w:color w:val="000000" w:themeColor="text1"/>
          <w:sz w:val="24"/>
          <w:szCs w:val="24"/>
        </w:rPr>
        <w:fldChar w:fldCharType="end"/>
      </w:r>
      <w:r w:rsidRPr="00154CF3">
        <w:rPr>
          <w:i w:val="0"/>
          <w:iCs w:val="0"/>
          <w:color w:val="000000" w:themeColor="text1"/>
          <w:sz w:val="24"/>
          <w:szCs w:val="24"/>
        </w:rPr>
        <w:t xml:space="preserve"> </w:t>
      </w:r>
      <w:bookmarkEnd w:id="111"/>
      <w:r w:rsidRPr="00154CF3">
        <w:rPr>
          <w:i w:val="0"/>
          <w:iCs w:val="0"/>
          <w:color w:val="000000" w:themeColor="text1"/>
          <w:sz w:val="24"/>
          <w:szCs w:val="24"/>
        </w:rPr>
        <w:br/>
      </w:r>
      <w:r w:rsidRPr="00154CF3">
        <w:rPr>
          <w:i w:val="0"/>
          <w:iCs w:val="0"/>
          <w:color w:val="000000" w:themeColor="text1"/>
          <w:sz w:val="24"/>
          <w:szCs w:val="24"/>
        </w:rPr>
        <w:t>EMPLOYE EDITS EMPLOYEE ACCOUNT</w:t>
      </w:r>
      <w:commentRangeStart w:id="114"/>
      <w:commentRangeEnd w:id="114"/>
      <w:r w:rsidRPr="00154CF3">
        <w:rPr>
          <w:rStyle w:val="CommentReference"/>
          <w:i w:val="0"/>
          <w:iCs w:val="0"/>
          <w:color w:val="000000" w:themeColor="text1"/>
          <w:sz w:val="24"/>
          <w:szCs w:val="24"/>
        </w:rPr>
        <w:commentReference w:id="114"/>
      </w:r>
      <w:bookmarkEnd w:id="112"/>
      <w:bookmarkEnd w:id="113"/>
    </w:p>
    <w:tbl>
      <w:tblPr>
        <w:tblStyle w:val="TableGrid"/>
        <w:tblW w:w="0" w:type="auto"/>
        <w:tblLook w:val="04A0" w:firstRow="1" w:lastRow="0" w:firstColumn="1" w:lastColumn="0" w:noHBand="0" w:noVBand="1"/>
      </w:tblPr>
      <w:tblGrid>
        <w:gridCol w:w="2689"/>
        <w:gridCol w:w="3330"/>
        <w:gridCol w:w="3331"/>
      </w:tblGrid>
      <w:tr w:rsidR="001879B6" w:rsidTr="000F3FCA" w14:paraId="6B4DA877"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5E65BA1A" w14:textId="77777777">
            <w:pPr>
              <w:rPr>
                <w:b/>
                <w:bCs/>
                <w:sz w:val="24"/>
                <w:szCs w:val="24"/>
              </w:rPr>
            </w:pPr>
            <w:r w:rsidRPr="20BBD547">
              <w:rPr>
                <w:b/>
                <w:bCs/>
                <w:sz w:val="24"/>
                <w:szCs w:val="24"/>
              </w:rPr>
              <w:t>Use Case Number</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7FA1552D" w14:textId="77777777">
            <w:pPr>
              <w:rPr>
                <w:sz w:val="24"/>
                <w:szCs w:val="24"/>
              </w:rPr>
            </w:pPr>
            <w:r w:rsidRPr="20BBD547">
              <w:rPr>
                <w:sz w:val="24"/>
                <w:szCs w:val="24"/>
              </w:rPr>
              <w:t>UC2.5</w:t>
            </w:r>
          </w:p>
        </w:tc>
      </w:tr>
      <w:tr w:rsidR="001879B6" w:rsidTr="000F3FCA" w14:paraId="15977D23"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1D44C6A8" w14:textId="77777777">
            <w:pPr>
              <w:rPr>
                <w:b/>
                <w:bCs/>
                <w:sz w:val="24"/>
                <w:szCs w:val="24"/>
              </w:rPr>
            </w:pPr>
            <w:r w:rsidRPr="20BBD547">
              <w:rPr>
                <w:b/>
                <w:bCs/>
                <w:sz w:val="24"/>
                <w:szCs w:val="24"/>
              </w:rPr>
              <w:t>Use Case Name:</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7285E462" w14:textId="77777777">
            <w:pPr>
              <w:spacing w:after="160" w:line="259" w:lineRule="auto"/>
              <w:rPr>
                <w:sz w:val="24"/>
                <w:szCs w:val="24"/>
              </w:rPr>
            </w:pPr>
            <w:r w:rsidRPr="20BBD547">
              <w:rPr>
                <w:sz w:val="24"/>
                <w:szCs w:val="24"/>
              </w:rPr>
              <w:t>Employe Edits Employee Account</w:t>
            </w:r>
          </w:p>
        </w:tc>
      </w:tr>
      <w:tr w:rsidR="001879B6" w:rsidTr="000F3FCA" w14:paraId="22EAB083"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6FA8732A" w14:textId="77777777">
            <w:pPr>
              <w:spacing w:after="160" w:line="259" w:lineRule="auto"/>
              <w:rPr>
                <w:b/>
                <w:bCs/>
                <w:sz w:val="24"/>
                <w:szCs w:val="24"/>
              </w:rPr>
            </w:pPr>
            <w:r w:rsidRPr="20BBD547">
              <w:rPr>
                <w:b/>
                <w:bCs/>
                <w:sz w:val="24"/>
                <w:szCs w:val="24"/>
              </w:rPr>
              <w:t>Actors: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2C570F17" w14:textId="77777777">
            <w:pPr>
              <w:spacing w:after="160" w:line="259" w:lineRule="auto"/>
              <w:rPr>
                <w:sz w:val="24"/>
                <w:szCs w:val="24"/>
              </w:rPr>
            </w:pPr>
            <w:r w:rsidRPr="20BBD547">
              <w:rPr>
                <w:sz w:val="24"/>
                <w:szCs w:val="24"/>
              </w:rPr>
              <w:t>Barangay Employee</w:t>
            </w:r>
          </w:p>
        </w:tc>
      </w:tr>
      <w:tr w:rsidR="001879B6" w:rsidTr="000F3FCA" w14:paraId="4CC874A1" w14:textId="77777777">
        <w:trPr>
          <w:trHeight w:val="985"/>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20824C30" w14:textId="77777777">
            <w:pPr>
              <w:spacing w:after="160" w:line="259" w:lineRule="auto"/>
              <w:rPr>
                <w:b/>
                <w:bCs/>
                <w:sz w:val="24"/>
                <w:szCs w:val="24"/>
              </w:rPr>
            </w:pPr>
            <w:r w:rsidRPr="20BBD547">
              <w:rPr>
                <w:b/>
                <w:bCs/>
                <w:sz w:val="24"/>
                <w:szCs w:val="24"/>
              </w:rPr>
              <w:t>Preconditions: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41B18290" w14:textId="4D9FB998">
            <w:pPr>
              <w:spacing w:after="160" w:line="259" w:lineRule="auto"/>
              <w:rPr>
                <w:sz w:val="24"/>
                <w:szCs w:val="24"/>
              </w:rPr>
            </w:pPr>
            <w:r w:rsidRPr="20BBD547">
              <w:rPr>
                <w:sz w:val="24"/>
                <w:szCs w:val="24"/>
              </w:rPr>
              <w:t>Barangay Employee must be logged</w:t>
            </w:r>
            <w:r>
              <w:rPr>
                <w:sz w:val="24"/>
                <w:szCs w:val="24"/>
              </w:rPr>
              <w:t xml:space="preserve"> in.</w:t>
            </w:r>
            <w:r w:rsidRPr="20BBD547">
              <w:rPr>
                <w:sz w:val="24"/>
                <w:szCs w:val="24"/>
              </w:rPr>
              <w:t xml:space="preserve"> </w:t>
            </w:r>
          </w:p>
          <w:p w:rsidR="001879B6" w:rsidP="000F3FCA" w:rsidRDefault="6FAABE74" w14:paraId="51EA9FD5" w14:textId="6D256FBD">
            <w:pPr>
              <w:spacing w:after="160" w:line="259" w:lineRule="auto"/>
              <w:rPr>
                <w:sz w:val="24"/>
                <w:szCs w:val="24"/>
              </w:rPr>
            </w:pPr>
            <w:r w:rsidRPr="2334F8B0">
              <w:rPr>
                <w:sz w:val="24"/>
                <w:szCs w:val="24"/>
              </w:rPr>
              <w:t>Employees</w:t>
            </w:r>
            <w:r w:rsidRPr="20BBD547" w:rsidR="001879B6">
              <w:rPr>
                <w:sz w:val="24"/>
                <w:szCs w:val="24"/>
              </w:rPr>
              <w:t xml:space="preserve"> must be in </w:t>
            </w:r>
            <w:r w:rsidRPr="2334F8B0" w:rsidR="6330D642">
              <w:rPr>
                <w:sz w:val="24"/>
                <w:szCs w:val="24"/>
              </w:rPr>
              <w:t xml:space="preserve">the </w:t>
            </w:r>
            <w:r w:rsidRPr="20BBD547" w:rsidR="001879B6">
              <w:rPr>
                <w:sz w:val="24"/>
                <w:szCs w:val="24"/>
              </w:rPr>
              <w:t>Active Barangay Employee Tab</w:t>
            </w:r>
            <w:r w:rsidR="001879B6">
              <w:rPr>
                <w:sz w:val="24"/>
                <w:szCs w:val="24"/>
              </w:rPr>
              <w:t>.</w:t>
            </w:r>
          </w:p>
          <w:p w:rsidR="001879B6" w:rsidP="000F3FCA" w:rsidRDefault="001879B6" w14:paraId="3102A032" w14:textId="77777777">
            <w:pPr>
              <w:spacing w:after="160" w:line="259" w:lineRule="auto"/>
              <w:rPr>
                <w:sz w:val="24"/>
                <w:szCs w:val="24"/>
              </w:rPr>
            </w:pPr>
            <w:r w:rsidRPr="20BBD547">
              <w:rPr>
                <w:sz w:val="24"/>
                <w:szCs w:val="24"/>
              </w:rPr>
              <w:t>Must have an Active Barangay Employee Account to edit.</w:t>
            </w:r>
          </w:p>
        </w:tc>
      </w:tr>
      <w:tr w:rsidR="001879B6" w:rsidTr="000F3FCA" w14:paraId="66A0D2E8" w14:textId="77777777">
        <w:trPr>
          <w:trHeight w:val="1113"/>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412F35DB" w14:textId="77777777">
            <w:pPr>
              <w:spacing w:after="160" w:line="259" w:lineRule="auto"/>
              <w:rPr>
                <w:b/>
                <w:bCs/>
                <w:sz w:val="24"/>
                <w:szCs w:val="24"/>
              </w:rPr>
            </w:pPr>
            <w:r w:rsidRPr="20BBD547">
              <w:rPr>
                <w:b/>
                <w:bCs/>
                <w:sz w:val="24"/>
                <w:szCs w:val="24"/>
              </w:rPr>
              <w:t>Postconditions: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4B31E594" w14:textId="77777777">
            <w:pPr>
              <w:spacing w:after="160" w:line="259" w:lineRule="auto"/>
              <w:rPr>
                <w:sz w:val="24"/>
                <w:szCs w:val="24"/>
              </w:rPr>
            </w:pPr>
            <w:r w:rsidRPr="20BBD547">
              <w:rPr>
                <w:sz w:val="24"/>
                <w:szCs w:val="24"/>
              </w:rPr>
              <w:t>Changes made by the administrator to the barangay employee account should be recorded.</w:t>
            </w:r>
          </w:p>
          <w:p w:rsidR="001879B6" w:rsidP="000F3FCA" w:rsidRDefault="001879B6" w14:paraId="5441427F" w14:textId="77777777">
            <w:pPr>
              <w:spacing w:after="160" w:line="259" w:lineRule="auto"/>
              <w:rPr>
                <w:sz w:val="24"/>
                <w:szCs w:val="24"/>
              </w:rPr>
            </w:pPr>
            <w:r w:rsidRPr="20BBD547">
              <w:rPr>
                <w:sz w:val="24"/>
                <w:szCs w:val="24"/>
              </w:rPr>
              <w:t xml:space="preserve"> information which will be stored in the Barangay Employee Database; additionally, information should be valid.</w:t>
            </w:r>
          </w:p>
        </w:tc>
      </w:tr>
      <w:tr w:rsidR="001879B6" w:rsidTr="000F3FCA" w14:paraId="6C63B026" w14:textId="77777777">
        <w:trPr>
          <w:trHeight w:val="238"/>
        </w:trPr>
        <w:tc>
          <w:tcPr>
            <w:tcW w:w="2689" w:type="dxa"/>
            <w:vMerge w:val="restart"/>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42C80724" w14:textId="77777777">
            <w:pPr>
              <w:spacing w:after="160" w:line="259" w:lineRule="auto"/>
              <w:rPr>
                <w:b/>
                <w:bCs/>
                <w:sz w:val="24"/>
                <w:szCs w:val="24"/>
              </w:rPr>
            </w:pPr>
            <w:r w:rsidRPr="20BBD547">
              <w:rPr>
                <w:b/>
                <w:bCs/>
                <w:sz w:val="24"/>
                <w:szCs w:val="24"/>
              </w:rPr>
              <w:t>Flow of Activities:</w:t>
            </w:r>
          </w:p>
        </w:tc>
        <w:tc>
          <w:tcPr>
            <w:tcW w:w="3330" w:type="dxa"/>
            <w:tcBorders>
              <w:top w:val="single" w:color="auto" w:sz="4" w:space="0"/>
              <w:left w:val="single" w:color="auto" w:sz="4" w:space="0"/>
              <w:bottom w:val="single" w:color="auto" w:sz="4" w:space="0"/>
              <w:right w:val="single" w:color="auto" w:sz="4" w:space="0"/>
            </w:tcBorders>
          </w:tcPr>
          <w:p w:rsidR="001879B6" w:rsidP="000F3FCA" w:rsidRDefault="001879B6" w14:paraId="0EC6C965" w14:textId="77777777">
            <w:pPr>
              <w:spacing w:after="160" w:line="259" w:lineRule="auto"/>
              <w:rPr>
                <w:b/>
                <w:bCs/>
                <w:sz w:val="24"/>
                <w:szCs w:val="24"/>
              </w:rPr>
            </w:pPr>
            <w:r w:rsidRPr="20BBD547">
              <w:rPr>
                <w:b/>
                <w:bCs/>
                <w:sz w:val="24"/>
                <w:szCs w:val="24"/>
              </w:rPr>
              <w:t>Actor</w:t>
            </w:r>
          </w:p>
        </w:tc>
        <w:tc>
          <w:tcPr>
            <w:tcW w:w="3331" w:type="dxa"/>
            <w:tcBorders>
              <w:top w:val="single" w:color="auto" w:sz="4" w:space="0"/>
              <w:left w:val="single" w:color="auto" w:sz="4" w:space="0"/>
              <w:bottom w:val="single" w:color="auto" w:sz="4" w:space="0"/>
              <w:right w:val="single" w:color="auto" w:sz="4" w:space="0"/>
            </w:tcBorders>
          </w:tcPr>
          <w:p w:rsidR="001879B6" w:rsidP="000F3FCA" w:rsidRDefault="001879B6" w14:paraId="7B28EEF2" w14:textId="77777777">
            <w:pPr>
              <w:spacing w:after="160" w:line="259" w:lineRule="auto"/>
              <w:rPr>
                <w:b/>
                <w:bCs/>
                <w:sz w:val="24"/>
                <w:szCs w:val="24"/>
              </w:rPr>
            </w:pPr>
            <w:r w:rsidRPr="20BBD547">
              <w:rPr>
                <w:b/>
                <w:bCs/>
                <w:sz w:val="24"/>
                <w:szCs w:val="24"/>
              </w:rPr>
              <w:t>System</w:t>
            </w:r>
          </w:p>
        </w:tc>
      </w:tr>
      <w:tr w:rsidR="001879B6" w:rsidTr="000F3FCA" w14:paraId="1D7E37AA" w14:textId="77777777">
        <w:trPr>
          <w:trHeight w:val="4086"/>
        </w:trPr>
        <w:tc>
          <w:tcPr>
            <w:tcW w:w="2689" w:type="dxa"/>
            <w:vMerge/>
          </w:tcPr>
          <w:p w:rsidR="001879B6" w:rsidP="000F3FCA" w:rsidRDefault="001879B6" w14:paraId="476993EC" w14:textId="77777777"/>
        </w:tc>
        <w:tc>
          <w:tcPr>
            <w:tcW w:w="3330" w:type="dxa"/>
            <w:tcBorders>
              <w:top w:val="single" w:color="auto" w:sz="4" w:space="0"/>
              <w:left w:val="single" w:color="auto" w:sz="4" w:space="0"/>
              <w:bottom w:val="single" w:color="auto" w:sz="4" w:space="0"/>
              <w:right w:val="single" w:color="auto" w:sz="4" w:space="0"/>
            </w:tcBorders>
          </w:tcPr>
          <w:p w:rsidR="001879B6" w:rsidP="000F3FCA" w:rsidRDefault="001879B6" w14:paraId="385C90CA" w14:textId="77777777">
            <w:pPr>
              <w:spacing w:after="160" w:line="259" w:lineRule="auto"/>
              <w:rPr>
                <w:sz w:val="24"/>
                <w:szCs w:val="24"/>
              </w:rPr>
            </w:pPr>
            <w:r w:rsidRPr="20BBD547">
              <w:rPr>
                <w:sz w:val="24"/>
                <w:szCs w:val="24"/>
              </w:rPr>
              <w:t xml:space="preserve"> </w:t>
            </w:r>
          </w:p>
          <w:p w:rsidR="001879B6" w:rsidP="000F3FCA" w:rsidRDefault="001879B6" w14:paraId="522B56DF" w14:textId="77777777">
            <w:pPr>
              <w:spacing w:after="160" w:line="259" w:lineRule="auto"/>
              <w:rPr>
                <w:sz w:val="24"/>
                <w:szCs w:val="24"/>
              </w:rPr>
            </w:pPr>
            <w:r w:rsidRPr="20BBD547">
              <w:rPr>
                <w:sz w:val="24"/>
                <w:szCs w:val="24"/>
              </w:rPr>
              <w:t xml:space="preserve">1. Employee clicks </w:t>
            </w:r>
            <w:r>
              <w:rPr>
                <w:sz w:val="24"/>
                <w:szCs w:val="24"/>
              </w:rPr>
              <w:t xml:space="preserve">the </w:t>
            </w:r>
            <w:r w:rsidRPr="20BBD547">
              <w:rPr>
                <w:sz w:val="24"/>
                <w:szCs w:val="24"/>
              </w:rPr>
              <w:t>edit button on a certain employee from the list</w:t>
            </w:r>
            <w:r>
              <w:rPr>
                <w:sz w:val="24"/>
                <w:szCs w:val="24"/>
              </w:rPr>
              <w:t>.</w:t>
            </w:r>
          </w:p>
          <w:p w:rsidR="001879B6" w:rsidP="000F3FCA" w:rsidRDefault="001879B6" w14:paraId="63B07968" w14:textId="77777777">
            <w:pPr>
              <w:spacing w:after="160" w:line="259" w:lineRule="auto"/>
              <w:rPr>
                <w:sz w:val="24"/>
                <w:szCs w:val="24"/>
              </w:rPr>
            </w:pPr>
          </w:p>
          <w:p w:rsidR="001879B6" w:rsidP="000F3FCA" w:rsidRDefault="001879B6" w14:paraId="042E872B" w14:textId="77777777">
            <w:pPr>
              <w:spacing w:after="160" w:line="259" w:lineRule="auto"/>
              <w:rPr>
                <w:sz w:val="24"/>
                <w:szCs w:val="24"/>
              </w:rPr>
            </w:pPr>
            <w:r w:rsidRPr="20BBD547">
              <w:rPr>
                <w:sz w:val="24"/>
                <w:szCs w:val="24"/>
              </w:rPr>
              <w:t>2. Employee edits barangay employee information</w:t>
            </w:r>
            <w:r>
              <w:rPr>
                <w:sz w:val="24"/>
                <w:szCs w:val="24"/>
              </w:rPr>
              <w:t>.</w:t>
            </w:r>
          </w:p>
          <w:p w:rsidR="001879B6" w:rsidP="000F3FCA" w:rsidRDefault="001879B6" w14:paraId="08041DD1" w14:textId="77777777">
            <w:pPr>
              <w:spacing w:after="160" w:line="259" w:lineRule="auto"/>
              <w:rPr>
                <w:sz w:val="24"/>
                <w:szCs w:val="24"/>
              </w:rPr>
            </w:pPr>
          </w:p>
          <w:p w:rsidR="001879B6" w:rsidP="000F3FCA" w:rsidRDefault="001879B6" w14:paraId="20F8A050" w14:textId="77777777">
            <w:pPr>
              <w:spacing w:after="160" w:line="259" w:lineRule="auto"/>
              <w:rPr>
                <w:sz w:val="24"/>
                <w:szCs w:val="24"/>
              </w:rPr>
            </w:pPr>
            <w:r w:rsidRPr="20BBD547">
              <w:rPr>
                <w:sz w:val="24"/>
                <w:szCs w:val="24"/>
              </w:rPr>
              <w:t>3. Employee clicks</w:t>
            </w:r>
            <w:r>
              <w:rPr>
                <w:sz w:val="24"/>
                <w:szCs w:val="24"/>
              </w:rPr>
              <w:t xml:space="preserve"> the</w:t>
            </w:r>
            <w:r w:rsidRPr="20BBD547">
              <w:rPr>
                <w:sz w:val="24"/>
                <w:szCs w:val="24"/>
              </w:rPr>
              <w:t xml:space="preserve"> reset password button</w:t>
            </w:r>
            <w:r>
              <w:rPr>
                <w:sz w:val="24"/>
                <w:szCs w:val="24"/>
              </w:rPr>
              <w:t>.</w:t>
            </w:r>
          </w:p>
          <w:p w:rsidR="001879B6" w:rsidP="000F3FCA" w:rsidRDefault="001879B6" w14:paraId="7D2AD82D" w14:textId="77777777">
            <w:pPr>
              <w:spacing w:after="160" w:line="259" w:lineRule="auto"/>
              <w:rPr>
                <w:sz w:val="24"/>
                <w:szCs w:val="24"/>
              </w:rPr>
            </w:pPr>
          </w:p>
          <w:p w:rsidR="001879B6" w:rsidP="000F3FCA" w:rsidRDefault="001879B6" w14:paraId="6FB4429C" w14:textId="77777777">
            <w:pPr>
              <w:spacing w:after="160" w:line="259" w:lineRule="auto"/>
              <w:rPr>
                <w:sz w:val="24"/>
                <w:szCs w:val="24"/>
              </w:rPr>
            </w:pPr>
            <w:r w:rsidRPr="20BBD547">
              <w:rPr>
                <w:sz w:val="24"/>
                <w:szCs w:val="24"/>
              </w:rPr>
              <w:t xml:space="preserve">4.  Employee clicks </w:t>
            </w:r>
            <w:r>
              <w:rPr>
                <w:sz w:val="24"/>
                <w:szCs w:val="24"/>
              </w:rPr>
              <w:t xml:space="preserve">the </w:t>
            </w:r>
            <w:r w:rsidRPr="20BBD547">
              <w:rPr>
                <w:sz w:val="24"/>
                <w:szCs w:val="24"/>
              </w:rPr>
              <w:t>save button</w:t>
            </w:r>
            <w:r>
              <w:rPr>
                <w:sz w:val="24"/>
                <w:szCs w:val="24"/>
              </w:rPr>
              <w:t>.</w:t>
            </w:r>
          </w:p>
        </w:tc>
        <w:tc>
          <w:tcPr>
            <w:tcW w:w="3331" w:type="dxa"/>
            <w:tcBorders>
              <w:top w:val="single" w:color="auto" w:sz="4" w:space="0"/>
              <w:left w:val="single" w:color="auto" w:sz="4" w:space="0"/>
              <w:bottom w:val="single" w:color="auto" w:sz="4" w:space="0"/>
              <w:right w:val="single" w:color="auto" w:sz="4" w:space="0"/>
            </w:tcBorders>
          </w:tcPr>
          <w:p w:rsidR="001879B6" w:rsidP="000F3FCA" w:rsidRDefault="001879B6" w14:paraId="716C5C12" w14:textId="77777777">
            <w:pPr>
              <w:spacing w:after="160" w:line="259" w:lineRule="auto"/>
              <w:rPr>
                <w:sz w:val="24"/>
                <w:szCs w:val="24"/>
              </w:rPr>
            </w:pPr>
          </w:p>
          <w:p w:rsidR="001879B6" w:rsidP="000F3FCA" w:rsidRDefault="001879B6" w14:paraId="6515130D" w14:textId="77777777">
            <w:pPr>
              <w:spacing w:after="160" w:line="259" w:lineRule="auto"/>
              <w:rPr>
                <w:sz w:val="24"/>
                <w:szCs w:val="24"/>
              </w:rPr>
            </w:pPr>
            <w:r w:rsidRPr="20BBD547">
              <w:rPr>
                <w:sz w:val="24"/>
                <w:szCs w:val="24"/>
              </w:rPr>
              <w:t>1.1 Display barangay employee personal information</w:t>
            </w:r>
          </w:p>
          <w:p w:rsidR="001879B6" w:rsidP="000F3FCA" w:rsidRDefault="001879B6" w14:paraId="7488C4F1" w14:textId="77777777">
            <w:pPr>
              <w:spacing w:after="160" w:line="259" w:lineRule="auto"/>
              <w:rPr>
                <w:sz w:val="24"/>
                <w:szCs w:val="24"/>
              </w:rPr>
            </w:pPr>
          </w:p>
          <w:p w:rsidR="001879B6" w:rsidP="000F3FCA" w:rsidRDefault="001879B6" w14:paraId="3DF84EFB" w14:textId="77777777">
            <w:pPr>
              <w:spacing w:after="160" w:line="259" w:lineRule="auto"/>
              <w:rPr>
                <w:sz w:val="24"/>
                <w:szCs w:val="24"/>
              </w:rPr>
            </w:pPr>
            <w:r w:rsidRPr="20BBD547">
              <w:rPr>
                <w:sz w:val="24"/>
                <w:szCs w:val="24"/>
              </w:rPr>
              <w:t>2.1 Display Barangay Employee editable account information</w:t>
            </w:r>
          </w:p>
          <w:p w:rsidR="001879B6" w:rsidP="000F3FCA" w:rsidRDefault="001879B6" w14:paraId="79FACFB8" w14:textId="77777777">
            <w:pPr>
              <w:spacing w:after="160" w:line="259" w:lineRule="auto"/>
              <w:rPr>
                <w:sz w:val="24"/>
                <w:szCs w:val="24"/>
              </w:rPr>
            </w:pPr>
          </w:p>
          <w:p w:rsidR="001879B6" w:rsidP="000F3FCA" w:rsidRDefault="001879B6" w14:paraId="25FFAC33" w14:textId="77777777">
            <w:pPr>
              <w:spacing w:after="160" w:line="259" w:lineRule="auto"/>
              <w:rPr>
                <w:sz w:val="24"/>
                <w:szCs w:val="24"/>
              </w:rPr>
            </w:pPr>
            <w:r w:rsidRPr="20BBD547">
              <w:rPr>
                <w:sz w:val="24"/>
                <w:szCs w:val="24"/>
              </w:rPr>
              <w:t>3.1 Display required password format</w:t>
            </w:r>
            <w:r>
              <w:rPr>
                <w:sz w:val="24"/>
                <w:szCs w:val="24"/>
              </w:rPr>
              <w:t>.</w:t>
            </w:r>
          </w:p>
          <w:p w:rsidR="001879B6" w:rsidP="000F3FCA" w:rsidRDefault="001879B6" w14:paraId="5C7DD8CC" w14:textId="77777777">
            <w:pPr>
              <w:spacing w:after="160" w:line="259" w:lineRule="auto"/>
              <w:rPr>
                <w:sz w:val="24"/>
                <w:szCs w:val="24"/>
              </w:rPr>
            </w:pPr>
          </w:p>
          <w:p w:rsidR="001879B6" w:rsidP="000F3FCA" w:rsidRDefault="001879B6" w14:paraId="62F2F3C2" w14:textId="77777777">
            <w:pPr>
              <w:spacing w:after="160" w:line="259" w:lineRule="auto"/>
              <w:rPr>
                <w:sz w:val="24"/>
                <w:szCs w:val="24"/>
              </w:rPr>
            </w:pPr>
            <w:r w:rsidRPr="20BBD547">
              <w:rPr>
                <w:sz w:val="24"/>
                <w:szCs w:val="24"/>
              </w:rPr>
              <w:t>4.1 Update Barangay Employee personal information to Barangay Employee Database</w:t>
            </w:r>
          </w:p>
        </w:tc>
      </w:tr>
      <w:tr w:rsidR="001879B6" w:rsidTr="000F3FCA" w14:paraId="2EA0641E" w14:textId="77777777">
        <w:trPr>
          <w:trHeight w:val="152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0E2A349A" w14:textId="77777777">
            <w:pPr>
              <w:spacing w:after="160" w:line="259" w:lineRule="auto"/>
            </w:pPr>
            <w:r w:rsidRPr="20BBD547">
              <w:rPr>
                <w:b/>
                <w:bCs/>
                <w:sz w:val="24"/>
                <w:szCs w:val="24"/>
              </w:rPr>
              <w:t>Alternative flow</w:t>
            </w:r>
          </w:p>
          <w:p w:rsidR="001879B6" w:rsidP="000F3FCA" w:rsidRDefault="001879B6" w14:paraId="0430A222" w14:textId="77777777">
            <w:pPr>
              <w:rPr>
                <w:b/>
                <w:bCs/>
              </w:rPr>
            </w:pP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58C8AFF1" w14:textId="0D341C11">
            <w:pPr>
              <w:rPr>
                <w:sz w:val="24"/>
                <w:szCs w:val="24"/>
              </w:rPr>
            </w:pPr>
            <w:r w:rsidRPr="09F00E2F">
              <w:rPr>
                <w:b/>
                <w:sz w:val="24"/>
                <w:szCs w:val="24"/>
              </w:rPr>
              <w:t xml:space="preserve">Step 3: </w:t>
            </w:r>
            <w:r w:rsidRPr="09F00E2F">
              <w:rPr>
                <w:sz w:val="24"/>
                <w:szCs w:val="24"/>
              </w:rPr>
              <w:t xml:space="preserve">If the required password format for password reset is not met, the new password will not be recorded and updated in the barangay database. </w:t>
            </w:r>
          </w:p>
          <w:p w:rsidR="001879B6" w:rsidP="000F3FCA" w:rsidRDefault="001879B6" w14:paraId="2612963B" w14:textId="77777777">
            <w:pPr>
              <w:rPr>
                <w:sz w:val="24"/>
                <w:szCs w:val="24"/>
              </w:rPr>
            </w:pPr>
          </w:p>
          <w:p w:rsidR="001879B6" w:rsidP="000F3FCA" w:rsidRDefault="001879B6" w14:paraId="321A1B91" w14:textId="21779F1A">
            <w:pPr>
              <w:rPr>
                <w:sz w:val="24"/>
                <w:szCs w:val="24"/>
              </w:rPr>
            </w:pPr>
            <w:r w:rsidRPr="09F00E2F">
              <w:rPr>
                <w:b/>
                <w:sz w:val="24"/>
                <w:szCs w:val="24"/>
              </w:rPr>
              <w:t>Step 4:</w:t>
            </w:r>
            <w:r w:rsidRPr="1162226E">
              <w:rPr>
                <w:b/>
                <w:sz w:val="24"/>
                <w:szCs w:val="24"/>
              </w:rPr>
              <w:t xml:space="preserve"> If</w:t>
            </w:r>
            <w:r w:rsidRPr="09F00E2F">
              <w:rPr>
                <w:sz w:val="24"/>
                <w:szCs w:val="24"/>
              </w:rPr>
              <w:t xml:space="preserve"> the Barangay Employee does not fill in all the information properly and has the same existing email and phone number within the database, then an error message appears, and the wrong form will be highlighted.</w:t>
            </w:r>
          </w:p>
        </w:tc>
      </w:tr>
    </w:tbl>
    <w:p w:rsidR="001879B6" w:rsidP="001879B6" w:rsidRDefault="001879B6" w14:paraId="5A2D8F97" w14:textId="77777777">
      <w:pPr>
        <w:rPr>
          <w:sz w:val="24"/>
          <w:szCs w:val="24"/>
        </w:rPr>
      </w:pPr>
    </w:p>
    <w:p w:rsidRPr="007062A8" w:rsidR="001879B6" w:rsidP="001879B6" w:rsidRDefault="001879B6" w14:paraId="20EA72A4" w14:textId="77777777">
      <w:pPr>
        <w:pStyle w:val="Heading2"/>
        <w:numPr>
          <w:ilvl w:val="0"/>
          <w:numId w:val="0"/>
        </w:numPr>
        <w:ind w:left="576"/>
        <w:rPr>
          <w:b w:val="0"/>
        </w:rPr>
      </w:pPr>
      <w:commentRangeStart w:id="115"/>
    </w:p>
    <w:p w:rsidRPr="00154CF3" w:rsidR="001879B6" w:rsidP="001879B6" w:rsidRDefault="00154CF3" w14:paraId="5D3CCECD" w14:textId="58012DBF">
      <w:pPr>
        <w:pStyle w:val="Caption"/>
        <w:keepNext/>
        <w:jc w:val="center"/>
        <w:rPr>
          <w:i w:val="0"/>
          <w:color w:val="000000" w:themeColor="text1"/>
          <w:sz w:val="24"/>
          <w:szCs w:val="24"/>
        </w:rPr>
      </w:pPr>
      <w:bookmarkStart w:name="_Toc150781771" w:id="116"/>
      <w:bookmarkStart w:name="_Toc150946803" w:id="117"/>
      <w:bookmarkStart w:name="_Toc150947149" w:id="118"/>
      <w:r w:rsidRPr="00154CF3">
        <w:rPr>
          <w:i w:val="0"/>
          <w:iCs w:val="0"/>
          <w:color w:val="000000" w:themeColor="text1"/>
          <w:sz w:val="24"/>
          <w:szCs w:val="24"/>
        </w:rPr>
        <w:t xml:space="preserve">TABLE </w:t>
      </w:r>
      <w:r w:rsidRPr="00154CF3" w:rsidR="00534A7B">
        <w:rPr>
          <w:i w:val="0"/>
          <w:iCs w:val="0"/>
          <w:color w:val="000000" w:themeColor="text1"/>
          <w:sz w:val="24"/>
          <w:szCs w:val="24"/>
        </w:rPr>
        <w:fldChar w:fldCharType="begin"/>
      </w:r>
      <w:r w:rsidRPr="00154CF3" w:rsidR="00534A7B">
        <w:rPr>
          <w:i w:val="0"/>
          <w:iCs w:val="0"/>
          <w:color w:val="000000" w:themeColor="text1"/>
          <w:sz w:val="24"/>
          <w:szCs w:val="24"/>
        </w:rPr>
        <w:instrText xml:space="preserve"> SEQ TABLE \* ARABIC </w:instrText>
      </w:r>
      <w:r w:rsidRPr="00154CF3" w:rsidR="00534A7B">
        <w:rPr>
          <w:i w:val="0"/>
          <w:iCs w:val="0"/>
          <w:color w:val="000000" w:themeColor="text1"/>
          <w:sz w:val="24"/>
          <w:szCs w:val="24"/>
        </w:rPr>
        <w:fldChar w:fldCharType="separate"/>
      </w:r>
      <w:r w:rsidRPr="00154CF3">
        <w:rPr>
          <w:i w:val="0"/>
          <w:iCs w:val="0"/>
          <w:noProof/>
          <w:color w:val="000000" w:themeColor="text1"/>
          <w:sz w:val="24"/>
          <w:szCs w:val="24"/>
        </w:rPr>
        <w:t>18</w:t>
      </w:r>
      <w:r w:rsidRPr="00154CF3" w:rsidR="00534A7B">
        <w:rPr>
          <w:i w:val="0"/>
          <w:iCs w:val="0"/>
          <w:color w:val="000000" w:themeColor="text1"/>
          <w:sz w:val="24"/>
          <w:szCs w:val="24"/>
        </w:rPr>
        <w:fldChar w:fldCharType="end"/>
      </w:r>
      <w:r w:rsidRPr="00154CF3">
        <w:rPr>
          <w:i w:val="0"/>
          <w:iCs w:val="0"/>
          <w:color w:val="000000" w:themeColor="text1"/>
          <w:sz w:val="24"/>
          <w:szCs w:val="24"/>
        </w:rPr>
        <w:t xml:space="preserve"> </w:t>
      </w:r>
      <w:bookmarkEnd w:id="116"/>
      <w:r w:rsidRPr="00154CF3">
        <w:rPr>
          <w:i w:val="0"/>
          <w:iCs w:val="0"/>
          <w:color w:val="000000" w:themeColor="text1"/>
          <w:sz w:val="24"/>
          <w:szCs w:val="24"/>
        </w:rPr>
        <w:br/>
      </w:r>
      <w:r w:rsidRPr="00154CF3">
        <w:rPr>
          <w:i w:val="0"/>
          <w:iCs w:val="0"/>
          <w:color w:val="000000" w:themeColor="text1"/>
          <w:sz w:val="24"/>
          <w:szCs w:val="24"/>
        </w:rPr>
        <w:t>DEACTIVATE BARANGAY RESIDENT ACCOUNT</w:t>
      </w:r>
      <w:commentRangeEnd w:id="115"/>
      <w:r w:rsidRPr="00154CF3">
        <w:rPr>
          <w:rStyle w:val="CommentReference"/>
          <w:i w:val="0"/>
          <w:iCs w:val="0"/>
          <w:color w:val="000000" w:themeColor="text1"/>
          <w:sz w:val="24"/>
          <w:szCs w:val="24"/>
        </w:rPr>
        <w:commentReference w:id="115"/>
      </w:r>
      <w:bookmarkEnd w:id="117"/>
      <w:bookmarkEnd w:id="118"/>
    </w:p>
    <w:tbl>
      <w:tblPr>
        <w:tblStyle w:val="TableGrid"/>
        <w:tblW w:w="0" w:type="auto"/>
        <w:tblLook w:val="04A0" w:firstRow="1" w:lastRow="0" w:firstColumn="1" w:lastColumn="0" w:noHBand="0" w:noVBand="1"/>
      </w:tblPr>
      <w:tblGrid>
        <w:gridCol w:w="2689"/>
        <w:gridCol w:w="3330"/>
        <w:gridCol w:w="3331"/>
      </w:tblGrid>
      <w:tr w:rsidR="001879B6" w:rsidTr="000F3FCA" w14:paraId="4692015F"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00D6646B" w14:textId="77777777">
            <w:pPr>
              <w:rPr>
                <w:b/>
                <w:bCs/>
                <w:sz w:val="24"/>
                <w:szCs w:val="24"/>
              </w:rPr>
            </w:pPr>
            <w:r w:rsidRPr="2B06E459">
              <w:rPr>
                <w:b/>
                <w:bCs/>
                <w:sz w:val="24"/>
                <w:szCs w:val="24"/>
              </w:rPr>
              <w:t>Use case Number</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3BD71D76" w14:textId="77777777">
            <w:pPr>
              <w:rPr>
                <w:sz w:val="24"/>
                <w:szCs w:val="24"/>
              </w:rPr>
            </w:pPr>
            <w:r w:rsidRPr="2B06E459">
              <w:rPr>
                <w:sz w:val="24"/>
                <w:szCs w:val="24"/>
              </w:rPr>
              <w:t>UC</w:t>
            </w:r>
            <w:r>
              <w:rPr>
                <w:sz w:val="24"/>
                <w:szCs w:val="24"/>
              </w:rPr>
              <w:t>3.1</w:t>
            </w:r>
          </w:p>
        </w:tc>
      </w:tr>
      <w:tr w:rsidR="001879B6" w:rsidTr="000F3FCA" w14:paraId="0224F935"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6A4B8615" w14:textId="77777777">
            <w:pPr>
              <w:rPr>
                <w:b/>
                <w:bCs/>
                <w:sz w:val="24"/>
                <w:szCs w:val="24"/>
              </w:rPr>
            </w:pPr>
            <w:r w:rsidRPr="2B06E459">
              <w:rPr>
                <w:b/>
                <w:bCs/>
                <w:sz w:val="24"/>
                <w:szCs w:val="24"/>
              </w:rPr>
              <w:t>Use Case Name:</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6E63B508" w14:textId="77777777">
            <w:pPr>
              <w:spacing w:after="160" w:line="259" w:lineRule="auto"/>
            </w:pPr>
            <w:r w:rsidRPr="2B06E459">
              <w:rPr>
                <w:rFonts w:eastAsia="Cambria" w:cs="Cambria"/>
                <w:color w:val="000000" w:themeColor="text1"/>
                <w:sz w:val="24"/>
                <w:szCs w:val="24"/>
              </w:rPr>
              <w:t xml:space="preserve">Deactivate Barangay Resident Account </w:t>
            </w:r>
            <w:r w:rsidRPr="2B06E459">
              <w:rPr>
                <w:rFonts w:eastAsia="Cambria" w:cs="Cambria"/>
                <w:sz w:val="24"/>
                <w:szCs w:val="24"/>
              </w:rPr>
              <w:t xml:space="preserve"> </w:t>
            </w:r>
          </w:p>
        </w:tc>
      </w:tr>
      <w:tr w:rsidR="001879B6" w:rsidTr="000F3FCA" w14:paraId="113BAED5"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5F791F1F" w14:textId="77777777">
            <w:pPr>
              <w:spacing w:after="160" w:line="259" w:lineRule="auto"/>
              <w:rPr>
                <w:b/>
                <w:bCs/>
                <w:sz w:val="24"/>
                <w:szCs w:val="24"/>
              </w:rPr>
            </w:pPr>
            <w:r w:rsidRPr="2B06E459">
              <w:rPr>
                <w:b/>
                <w:bCs/>
                <w:sz w:val="24"/>
                <w:szCs w:val="24"/>
              </w:rPr>
              <w:t>Actors: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44ABE34C" w14:textId="77777777">
            <w:pPr>
              <w:spacing w:after="160" w:line="259" w:lineRule="auto"/>
              <w:rPr>
                <w:sz w:val="24"/>
                <w:szCs w:val="24"/>
              </w:rPr>
            </w:pPr>
            <w:r w:rsidRPr="2B06E459">
              <w:rPr>
                <w:sz w:val="24"/>
                <w:szCs w:val="24"/>
              </w:rPr>
              <w:t xml:space="preserve">Administrator  </w:t>
            </w:r>
          </w:p>
        </w:tc>
      </w:tr>
      <w:tr w:rsidR="001879B6" w:rsidTr="000F3FCA" w14:paraId="4D5ADD7C" w14:textId="77777777">
        <w:trPr>
          <w:trHeight w:val="985"/>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39AEDB26" w14:textId="77777777">
            <w:pPr>
              <w:spacing w:after="160" w:line="259" w:lineRule="auto"/>
              <w:rPr>
                <w:b/>
                <w:bCs/>
                <w:sz w:val="24"/>
                <w:szCs w:val="24"/>
              </w:rPr>
            </w:pPr>
            <w:r w:rsidRPr="2B06E459">
              <w:rPr>
                <w:b/>
                <w:bCs/>
                <w:sz w:val="24"/>
                <w:szCs w:val="24"/>
              </w:rPr>
              <w:t>Preconditions: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041A1C5F" w14:textId="5A7660E9">
            <w:pPr>
              <w:spacing w:after="160" w:line="259" w:lineRule="auto"/>
              <w:rPr>
                <w:sz w:val="24"/>
                <w:szCs w:val="24"/>
              </w:rPr>
            </w:pPr>
            <w:r w:rsidRPr="2B06E459">
              <w:rPr>
                <w:sz w:val="24"/>
                <w:szCs w:val="24"/>
              </w:rPr>
              <w:t>Administrator must be logged</w:t>
            </w:r>
            <w:r>
              <w:rPr>
                <w:sz w:val="24"/>
                <w:szCs w:val="24"/>
              </w:rPr>
              <w:t xml:space="preserve"> in. </w:t>
            </w:r>
          </w:p>
          <w:p w:rsidR="001879B6" w:rsidP="000F3FCA" w:rsidRDefault="001879B6" w14:paraId="78BF1AA3" w14:textId="6024ADF7">
            <w:pPr>
              <w:spacing w:after="160" w:line="259" w:lineRule="auto"/>
              <w:rPr>
                <w:sz w:val="24"/>
                <w:szCs w:val="24"/>
              </w:rPr>
            </w:pPr>
            <w:r w:rsidRPr="20BBD547">
              <w:rPr>
                <w:sz w:val="24"/>
                <w:szCs w:val="24"/>
              </w:rPr>
              <w:t>Must have an existing Barangay Active Resident Account to deactivate</w:t>
            </w:r>
            <w:r w:rsidRPr="20BBD547" w:rsidR="00B80D58">
              <w:rPr>
                <w:sz w:val="24"/>
                <w:szCs w:val="24"/>
              </w:rPr>
              <w:t>.</w:t>
            </w:r>
          </w:p>
          <w:p w:rsidR="001879B6" w:rsidP="000F3FCA" w:rsidRDefault="0E1890DF" w14:paraId="566DCCE9" w14:textId="692204FC">
            <w:pPr>
              <w:spacing w:after="160" w:line="259" w:lineRule="auto"/>
              <w:rPr>
                <w:sz w:val="24"/>
                <w:szCs w:val="24"/>
              </w:rPr>
            </w:pPr>
            <w:r w:rsidRPr="2334F8B0">
              <w:rPr>
                <w:sz w:val="24"/>
                <w:szCs w:val="24"/>
              </w:rPr>
              <w:t>The administrator</w:t>
            </w:r>
            <w:r w:rsidRPr="2B06E459" w:rsidR="001879B6">
              <w:rPr>
                <w:sz w:val="24"/>
                <w:szCs w:val="24"/>
              </w:rPr>
              <w:t xml:space="preserve"> must be in </w:t>
            </w:r>
            <w:r w:rsidRPr="2334F8B0" w:rsidR="5349087F">
              <w:rPr>
                <w:sz w:val="24"/>
                <w:szCs w:val="24"/>
              </w:rPr>
              <w:t xml:space="preserve">the </w:t>
            </w:r>
            <w:r w:rsidRPr="2B06E459" w:rsidR="001879B6">
              <w:rPr>
                <w:sz w:val="24"/>
                <w:szCs w:val="24"/>
              </w:rPr>
              <w:t>Active Resident Account Tab</w:t>
            </w:r>
            <w:r w:rsidR="001879B6">
              <w:rPr>
                <w:sz w:val="24"/>
                <w:szCs w:val="24"/>
              </w:rPr>
              <w:t>.</w:t>
            </w:r>
          </w:p>
        </w:tc>
      </w:tr>
      <w:tr w:rsidR="001879B6" w:rsidTr="000F3FCA" w14:paraId="3C35D12C" w14:textId="77777777">
        <w:trPr>
          <w:trHeight w:val="1113"/>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31EFCBE5" w14:textId="77777777">
            <w:pPr>
              <w:spacing w:after="160" w:line="259" w:lineRule="auto"/>
              <w:rPr>
                <w:b/>
                <w:bCs/>
                <w:sz w:val="24"/>
                <w:szCs w:val="24"/>
              </w:rPr>
            </w:pPr>
            <w:r w:rsidRPr="2B06E459">
              <w:rPr>
                <w:b/>
                <w:bCs/>
                <w:sz w:val="24"/>
                <w:szCs w:val="24"/>
              </w:rPr>
              <w:t>Postconditions: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576DCE9B" w14:textId="74C430D6">
            <w:pPr>
              <w:spacing w:after="160" w:line="259" w:lineRule="auto"/>
              <w:rPr>
                <w:sz w:val="24"/>
                <w:szCs w:val="24"/>
              </w:rPr>
            </w:pPr>
            <w:r w:rsidRPr="20BBD547">
              <w:rPr>
                <w:sz w:val="24"/>
                <w:szCs w:val="24"/>
              </w:rPr>
              <w:t xml:space="preserve">Barangay resident account should be deactivated once the administrator </w:t>
            </w:r>
            <w:r w:rsidRPr="1162226E" w:rsidR="648A188F">
              <w:rPr>
                <w:sz w:val="24"/>
                <w:szCs w:val="24"/>
              </w:rPr>
              <w:t>deactivates it</w:t>
            </w:r>
            <w:r>
              <w:rPr>
                <w:sz w:val="24"/>
                <w:szCs w:val="24"/>
              </w:rPr>
              <w:t>.</w:t>
            </w:r>
          </w:p>
          <w:p w:rsidR="001879B6" w:rsidP="000F3FCA" w:rsidRDefault="001879B6" w14:paraId="2A9BF5EA" w14:textId="77777777">
            <w:pPr>
              <w:spacing w:after="160" w:line="259" w:lineRule="auto"/>
              <w:rPr>
                <w:sz w:val="24"/>
                <w:szCs w:val="24"/>
              </w:rPr>
            </w:pPr>
            <w:r w:rsidRPr="2B06E459">
              <w:rPr>
                <w:sz w:val="24"/>
                <w:szCs w:val="24"/>
              </w:rPr>
              <w:t>Employee account information will be stored in the Barangay Employee Database; additionally, information should be valid.</w:t>
            </w:r>
          </w:p>
        </w:tc>
      </w:tr>
      <w:tr w:rsidR="001879B6" w:rsidTr="000F3FCA" w14:paraId="02358A5F" w14:textId="77777777">
        <w:trPr>
          <w:trHeight w:val="238"/>
        </w:trPr>
        <w:tc>
          <w:tcPr>
            <w:tcW w:w="2689" w:type="dxa"/>
            <w:vMerge w:val="restart"/>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77A6638A" w14:textId="77777777">
            <w:pPr>
              <w:spacing w:after="160" w:line="259" w:lineRule="auto"/>
              <w:rPr>
                <w:b/>
                <w:bCs/>
                <w:sz w:val="24"/>
                <w:szCs w:val="24"/>
              </w:rPr>
            </w:pPr>
            <w:r w:rsidRPr="2B06E459">
              <w:rPr>
                <w:b/>
                <w:bCs/>
                <w:sz w:val="24"/>
                <w:szCs w:val="24"/>
              </w:rPr>
              <w:t>Flow of Activities:</w:t>
            </w:r>
          </w:p>
        </w:tc>
        <w:tc>
          <w:tcPr>
            <w:tcW w:w="3330" w:type="dxa"/>
            <w:tcBorders>
              <w:top w:val="single" w:color="auto" w:sz="4" w:space="0"/>
              <w:left w:val="single" w:color="auto" w:sz="4" w:space="0"/>
              <w:bottom w:val="single" w:color="auto" w:sz="4" w:space="0"/>
              <w:right w:val="single" w:color="auto" w:sz="4" w:space="0"/>
            </w:tcBorders>
          </w:tcPr>
          <w:p w:rsidR="001879B6" w:rsidP="000F3FCA" w:rsidRDefault="001879B6" w14:paraId="4545AE2D" w14:textId="77777777">
            <w:pPr>
              <w:spacing w:after="160" w:line="259" w:lineRule="auto"/>
              <w:rPr>
                <w:b/>
                <w:bCs/>
                <w:sz w:val="24"/>
                <w:szCs w:val="24"/>
              </w:rPr>
            </w:pPr>
            <w:r w:rsidRPr="2B06E459">
              <w:rPr>
                <w:b/>
                <w:bCs/>
                <w:sz w:val="24"/>
                <w:szCs w:val="24"/>
              </w:rPr>
              <w:t>Actor</w:t>
            </w:r>
          </w:p>
        </w:tc>
        <w:tc>
          <w:tcPr>
            <w:tcW w:w="3331" w:type="dxa"/>
            <w:tcBorders>
              <w:top w:val="single" w:color="auto" w:sz="4" w:space="0"/>
              <w:left w:val="single" w:color="auto" w:sz="4" w:space="0"/>
              <w:bottom w:val="single" w:color="auto" w:sz="4" w:space="0"/>
              <w:right w:val="single" w:color="auto" w:sz="4" w:space="0"/>
            </w:tcBorders>
          </w:tcPr>
          <w:p w:rsidR="001879B6" w:rsidP="000F3FCA" w:rsidRDefault="001879B6" w14:paraId="1D37D6BB" w14:textId="77777777">
            <w:pPr>
              <w:spacing w:after="160" w:line="259" w:lineRule="auto"/>
              <w:rPr>
                <w:b/>
                <w:bCs/>
                <w:sz w:val="24"/>
                <w:szCs w:val="24"/>
              </w:rPr>
            </w:pPr>
            <w:r w:rsidRPr="2B06E459">
              <w:rPr>
                <w:b/>
                <w:bCs/>
                <w:sz w:val="24"/>
                <w:szCs w:val="24"/>
              </w:rPr>
              <w:t>System</w:t>
            </w:r>
          </w:p>
        </w:tc>
      </w:tr>
      <w:tr w:rsidR="001879B6" w:rsidTr="000F3FCA" w14:paraId="2A902C4D" w14:textId="77777777">
        <w:trPr>
          <w:trHeight w:val="4086"/>
        </w:trPr>
        <w:tc>
          <w:tcPr>
            <w:tcW w:w="2689" w:type="dxa"/>
            <w:vMerge/>
          </w:tcPr>
          <w:p w:rsidR="001879B6" w:rsidP="000F3FCA" w:rsidRDefault="001879B6" w14:paraId="5B0A0818" w14:textId="77777777"/>
        </w:tc>
        <w:tc>
          <w:tcPr>
            <w:tcW w:w="3330" w:type="dxa"/>
            <w:tcBorders>
              <w:top w:val="single" w:color="auto" w:sz="4" w:space="0"/>
              <w:left w:val="single" w:color="auto" w:sz="4" w:space="0"/>
              <w:bottom w:val="single" w:color="auto" w:sz="4" w:space="0"/>
              <w:right w:val="single" w:color="auto" w:sz="4" w:space="0"/>
            </w:tcBorders>
          </w:tcPr>
          <w:p w:rsidR="001879B6" w:rsidP="000F3FCA" w:rsidRDefault="001879B6" w14:paraId="2AE579A8" w14:textId="77777777">
            <w:pPr>
              <w:spacing w:after="160" w:line="259" w:lineRule="auto"/>
              <w:rPr>
                <w:sz w:val="24"/>
                <w:szCs w:val="24"/>
              </w:rPr>
            </w:pPr>
          </w:p>
          <w:p w:rsidR="001879B6" w:rsidP="000F3FCA" w:rsidRDefault="001879B6" w14:paraId="4078F2F4" w14:textId="6C44960C">
            <w:pPr>
              <w:spacing w:after="160" w:line="259" w:lineRule="auto"/>
              <w:rPr>
                <w:sz w:val="24"/>
                <w:szCs w:val="24"/>
              </w:rPr>
            </w:pPr>
            <w:r w:rsidRPr="2B06E459">
              <w:rPr>
                <w:sz w:val="24"/>
                <w:szCs w:val="24"/>
              </w:rPr>
              <w:t xml:space="preserve">1. </w:t>
            </w:r>
            <w:r>
              <w:rPr>
                <w:sz w:val="24"/>
                <w:szCs w:val="24"/>
              </w:rPr>
              <w:t>The a</w:t>
            </w:r>
            <w:r w:rsidRPr="2B06E459">
              <w:rPr>
                <w:sz w:val="24"/>
                <w:szCs w:val="24"/>
              </w:rPr>
              <w:t>dministrator clicks the deactivate button from</w:t>
            </w:r>
            <w:r>
              <w:rPr>
                <w:sz w:val="24"/>
                <w:szCs w:val="24"/>
              </w:rPr>
              <w:t xml:space="preserve"> the</w:t>
            </w:r>
            <w:r w:rsidRPr="2B06E459">
              <w:rPr>
                <w:sz w:val="24"/>
                <w:szCs w:val="24"/>
              </w:rPr>
              <w:t xml:space="preserve"> Active Resident Account Tab toggle or click</w:t>
            </w:r>
            <w:r>
              <w:rPr>
                <w:sz w:val="24"/>
                <w:szCs w:val="24"/>
              </w:rPr>
              <w:t>s</w:t>
            </w:r>
            <w:r w:rsidRPr="2B06E459">
              <w:rPr>
                <w:sz w:val="24"/>
                <w:szCs w:val="24"/>
              </w:rPr>
              <w:t xml:space="preserve"> “view” to display “Resident Employee Information to deactivate </w:t>
            </w:r>
            <w:r>
              <w:rPr>
                <w:sz w:val="24"/>
                <w:szCs w:val="24"/>
              </w:rPr>
              <w:t xml:space="preserve">the </w:t>
            </w:r>
            <w:r w:rsidRPr="2B06E459">
              <w:rPr>
                <w:sz w:val="24"/>
                <w:szCs w:val="24"/>
              </w:rPr>
              <w:t xml:space="preserve">account. </w:t>
            </w:r>
          </w:p>
          <w:p w:rsidR="001879B6" w:rsidP="000F3FCA" w:rsidRDefault="001879B6" w14:paraId="7B0D5B12" w14:textId="77777777">
            <w:pPr>
              <w:spacing w:after="160" w:line="259" w:lineRule="auto"/>
              <w:rPr>
                <w:sz w:val="24"/>
                <w:szCs w:val="24"/>
              </w:rPr>
            </w:pPr>
          </w:p>
          <w:p w:rsidR="001879B6" w:rsidP="000F3FCA" w:rsidRDefault="001879B6" w14:paraId="4A6BB8F9" w14:textId="3E21FB39">
            <w:pPr>
              <w:spacing w:after="160" w:line="259" w:lineRule="auto"/>
              <w:rPr>
                <w:sz w:val="24"/>
                <w:szCs w:val="24"/>
              </w:rPr>
            </w:pPr>
            <w:r w:rsidRPr="2B06E459">
              <w:rPr>
                <w:sz w:val="24"/>
                <w:szCs w:val="24"/>
              </w:rPr>
              <w:t>2.</w:t>
            </w:r>
            <w:r w:rsidRPr="2B06E459" w:rsidDel="003D0869">
              <w:rPr>
                <w:sz w:val="24"/>
                <w:szCs w:val="24"/>
              </w:rPr>
              <w:t xml:space="preserve"> </w:t>
            </w:r>
            <w:r>
              <w:rPr>
                <w:sz w:val="24"/>
                <w:szCs w:val="24"/>
              </w:rPr>
              <w:t>The ad</w:t>
            </w:r>
            <w:r w:rsidRPr="2B06E459">
              <w:rPr>
                <w:sz w:val="24"/>
                <w:szCs w:val="24"/>
              </w:rPr>
              <w:t>ministrator inputs his/her account password for confirmation</w:t>
            </w:r>
            <w:r>
              <w:rPr>
                <w:sz w:val="24"/>
                <w:szCs w:val="24"/>
              </w:rPr>
              <w:t>.</w:t>
            </w:r>
          </w:p>
        </w:tc>
        <w:tc>
          <w:tcPr>
            <w:tcW w:w="3331" w:type="dxa"/>
            <w:tcBorders>
              <w:top w:val="single" w:color="auto" w:sz="4" w:space="0"/>
              <w:left w:val="single" w:color="auto" w:sz="4" w:space="0"/>
              <w:bottom w:val="single" w:color="auto" w:sz="4" w:space="0"/>
              <w:right w:val="single" w:color="auto" w:sz="4" w:space="0"/>
            </w:tcBorders>
          </w:tcPr>
          <w:p w:rsidR="001879B6" w:rsidP="000F3FCA" w:rsidRDefault="001879B6" w14:paraId="21A416FA" w14:textId="77777777">
            <w:pPr>
              <w:spacing w:after="160" w:line="259" w:lineRule="auto"/>
              <w:rPr>
                <w:sz w:val="24"/>
                <w:szCs w:val="24"/>
              </w:rPr>
            </w:pPr>
          </w:p>
          <w:p w:rsidR="001879B6" w:rsidP="000F3FCA" w:rsidRDefault="001879B6" w14:paraId="2F124B97" w14:textId="77777777">
            <w:pPr>
              <w:spacing w:after="160" w:line="259" w:lineRule="auto"/>
              <w:rPr>
                <w:sz w:val="24"/>
                <w:szCs w:val="24"/>
              </w:rPr>
            </w:pPr>
            <w:r w:rsidRPr="2B06E459">
              <w:rPr>
                <w:sz w:val="24"/>
                <w:szCs w:val="24"/>
              </w:rPr>
              <w:t>1.1 Display password confirmation of admin to deactivate account</w:t>
            </w:r>
            <w:r>
              <w:rPr>
                <w:sz w:val="24"/>
                <w:szCs w:val="24"/>
              </w:rPr>
              <w:t>.</w:t>
            </w:r>
          </w:p>
          <w:p w:rsidR="001879B6" w:rsidP="000F3FCA" w:rsidRDefault="001879B6" w14:paraId="6BEAA05E" w14:textId="77777777">
            <w:pPr>
              <w:spacing w:after="160" w:line="259" w:lineRule="auto"/>
              <w:rPr>
                <w:sz w:val="24"/>
                <w:szCs w:val="24"/>
              </w:rPr>
            </w:pPr>
          </w:p>
          <w:p w:rsidR="001879B6" w:rsidP="000F3FCA" w:rsidRDefault="001879B6" w14:paraId="23171F0D" w14:textId="77777777">
            <w:pPr>
              <w:spacing w:after="160" w:line="259" w:lineRule="auto"/>
              <w:rPr>
                <w:sz w:val="24"/>
                <w:szCs w:val="24"/>
              </w:rPr>
            </w:pPr>
          </w:p>
          <w:p w:rsidR="001879B6" w:rsidP="000F3FCA" w:rsidRDefault="001879B6" w14:paraId="490EF496" w14:textId="77777777">
            <w:pPr>
              <w:spacing w:after="160" w:line="259" w:lineRule="auto"/>
              <w:rPr>
                <w:sz w:val="24"/>
                <w:szCs w:val="24"/>
              </w:rPr>
            </w:pPr>
          </w:p>
          <w:p w:rsidR="001879B6" w:rsidP="000F3FCA" w:rsidRDefault="001879B6" w14:paraId="5DCA078A" w14:textId="77777777">
            <w:pPr>
              <w:spacing w:after="160" w:line="259" w:lineRule="auto"/>
              <w:rPr>
                <w:sz w:val="24"/>
                <w:szCs w:val="24"/>
              </w:rPr>
            </w:pPr>
            <w:r w:rsidRPr="2B06E459">
              <w:rPr>
                <w:sz w:val="24"/>
                <w:szCs w:val="24"/>
              </w:rPr>
              <w:t>2.1 Deactivates Barangay Resident to Barangay Employee Database</w:t>
            </w:r>
          </w:p>
        </w:tc>
      </w:tr>
      <w:tr w:rsidR="001879B6" w:rsidTr="000F3FCA" w14:paraId="4B953593" w14:textId="77777777">
        <w:trPr>
          <w:trHeight w:val="1121"/>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7800406A" w14:textId="77777777">
            <w:pPr>
              <w:spacing w:after="160" w:line="259" w:lineRule="auto"/>
            </w:pPr>
            <w:r w:rsidRPr="2B06E459">
              <w:rPr>
                <w:b/>
                <w:bCs/>
                <w:sz w:val="24"/>
                <w:szCs w:val="24"/>
              </w:rPr>
              <w:t xml:space="preserve">Alternative </w:t>
            </w:r>
            <w:r w:rsidRPr="53021534">
              <w:rPr>
                <w:b/>
                <w:bCs/>
                <w:sz w:val="24"/>
                <w:szCs w:val="24"/>
              </w:rPr>
              <w:t>flow</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3CB4166C" w14:textId="73C4EDD4">
            <w:pPr>
              <w:spacing w:after="160" w:line="259" w:lineRule="auto"/>
              <w:rPr>
                <w:sz w:val="24"/>
                <w:szCs w:val="24"/>
              </w:rPr>
            </w:pPr>
            <w:r w:rsidRPr="2B06E459">
              <w:rPr>
                <w:sz w:val="24"/>
                <w:szCs w:val="24"/>
              </w:rPr>
              <w:t xml:space="preserve">At Step 2: </w:t>
            </w:r>
            <w:r w:rsidRPr="2B06E459" w:rsidDel="003D0869">
              <w:rPr>
                <w:sz w:val="24"/>
                <w:szCs w:val="24"/>
              </w:rPr>
              <w:t>A</w:t>
            </w:r>
            <w:r w:rsidRPr="2B06E459">
              <w:rPr>
                <w:sz w:val="24"/>
                <w:szCs w:val="24"/>
              </w:rPr>
              <w:t>dministrator inputs</w:t>
            </w:r>
            <w:r>
              <w:rPr>
                <w:sz w:val="24"/>
                <w:szCs w:val="24"/>
              </w:rPr>
              <w:t xml:space="preserve"> the</w:t>
            </w:r>
            <w:r w:rsidRPr="2B06E459">
              <w:rPr>
                <w:sz w:val="24"/>
                <w:szCs w:val="24"/>
              </w:rPr>
              <w:t xml:space="preserve"> wrong password as</w:t>
            </w:r>
            <w:r>
              <w:rPr>
                <w:sz w:val="24"/>
                <w:szCs w:val="24"/>
              </w:rPr>
              <w:t xml:space="preserve"> the</w:t>
            </w:r>
            <w:r w:rsidRPr="2B06E459">
              <w:rPr>
                <w:sz w:val="24"/>
                <w:szCs w:val="24"/>
              </w:rPr>
              <w:t xml:space="preserve"> system prompts password confirmation, </w:t>
            </w:r>
            <w:r>
              <w:rPr>
                <w:sz w:val="24"/>
                <w:szCs w:val="24"/>
              </w:rPr>
              <w:t xml:space="preserve">and </w:t>
            </w:r>
            <w:r w:rsidRPr="2B06E459">
              <w:rPr>
                <w:sz w:val="24"/>
                <w:szCs w:val="24"/>
              </w:rPr>
              <w:t>the barangay resident account will not be deactivated.</w:t>
            </w:r>
          </w:p>
          <w:p w:rsidR="001879B6" w:rsidP="000F3FCA" w:rsidRDefault="001879B6" w14:paraId="63CD0712" w14:textId="77777777">
            <w:pPr>
              <w:spacing w:after="160" w:line="259" w:lineRule="auto"/>
              <w:rPr>
                <w:sz w:val="24"/>
                <w:szCs w:val="24"/>
              </w:rPr>
            </w:pPr>
          </w:p>
        </w:tc>
      </w:tr>
    </w:tbl>
    <w:p w:rsidR="001879B6" w:rsidP="001879B6" w:rsidRDefault="001879B6" w14:paraId="363521CB" w14:textId="77777777">
      <w:pPr>
        <w:rPr>
          <w:sz w:val="24"/>
          <w:szCs w:val="24"/>
        </w:rPr>
      </w:pPr>
    </w:p>
    <w:p w:rsidRPr="00154CF3" w:rsidR="001879B6" w:rsidP="001879B6" w:rsidRDefault="00154CF3" w14:paraId="2F5E36F9" w14:textId="09966F04">
      <w:pPr>
        <w:pStyle w:val="Caption"/>
        <w:keepNext/>
        <w:jc w:val="center"/>
        <w:rPr>
          <w:i w:val="0"/>
          <w:color w:val="000000" w:themeColor="text1"/>
          <w:sz w:val="24"/>
          <w:szCs w:val="24"/>
        </w:rPr>
      </w:pPr>
      <w:bookmarkStart w:name="_Toc150781772" w:id="119"/>
      <w:bookmarkStart w:name="_Toc150946804" w:id="120"/>
      <w:bookmarkStart w:name="_Toc150947150" w:id="121"/>
      <w:r w:rsidRPr="00154CF3">
        <w:rPr>
          <w:i w:val="0"/>
          <w:iCs w:val="0"/>
          <w:color w:val="000000" w:themeColor="text1"/>
          <w:sz w:val="24"/>
          <w:szCs w:val="24"/>
        </w:rPr>
        <w:t xml:space="preserve">TABLE </w:t>
      </w:r>
      <w:r w:rsidRPr="00154CF3" w:rsidR="00534A7B">
        <w:rPr>
          <w:i w:val="0"/>
          <w:iCs w:val="0"/>
          <w:color w:val="000000" w:themeColor="text1"/>
          <w:sz w:val="24"/>
          <w:szCs w:val="24"/>
        </w:rPr>
        <w:fldChar w:fldCharType="begin"/>
      </w:r>
      <w:r w:rsidRPr="00154CF3" w:rsidR="00534A7B">
        <w:rPr>
          <w:i w:val="0"/>
          <w:iCs w:val="0"/>
          <w:color w:val="000000" w:themeColor="text1"/>
          <w:sz w:val="24"/>
          <w:szCs w:val="24"/>
        </w:rPr>
        <w:instrText xml:space="preserve"> SEQ TABLE \* ARABIC </w:instrText>
      </w:r>
      <w:r w:rsidRPr="00154CF3" w:rsidR="00534A7B">
        <w:rPr>
          <w:i w:val="0"/>
          <w:iCs w:val="0"/>
          <w:color w:val="000000" w:themeColor="text1"/>
          <w:sz w:val="24"/>
          <w:szCs w:val="24"/>
        </w:rPr>
        <w:fldChar w:fldCharType="separate"/>
      </w:r>
      <w:r w:rsidRPr="00154CF3">
        <w:rPr>
          <w:i w:val="0"/>
          <w:iCs w:val="0"/>
          <w:noProof/>
          <w:color w:val="000000" w:themeColor="text1"/>
          <w:sz w:val="24"/>
          <w:szCs w:val="24"/>
        </w:rPr>
        <w:t>19</w:t>
      </w:r>
      <w:r w:rsidRPr="00154CF3" w:rsidR="00534A7B">
        <w:rPr>
          <w:i w:val="0"/>
          <w:iCs w:val="0"/>
          <w:color w:val="000000" w:themeColor="text1"/>
          <w:sz w:val="24"/>
          <w:szCs w:val="24"/>
        </w:rPr>
        <w:fldChar w:fldCharType="end"/>
      </w:r>
      <w:r w:rsidRPr="00154CF3">
        <w:rPr>
          <w:i w:val="0"/>
          <w:iCs w:val="0"/>
          <w:color w:val="000000" w:themeColor="text1"/>
          <w:sz w:val="24"/>
          <w:szCs w:val="24"/>
        </w:rPr>
        <w:t xml:space="preserve"> </w:t>
      </w:r>
      <w:bookmarkEnd w:id="119"/>
      <w:r w:rsidRPr="00154CF3">
        <w:rPr>
          <w:i w:val="0"/>
          <w:iCs w:val="0"/>
          <w:color w:val="000000" w:themeColor="text1"/>
          <w:sz w:val="24"/>
          <w:szCs w:val="24"/>
        </w:rPr>
        <w:br/>
      </w:r>
      <w:r w:rsidRPr="00154CF3">
        <w:rPr>
          <w:i w:val="0"/>
          <w:iCs w:val="0"/>
          <w:color w:val="000000" w:themeColor="text1"/>
          <w:sz w:val="24"/>
          <w:szCs w:val="24"/>
        </w:rPr>
        <w:t>REACTIVATE BARANGAY RESIDENT ACCOUNT</w:t>
      </w:r>
      <w:commentRangeStart w:id="122"/>
      <w:commentRangeEnd w:id="122"/>
      <w:r w:rsidRPr="00154CF3">
        <w:rPr>
          <w:rStyle w:val="CommentReference"/>
          <w:i w:val="0"/>
          <w:iCs w:val="0"/>
          <w:color w:val="000000" w:themeColor="text1"/>
          <w:sz w:val="24"/>
          <w:szCs w:val="24"/>
        </w:rPr>
        <w:commentReference w:id="122"/>
      </w:r>
      <w:bookmarkEnd w:id="120"/>
      <w:bookmarkEnd w:id="121"/>
    </w:p>
    <w:tbl>
      <w:tblPr>
        <w:tblStyle w:val="TableGrid"/>
        <w:tblW w:w="0" w:type="auto"/>
        <w:tblLook w:val="04A0" w:firstRow="1" w:lastRow="0" w:firstColumn="1" w:lastColumn="0" w:noHBand="0" w:noVBand="1"/>
      </w:tblPr>
      <w:tblGrid>
        <w:gridCol w:w="2689"/>
        <w:gridCol w:w="3330"/>
        <w:gridCol w:w="3331"/>
      </w:tblGrid>
      <w:tr w:rsidR="001879B6" w:rsidTr="000F3FCA" w14:paraId="5177291A"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4C6FBA36" w14:textId="77777777">
            <w:pPr>
              <w:rPr>
                <w:b/>
                <w:bCs/>
                <w:sz w:val="24"/>
                <w:szCs w:val="24"/>
              </w:rPr>
            </w:pPr>
            <w:r w:rsidRPr="02ECE8EF">
              <w:rPr>
                <w:b/>
                <w:bCs/>
                <w:sz w:val="24"/>
                <w:szCs w:val="24"/>
              </w:rPr>
              <w:t>Use case Number</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75477597" w14:textId="77777777">
            <w:pPr>
              <w:rPr>
                <w:sz w:val="24"/>
                <w:szCs w:val="24"/>
              </w:rPr>
            </w:pPr>
            <w:r w:rsidRPr="02ECE8EF">
              <w:rPr>
                <w:sz w:val="24"/>
                <w:szCs w:val="24"/>
              </w:rPr>
              <w:t>UC</w:t>
            </w:r>
            <w:r>
              <w:rPr>
                <w:sz w:val="24"/>
                <w:szCs w:val="24"/>
              </w:rPr>
              <w:t>3.2</w:t>
            </w:r>
          </w:p>
        </w:tc>
      </w:tr>
      <w:tr w:rsidR="001879B6" w:rsidTr="000F3FCA" w14:paraId="6AC57AD7"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63709F0A" w14:textId="77777777">
            <w:pPr>
              <w:rPr>
                <w:b/>
                <w:bCs/>
                <w:sz w:val="24"/>
                <w:szCs w:val="24"/>
              </w:rPr>
            </w:pPr>
            <w:r w:rsidRPr="02ECE8EF">
              <w:rPr>
                <w:b/>
                <w:bCs/>
                <w:sz w:val="24"/>
                <w:szCs w:val="24"/>
              </w:rPr>
              <w:t>Use Case Name:</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72921F3E" w14:textId="77777777">
            <w:pPr>
              <w:rPr>
                <w:sz w:val="24"/>
                <w:szCs w:val="24"/>
              </w:rPr>
            </w:pPr>
            <w:r w:rsidRPr="02ECE8EF">
              <w:rPr>
                <w:sz w:val="24"/>
                <w:szCs w:val="24"/>
              </w:rPr>
              <w:t>Reactivate Barangay Resident Account</w:t>
            </w:r>
          </w:p>
        </w:tc>
      </w:tr>
      <w:tr w:rsidR="001879B6" w:rsidTr="000F3FCA" w14:paraId="7A3AA6E5"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35068AE8" w14:textId="77777777">
            <w:pPr>
              <w:spacing w:after="160" w:line="259" w:lineRule="auto"/>
              <w:rPr>
                <w:b/>
                <w:bCs/>
                <w:sz w:val="24"/>
                <w:szCs w:val="24"/>
              </w:rPr>
            </w:pPr>
            <w:r w:rsidRPr="02ECE8EF">
              <w:rPr>
                <w:b/>
                <w:bCs/>
                <w:sz w:val="24"/>
                <w:szCs w:val="24"/>
              </w:rPr>
              <w:t>Actors: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570BC969" w14:textId="77777777">
            <w:pPr>
              <w:spacing w:after="160" w:line="259" w:lineRule="auto"/>
              <w:rPr>
                <w:sz w:val="24"/>
                <w:szCs w:val="24"/>
              </w:rPr>
            </w:pPr>
            <w:r w:rsidRPr="02ECE8EF">
              <w:rPr>
                <w:sz w:val="24"/>
                <w:szCs w:val="24"/>
              </w:rPr>
              <w:t xml:space="preserve">Administrator  </w:t>
            </w:r>
          </w:p>
        </w:tc>
      </w:tr>
      <w:tr w:rsidR="001879B6" w:rsidTr="000F3FCA" w14:paraId="5D865EA0" w14:textId="77777777">
        <w:trPr>
          <w:trHeight w:val="985"/>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372192A8" w14:textId="77777777">
            <w:pPr>
              <w:spacing w:after="160" w:line="259" w:lineRule="auto"/>
              <w:rPr>
                <w:b/>
                <w:bCs/>
                <w:sz w:val="24"/>
                <w:szCs w:val="24"/>
              </w:rPr>
            </w:pPr>
            <w:r w:rsidRPr="02ECE8EF">
              <w:rPr>
                <w:b/>
                <w:bCs/>
                <w:sz w:val="24"/>
                <w:szCs w:val="24"/>
              </w:rPr>
              <w:t>Preconditions: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1E040D6D" w14:textId="6D9618EE">
            <w:pPr>
              <w:spacing w:after="160" w:line="259" w:lineRule="auto"/>
              <w:rPr>
                <w:sz w:val="24"/>
                <w:szCs w:val="24"/>
              </w:rPr>
            </w:pPr>
            <w:r w:rsidRPr="02ECE8EF">
              <w:rPr>
                <w:sz w:val="24"/>
                <w:szCs w:val="24"/>
              </w:rPr>
              <w:t>Administrator must be logged</w:t>
            </w:r>
            <w:r>
              <w:rPr>
                <w:sz w:val="24"/>
                <w:szCs w:val="24"/>
              </w:rPr>
              <w:t xml:space="preserve"> in.</w:t>
            </w:r>
            <w:r w:rsidRPr="02ECE8EF">
              <w:rPr>
                <w:sz w:val="24"/>
                <w:szCs w:val="24"/>
              </w:rPr>
              <w:t xml:space="preserve"> </w:t>
            </w:r>
          </w:p>
          <w:p w:rsidR="001879B6" w:rsidP="000F3FCA" w:rsidRDefault="001879B6" w14:paraId="1C83D2A3" w14:textId="77777777">
            <w:pPr>
              <w:spacing w:after="160" w:line="259" w:lineRule="auto"/>
              <w:rPr>
                <w:sz w:val="24"/>
                <w:szCs w:val="24"/>
              </w:rPr>
            </w:pPr>
            <w:r w:rsidRPr="02ECE8EF">
              <w:rPr>
                <w:sz w:val="24"/>
                <w:szCs w:val="24"/>
              </w:rPr>
              <w:t>Barangay Resident account must be listed as deactivated account</w:t>
            </w:r>
            <w:r>
              <w:rPr>
                <w:sz w:val="24"/>
                <w:szCs w:val="24"/>
              </w:rPr>
              <w:t>.</w:t>
            </w:r>
          </w:p>
          <w:p w:rsidR="001879B6" w:rsidP="000F3FCA" w:rsidRDefault="2E99F5EE" w14:paraId="083467FF" w14:textId="0CAFA84C">
            <w:pPr>
              <w:spacing w:after="160" w:line="259" w:lineRule="auto"/>
              <w:rPr>
                <w:sz w:val="24"/>
                <w:szCs w:val="24"/>
              </w:rPr>
            </w:pPr>
            <w:r w:rsidRPr="1162226E">
              <w:rPr>
                <w:sz w:val="24"/>
                <w:szCs w:val="24"/>
              </w:rPr>
              <w:t>The administrator</w:t>
            </w:r>
            <w:r w:rsidRPr="02ECE8EF" w:rsidR="001879B6">
              <w:rPr>
                <w:sz w:val="24"/>
                <w:szCs w:val="24"/>
              </w:rPr>
              <w:t xml:space="preserve"> must be in </w:t>
            </w:r>
            <w:r w:rsidRPr="1162226E" w:rsidR="28A665E8">
              <w:rPr>
                <w:sz w:val="24"/>
                <w:szCs w:val="24"/>
              </w:rPr>
              <w:t xml:space="preserve">the </w:t>
            </w:r>
            <w:r w:rsidRPr="02ECE8EF" w:rsidR="001879B6">
              <w:rPr>
                <w:sz w:val="24"/>
                <w:szCs w:val="24"/>
              </w:rPr>
              <w:t>Deactivated Resident Tab</w:t>
            </w:r>
            <w:r w:rsidR="001879B6">
              <w:rPr>
                <w:sz w:val="24"/>
                <w:szCs w:val="24"/>
              </w:rPr>
              <w:t>.</w:t>
            </w:r>
          </w:p>
        </w:tc>
      </w:tr>
      <w:tr w:rsidR="001879B6" w:rsidTr="000F3FCA" w14:paraId="3B294E3D" w14:textId="77777777">
        <w:trPr>
          <w:trHeight w:val="1113"/>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06E91AC9" w14:textId="77777777">
            <w:pPr>
              <w:spacing w:after="160" w:line="259" w:lineRule="auto"/>
              <w:rPr>
                <w:b/>
                <w:bCs/>
                <w:sz w:val="24"/>
                <w:szCs w:val="24"/>
              </w:rPr>
            </w:pPr>
            <w:r w:rsidRPr="02ECE8EF">
              <w:rPr>
                <w:b/>
                <w:bCs/>
                <w:sz w:val="24"/>
                <w:szCs w:val="24"/>
              </w:rPr>
              <w:t>Postconditions: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37B551C2" w14:textId="7EB73406">
            <w:pPr>
              <w:spacing w:after="160" w:line="259" w:lineRule="auto"/>
              <w:rPr>
                <w:sz w:val="24"/>
                <w:szCs w:val="24"/>
              </w:rPr>
            </w:pPr>
            <w:r>
              <w:rPr>
                <w:sz w:val="24"/>
                <w:szCs w:val="24"/>
              </w:rPr>
              <w:t>The administrator</w:t>
            </w:r>
            <w:r w:rsidRPr="02ECE8EF">
              <w:rPr>
                <w:sz w:val="24"/>
                <w:szCs w:val="24"/>
              </w:rPr>
              <w:t xml:space="preserve"> should be verified as</w:t>
            </w:r>
            <w:r w:rsidRPr="02ECE8EF" w:rsidDel="003D0869">
              <w:rPr>
                <w:sz w:val="24"/>
                <w:szCs w:val="24"/>
              </w:rPr>
              <w:t xml:space="preserve"> </w:t>
            </w:r>
            <w:r>
              <w:rPr>
                <w:sz w:val="24"/>
                <w:szCs w:val="24"/>
              </w:rPr>
              <w:t xml:space="preserve">a </w:t>
            </w:r>
            <w:r w:rsidRPr="02ECE8EF">
              <w:rPr>
                <w:sz w:val="24"/>
                <w:szCs w:val="24"/>
              </w:rPr>
              <w:t>Barangay Employee Account</w:t>
            </w:r>
            <w:r>
              <w:rPr>
                <w:sz w:val="24"/>
                <w:szCs w:val="24"/>
              </w:rPr>
              <w:t>.</w:t>
            </w:r>
          </w:p>
          <w:p w:rsidR="001879B6" w:rsidP="000F3FCA" w:rsidRDefault="001879B6" w14:paraId="420E56EB" w14:textId="77777777">
            <w:pPr>
              <w:spacing w:after="160" w:line="259" w:lineRule="auto"/>
              <w:rPr>
                <w:sz w:val="24"/>
                <w:szCs w:val="24"/>
              </w:rPr>
            </w:pPr>
            <w:r w:rsidRPr="02ECE8EF">
              <w:rPr>
                <w:sz w:val="24"/>
                <w:szCs w:val="24"/>
              </w:rPr>
              <w:t>Employee account information will be stored in the Barangay Employee Database; additionally, information should be valid.</w:t>
            </w:r>
          </w:p>
        </w:tc>
      </w:tr>
      <w:tr w:rsidR="001879B6" w:rsidTr="000F3FCA" w14:paraId="4781C3FD" w14:textId="77777777">
        <w:trPr>
          <w:trHeight w:val="238"/>
        </w:trPr>
        <w:tc>
          <w:tcPr>
            <w:tcW w:w="2689" w:type="dxa"/>
            <w:vMerge w:val="restart"/>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3AAB3DF9" w14:textId="77777777">
            <w:pPr>
              <w:spacing w:after="160" w:line="259" w:lineRule="auto"/>
              <w:rPr>
                <w:b/>
                <w:bCs/>
                <w:sz w:val="24"/>
                <w:szCs w:val="24"/>
              </w:rPr>
            </w:pPr>
            <w:r w:rsidRPr="02ECE8EF">
              <w:rPr>
                <w:b/>
                <w:bCs/>
                <w:sz w:val="24"/>
                <w:szCs w:val="24"/>
              </w:rPr>
              <w:t>Flow of Activities:</w:t>
            </w:r>
          </w:p>
        </w:tc>
        <w:tc>
          <w:tcPr>
            <w:tcW w:w="3330" w:type="dxa"/>
            <w:tcBorders>
              <w:top w:val="single" w:color="auto" w:sz="4" w:space="0"/>
              <w:left w:val="single" w:color="auto" w:sz="4" w:space="0"/>
              <w:bottom w:val="single" w:color="auto" w:sz="4" w:space="0"/>
              <w:right w:val="single" w:color="auto" w:sz="4" w:space="0"/>
            </w:tcBorders>
          </w:tcPr>
          <w:p w:rsidR="001879B6" w:rsidP="000F3FCA" w:rsidRDefault="001879B6" w14:paraId="56753BB1" w14:textId="77777777">
            <w:pPr>
              <w:spacing w:after="160" w:line="259" w:lineRule="auto"/>
              <w:rPr>
                <w:b/>
                <w:bCs/>
                <w:sz w:val="24"/>
                <w:szCs w:val="24"/>
              </w:rPr>
            </w:pPr>
            <w:r w:rsidRPr="02ECE8EF">
              <w:rPr>
                <w:b/>
                <w:bCs/>
                <w:sz w:val="24"/>
                <w:szCs w:val="24"/>
              </w:rPr>
              <w:t>Actor</w:t>
            </w:r>
          </w:p>
        </w:tc>
        <w:tc>
          <w:tcPr>
            <w:tcW w:w="3331" w:type="dxa"/>
            <w:tcBorders>
              <w:top w:val="single" w:color="auto" w:sz="4" w:space="0"/>
              <w:left w:val="single" w:color="auto" w:sz="4" w:space="0"/>
              <w:bottom w:val="single" w:color="auto" w:sz="4" w:space="0"/>
              <w:right w:val="single" w:color="auto" w:sz="4" w:space="0"/>
            </w:tcBorders>
          </w:tcPr>
          <w:p w:rsidR="001879B6" w:rsidP="000F3FCA" w:rsidRDefault="001879B6" w14:paraId="6A7FE504" w14:textId="77777777">
            <w:pPr>
              <w:spacing w:after="160" w:line="259" w:lineRule="auto"/>
              <w:rPr>
                <w:b/>
                <w:bCs/>
                <w:sz w:val="24"/>
                <w:szCs w:val="24"/>
              </w:rPr>
            </w:pPr>
            <w:r w:rsidRPr="02ECE8EF">
              <w:rPr>
                <w:b/>
                <w:bCs/>
                <w:sz w:val="24"/>
                <w:szCs w:val="24"/>
              </w:rPr>
              <w:t>System</w:t>
            </w:r>
          </w:p>
        </w:tc>
      </w:tr>
      <w:tr w:rsidR="001879B6" w:rsidTr="000F3FCA" w14:paraId="710A878C" w14:textId="77777777">
        <w:trPr>
          <w:trHeight w:val="4086"/>
        </w:trPr>
        <w:tc>
          <w:tcPr>
            <w:tcW w:w="2689" w:type="dxa"/>
            <w:vMerge/>
          </w:tcPr>
          <w:p w:rsidR="001879B6" w:rsidP="000F3FCA" w:rsidRDefault="001879B6" w14:paraId="58488C36" w14:textId="77777777"/>
        </w:tc>
        <w:tc>
          <w:tcPr>
            <w:tcW w:w="3330" w:type="dxa"/>
            <w:tcBorders>
              <w:top w:val="single" w:color="auto" w:sz="4" w:space="0"/>
              <w:left w:val="single" w:color="auto" w:sz="4" w:space="0"/>
              <w:bottom w:val="single" w:color="auto" w:sz="4" w:space="0"/>
              <w:right w:val="single" w:color="auto" w:sz="4" w:space="0"/>
            </w:tcBorders>
          </w:tcPr>
          <w:p w:rsidR="001879B6" w:rsidP="000F3FCA" w:rsidRDefault="001879B6" w14:paraId="7237E282" w14:textId="77777777">
            <w:pPr>
              <w:spacing w:after="160" w:line="259" w:lineRule="auto"/>
              <w:rPr>
                <w:sz w:val="24"/>
                <w:szCs w:val="24"/>
              </w:rPr>
            </w:pPr>
          </w:p>
          <w:p w:rsidR="001879B6" w:rsidP="000F3FCA" w:rsidRDefault="001879B6" w14:paraId="64F98ED5" w14:textId="77777777">
            <w:pPr>
              <w:spacing w:after="160" w:line="259" w:lineRule="auto"/>
              <w:rPr>
                <w:sz w:val="24"/>
                <w:szCs w:val="24"/>
              </w:rPr>
            </w:pPr>
            <w:r w:rsidRPr="02ECE8EF">
              <w:rPr>
                <w:sz w:val="24"/>
                <w:szCs w:val="24"/>
              </w:rPr>
              <w:t xml:space="preserve">1. Administrator clicks the Reactivate button from Deactivated Resident Tab to toggle or click “view” to display “Barangay Employee Information to Reactivate account. </w:t>
            </w:r>
          </w:p>
          <w:p w:rsidR="001879B6" w:rsidP="000F3FCA" w:rsidRDefault="001879B6" w14:paraId="54E97A16" w14:textId="77777777">
            <w:pPr>
              <w:spacing w:after="160" w:line="259" w:lineRule="auto"/>
              <w:rPr>
                <w:sz w:val="24"/>
                <w:szCs w:val="24"/>
              </w:rPr>
            </w:pPr>
          </w:p>
          <w:p w:rsidR="001879B6" w:rsidP="000F3FCA" w:rsidRDefault="001879B6" w14:paraId="1BFD8FBC" w14:textId="22F2BDC6">
            <w:pPr>
              <w:spacing w:after="160" w:line="259" w:lineRule="auto"/>
              <w:rPr>
                <w:sz w:val="24"/>
                <w:szCs w:val="24"/>
              </w:rPr>
            </w:pPr>
            <w:r w:rsidRPr="02ECE8EF">
              <w:rPr>
                <w:sz w:val="24"/>
                <w:szCs w:val="24"/>
              </w:rPr>
              <w:t>2. Administrator inputs his/her account password for confirmation</w:t>
            </w:r>
            <w:r>
              <w:rPr>
                <w:sz w:val="24"/>
                <w:szCs w:val="24"/>
              </w:rPr>
              <w:t>.</w:t>
            </w:r>
          </w:p>
        </w:tc>
        <w:tc>
          <w:tcPr>
            <w:tcW w:w="3331" w:type="dxa"/>
            <w:tcBorders>
              <w:top w:val="single" w:color="auto" w:sz="4" w:space="0"/>
              <w:left w:val="single" w:color="auto" w:sz="4" w:space="0"/>
              <w:bottom w:val="single" w:color="auto" w:sz="4" w:space="0"/>
              <w:right w:val="single" w:color="auto" w:sz="4" w:space="0"/>
            </w:tcBorders>
          </w:tcPr>
          <w:p w:rsidR="001879B6" w:rsidP="000F3FCA" w:rsidRDefault="001879B6" w14:paraId="697FEECB" w14:textId="77777777">
            <w:pPr>
              <w:spacing w:after="160" w:line="259" w:lineRule="auto"/>
              <w:rPr>
                <w:sz w:val="24"/>
                <w:szCs w:val="24"/>
              </w:rPr>
            </w:pPr>
          </w:p>
          <w:p w:rsidR="001879B6" w:rsidP="000F3FCA" w:rsidRDefault="001879B6" w14:paraId="6BF8D73B" w14:textId="77777777">
            <w:pPr>
              <w:spacing w:after="160" w:line="259" w:lineRule="auto"/>
              <w:rPr>
                <w:sz w:val="24"/>
                <w:szCs w:val="24"/>
              </w:rPr>
            </w:pPr>
            <w:r w:rsidRPr="02ECE8EF">
              <w:rPr>
                <w:sz w:val="24"/>
                <w:szCs w:val="24"/>
              </w:rPr>
              <w:t>1.1 Display password confirmation of admin to Reactivate account</w:t>
            </w:r>
            <w:r>
              <w:rPr>
                <w:sz w:val="24"/>
                <w:szCs w:val="24"/>
              </w:rPr>
              <w:t>.</w:t>
            </w:r>
          </w:p>
          <w:p w:rsidR="001879B6" w:rsidP="000F3FCA" w:rsidRDefault="001879B6" w14:paraId="4465EB71" w14:textId="77777777">
            <w:pPr>
              <w:spacing w:after="160" w:line="259" w:lineRule="auto"/>
              <w:rPr>
                <w:sz w:val="24"/>
                <w:szCs w:val="24"/>
              </w:rPr>
            </w:pPr>
          </w:p>
          <w:p w:rsidR="001879B6" w:rsidP="000F3FCA" w:rsidRDefault="001879B6" w14:paraId="15063561" w14:textId="77777777">
            <w:pPr>
              <w:spacing w:after="160" w:line="259" w:lineRule="auto"/>
              <w:rPr>
                <w:sz w:val="24"/>
                <w:szCs w:val="24"/>
              </w:rPr>
            </w:pPr>
          </w:p>
          <w:p w:rsidR="001879B6" w:rsidP="000F3FCA" w:rsidRDefault="001879B6" w14:paraId="2A3A9039" w14:textId="77777777">
            <w:pPr>
              <w:spacing w:after="160" w:line="259" w:lineRule="auto"/>
              <w:rPr>
                <w:sz w:val="24"/>
                <w:szCs w:val="24"/>
              </w:rPr>
            </w:pPr>
          </w:p>
          <w:p w:rsidR="001879B6" w:rsidP="000F3FCA" w:rsidRDefault="001879B6" w14:paraId="23BBA736" w14:textId="77777777">
            <w:pPr>
              <w:spacing w:after="160" w:line="259" w:lineRule="auto"/>
              <w:rPr>
                <w:sz w:val="24"/>
                <w:szCs w:val="24"/>
              </w:rPr>
            </w:pPr>
            <w:r w:rsidRPr="02ECE8EF">
              <w:rPr>
                <w:sz w:val="24"/>
                <w:szCs w:val="24"/>
              </w:rPr>
              <w:t>2.1 Reactivates Barangay Resident to Barangay Employee Database</w:t>
            </w:r>
          </w:p>
        </w:tc>
      </w:tr>
      <w:tr w:rsidR="001879B6" w:rsidTr="000F3FCA" w14:paraId="2DE42930" w14:textId="77777777">
        <w:trPr>
          <w:trHeight w:val="1121"/>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3BFF0A42" w14:textId="77777777">
            <w:pPr>
              <w:spacing w:after="160" w:line="259" w:lineRule="auto"/>
            </w:pPr>
            <w:r w:rsidRPr="02ECE8EF">
              <w:rPr>
                <w:b/>
                <w:bCs/>
                <w:sz w:val="24"/>
                <w:szCs w:val="24"/>
              </w:rPr>
              <w:t xml:space="preserve">Alternative </w:t>
            </w:r>
            <w:r w:rsidRPr="53021534">
              <w:rPr>
                <w:b/>
                <w:bCs/>
                <w:sz w:val="24"/>
                <w:szCs w:val="24"/>
              </w:rPr>
              <w:t>flow</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42395E51" w14:textId="1A57E327">
            <w:pPr>
              <w:spacing w:after="160" w:line="259" w:lineRule="auto"/>
              <w:rPr>
                <w:sz w:val="24"/>
                <w:szCs w:val="24"/>
              </w:rPr>
            </w:pPr>
            <w:r w:rsidRPr="02ECE8EF">
              <w:rPr>
                <w:sz w:val="24"/>
                <w:szCs w:val="24"/>
              </w:rPr>
              <w:t xml:space="preserve">Step 2: </w:t>
            </w:r>
            <w:r>
              <w:rPr>
                <w:sz w:val="24"/>
                <w:szCs w:val="24"/>
              </w:rPr>
              <w:t>The a</w:t>
            </w:r>
            <w:r w:rsidRPr="02ECE8EF">
              <w:rPr>
                <w:sz w:val="24"/>
                <w:szCs w:val="24"/>
              </w:rPr>
              <w:t xml:space="preserve">dministrator inputs </w:t>
            </w:r>
            <w:r>
              <w:rPr>
                <w:sz w:val="24"/>
                <w:szCs w:val="24"/>
              </w:rPr>
              <w:t xml:space="preserve">the </w:t>
            </w:r>
            <w:r w:rsidRPr="02ECE8EF">
              <w:rPr>
                <w:sz w:val="24"/>
                <w:szCs w:val="24"/>
              </w:rPr>
              <w:t xml:space="preserve">wrong password as </w:t>
            </w:r>
            <w:r>
              <w:rPr>
                <w:sz w:val="24"/>
                <w:szCs w:val="24"/>
              </w:rPr>
              <w:t xml:space="preserve">the </w:t>
            </w:r>
            <w:r w:rsidRPr="02ECE8EF">
              <w:rPr>
                <w:sz w:val="24"/>
                <w:szCs w:val="24"/>
              </w:rPr>
              <w:t xml:space="preserve">system prompts password confirmation, </w:t>
            </w:r>
            <w:r>
              <w:rPr>
                <w:sz w:val="24"/>
                <w:szCs w:val="24"/>
              </w:rPr>
              <w:t xml:space="preserve">and </w:t>
            </w:r>
            <w:r w:rsidRPr="02ECE8EF">
              <w:rPr>
                <w:sz w:val="24"/>
                <w:szCs w:val="24"/>
              </w:rPr>
              <w:t>the barangay employee account will not be Reactivated.</w:t>
            </w:r>
          </w:p>
        </w:tc>
      </w:tr>
    </w:tbl>
    <w:p w:rsidRPr="00154CF3" w:rsidR="001879B6" w:rsidP="001879B6" w:rsidRDefault="001879B6" w14:paraId="250CCF29" w14:textId="77777777">
      <w:pPr>
        <w:rPr>
          <w:color w:val="000000" w:themeColor="text1"/>
          <w:sz w:val="24"/>
          <w:szCs w:val="24"/>
        </w:rPr>
      </w:pPr>
      <w:commentRangeStart w:id="123"/>
    </w:p>
    <w:p w:rsidRPr="00154CF3" w:rsidR="001879B6" w:rsidP="001879B6" w:rsidRDefault="00154CF3" w14:paraId="77741EA0" w14:textId="5C8ED641">
      <w:pPr>
        <w:pStyle w:val="Caption"/>
        <w:keepNext/>
        <w:jc w:val="center"/>
        <w:rPr>
          <w:i w:val="0"/>
          <w:color w:val="000000" w:themeColor="text1"/>
          <w:sz w:val="24"/>
          <w:szCs w:val="24"/>
        </w:rPr>
      </w:pPr>
      <w:bookmarkStart w:name="_Toc150781773" w:id="124"/>
      <w:bookmarkStart w:name="_Toc150946805" w:id="125"/>
      <w:bookmarkStart w:name="_Toc150947151" w:id="126"/>
      <w:r w:rsidRPr="00154CF3">
        <w:rPr>
          <w:i w:val="0"/>
          <w:iCs w:val="0"/>
          <w:color w:val="000000" w:themeColor="text1"/>
          <w:sz w:val="24"/>
          <w:szCs w:val="24"/>
        </w:rPr>
        <w:t xml:space="preserve">TABLE </w:t>
      </w:r>
      <w:r w:rsidRPr="00154CF3" w:rsidR="00534A7B">
        <w:rPr>
          <w:i w:val="0"/>
          <w:iCs w:val="0"/>
          <w:color w:val="000000" w:themeColor="text1"/>
          <w:sz w:val="24"/>
          <w:szCs w:val="24"/>
        </w:rPr>
        <w:fldChar w:fldCharType="begin"/>
      </w:r>
      <w:r w:rsidRPr="00154CF3" w:rsidR="00534A7B">
        <w:rPr>
          <w:i w:val="0"/>
          <w:iCs w:val="0"/>
          <w:color w:val="000000" w:themeColor="text1"/>
          <w:sz w:val="24"/>
          <w:szCs w:val="24"/>
        </w:rPr>
        <w:instrText xml:space="preserve"> SEQ TABLE \* ARABIC </w:instrText>
      </w:r>
      <w:r w:rsidRPr="00154CF3" w:rsidR="00534A7B">
        <w:rPr>
          <w:i w:val="0"/>
          <w:iCs w:val="0"/>
          <w:color w:val="000000" w:themeColor="text1"/>
          <w:sz w:val="24"/>
          <w:szCs w:val="24"/>
        </w:rPr>
        <w:fldChar w:fldCharType="separate"/>
      </w:r>
      <w:r w:rsidRPr="00154CF3">
        <w:rPr>
          <w:i w:val="0"/>
          <w:iCs w:val="0"/>
          <w:noProof/>
          <w:color w:val="000000" w:themeColor="text1"/>
          <w:sz w:val="24"/>
          <w:szCs w:val="24"/>
        </w:rPr>
        <w:t>20</w:t>
      </w:r>
      <w:r w:rsidRPr="00154CF3" w:rsidR="00534A7B">
        <w:rPr>
          <w:i w:val="0"/>
          <w:iCs w:val="0"/>
          <w:color w:val="000000" w:themeColor="text1"/>
          <w:sz w:val="24"/>
          <w:szCs w:val="24"/>
        </w:rPr>
        <w:fldChar w:fldCharType="end"/>
      </w:r>
      <w:r w:rsidRPr="00154CF3">
        <w:rPr>
          <w:i w:val="0"/>
          <w:iCs w:val="0"/>
          <w:color w:val="000000" w:themeColor="text1"/>
          <w:sz w:val="24"/>
          <w:szCs w:val="24"/>
        </w:rPr>
        <w:t xml:space="preserve"> </w:t>
      </w:r>
      <w:bookmarkEnd w:id="124"/>
      <w:r w:rsidRPr="00154CF3">
        <w:rPr>
          <w:i w:val="0"/>
          <w:iCs w:val="0"/>
          <w:color w:val="000000" w:themeColor="text1"/>
          <w:sz w:val="24"/>
          <w:szCs w:val="24"/>
        </w:rPr>
        <w:br/>
      </w:r>
      <w:r w:rsidRPr="00154CF3">
        <w:rPr>
          <w:i w:val="0"/>
          <w:iCs w:val="0"/>
          <w:color w:val="000000" w:themeColor="text1"/>
          <w:sz w:val="24"/>
          <w:szCs w:val="24"/>
        </w:rPr>
        <w:t>EDIT HOMEPAGE BANNER</w:t>
      </w:r>
      <w:commentRangeEnd w:id="123"/>
      <w:r w:rsidRPr="00154CF3">
        <w:rPr>
          <w:rStyle w:val="CommentReference"/>
          <w:i w:val="0"/>
          <w:iCs w:val="0"/>
          <w:color w:val="000000" w:themeColor="text1"/>
          <w:sz w:val="24"/>
          <w:szCs w:val="24"/>
        </w:rPr>
        <w:commentReference w:id="123"/>
      </w:r>
      <w:bookmarkEnd w:id="125"/>
      <w:bookmarkEnd w:id="126"/>
    </w:p>
    <w:tbl>
      <w:tblPr>
        <w:tblStyle w:val="TableGrid"/>
        <w:tblW w:w="0" w:type="auto"/>
        <w:tblLook w:val="04A0" w:firstRow="1" w:lastRow="0" w:firstColumn="1" w:lastColumn="0" w:noHBand="0" w:noVBand="1"/>
      </w:tblPr>
      <w:tblGrid>
        <w:gridCol w:w="2689"/>
        <w:gridCol w:w="3330"/>
        <w:gridCol w:w="3331"/>
      </w:tblGrid>
      <w:tr w:rsidR="001879B6" w:rsidTr="000F3FCA" w14:paraId="7740106F"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3CC7CBF3" w14:textId="77777777">
            <w:pPr>
              <w:rPr>
                <w:b/>
                <w:bCs/>
                <w:sz w:val="24"/>
                <w:szCs w:val="24"/>
              </w:rPr>
            </w:pPr>
            <w:r w:rsidRPr="02ECE8EF">
              <w:rPr>
                <w:b/>
                <w:bCs/>
                <w:sz w:val="24"/>
                <w:szCs w:val="24"/>
              </w:rPr>
              <w:t>Use case Number</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57E7EB70" w14:textId="77777777">
            <w:pPr>
              <w:rPr>
                <w:sz w:val="24"/>
                <w:szCs w:val="24"/>
              </w:rPr>
            </w:pPr>
            <w:r w:rsidRPr="02ECE8EF">
              <w:rPr>
                <w:sz w:val="24"/>
                <w:szCs w:val="24"/>
              </w:rPr>
              <w:t>UC</w:t>
            </w:r>
            <w:r>
              <w:rPr>
                <w:sz w:val="24"/>
                <w:szCs w:val="24"/>
              </w:rPr>
              <w:t>4.1</w:t>
            </w:r>
          </w:p>
        </w:tc>
      </w:tr>
      <w:tr w:rsidR="001879B6" w:rsidTr="000F3FCA" w14:paraId="5238F388"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6FC36FFA" w14:textId="77777777">
            <w:pPr>
              <w:rPr>
                <w:b/>
                <w:bCs/>
                <w:sz w:val="24"/>
                <w:szCs w:val="24"/>
              </w:rPr>
            </w:pPr>
            <w:r w:rsidRPr="02ECE8EF">
              <w:rPr>
                <w:b/>
                <w:bCs/>
                <w:sz w:val="24"/>
                <w:szCs w:val="24"/>
              </w:rPr>
              <w:t>Use Case Name:</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37ABBB30" w14:textId="77777777">
            <w:pPr>
              <w:rPr>
                <w:sz w:val="24"/>
                <w:szCs w:val="24"/>
              </w:rPr>
            </w:pPr>
            <w:r w:rsidRPr="02ECE8EF">
              <w:rPr>
                <w:sz w:val="24"/>
                <w:szCs w:val="24"/>
              </w:rPr>
              <w:t>Edit Homepage Banner</w:t>
            </w:r>
          </w:p>
        </w:tc>
      </w:tr>
      <w:tr w:rsidR="001879B6" w:rsidTr="000F3FCA" w14:paraId="688264D0"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6DE3931A" w14:textId="77777777">
            <w:pPr>
              <w:spacing w:after="160" w:line="259" w:lineRule="auto"/>
              <w:rPr>
                <w:b/>
                <w:bCs/>
                <w:sz w:val="24"/>
                <w:szCs w:val="24"/>
              </w:rPr>
            </w:pPr>
            <w:r w:rsidRPr="02ECE8EF">
              <w:rPr>
                <w:b/>
                <w:bCs/>
                <w:sz w:val="24"/>
                <w:szCs w:val="24"/>
              </w:rPr>
              <w:t>Actors: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4E8F3F76" w14:textId="77777777">
            <w:pPr>
              <w:spacing w:after="160" w:line="259" w:lineRule="auto"/>
              <w:rPr>
                <w:sz w:val="24"/>
                <w:szCs w:val="24"/>
              </w:rPr>
            </w:pPr>
            <w:r w:rsidRPr="02ECE8EF">
              <w:rPr>
                <w:sz w:val="24"/>
                <w:szCs w:val="24"/>
              </w:rPr>
              <w:t xml:space="preserve">Administrator  </w:t>
            </w:r>
          </w:p>
        </w:tc>
      </w:tr>
      <w:tr w:rsidR="001879B6" w:rsidTr="000F3FCA" w14:paraId="53798A77" w14:textId="77777777">
        <w:trPr>
          <w:trHeight w:val="985"/>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6D625C52" w14:textId="77777777">
            <w:pPr>
              <w:spacing w:after="160" w:line="259" w:lineRule="auto"/>
              <w:rPr>
                <w:b/>
                <w:bCs/>
                <w:sz w:val="24"/>
                <w:szCs w:val="24"/>
              </w:rPr>
            </w:pPr>
            <w:r w:rsidRPr="02ECE8EF">
              <w:rPr>
                <w:b/>
                <w:bCs/>
                <w:sz w:val="24"/>
                <w:szCs w:val="24"/>
              </w:rPr>
              <w:t>Preconditions: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717CB10B" w14:textId="3724624E">
            <w:pPr>
              <w:spacing w:after="160" w:line="259" w:lineRule="auto"/>
              <w:rPr>
                <w:sz w:val="24"/>
                <w:szCs w:val="24"/>
              </w:rPr>
            </w:pPr>
            <w:commentRangeStart w:id="127"/>
            <w:r>
              <w:rPr>
                <w:sz w:val="24"/>
                <w:szCs w:val="24"/>
              </w:rPr>
              <w:t>The a</w:t>
            </w:r>
            <w:r w:rsidRPr="02ECE8EF">
              <w:rPr>
                <w:sz w:val="24"/>
                <w:szCs w:val="24"/>
              </w:rPr>
              <w:t xml:space="preserve">dministrator must be </w:t>
            </w:r>
            <w:r>
              <w:rPr>
                <w:sz w:val="24"/>
                <w:szCs w:val="24"/>
              </w:rPr>
              <w:t xml:space="preserve">logged in. </w:t>
            </w:r>
          </w:p>
          <w:p w:rsidR="001879B6" w:rsidP="000F3FCA" w:rsidRDefault="001879B6" w14:paraId="57A0EB8E" w14:textId="53C68D43">
            <w:pPr>
              <w:spacing w:after="160" w:line="259" w:lineRule="auto"/>
              <w:rPr>
                <w:sz w:val="24"/>
                <w:szCs w:val="24"/>
              </w:rPr>
            </w:pPr>
            <w:r>
              <w:rPr>
                <w:sz w:val="24"/>
                <w:szCs w:val="24"/>
              </w:rPr>
              <w:t>The a</w:t>
            </w:r>
            <w:r w:rsidRPr="02ECE8EF">
              <w:rPr>
                <w:sz w:val="24"/>
                <w:szCs w:val="24"/>
              </w:rPr>
              <w:t xml:space="preserve">dministrator must be in </w:t>
            </w:r>
            <w:r>
              <w:rPr>
                <w:sz w:val="24"/>
                <w:szCs w:val="24"/>
              </w:rPr>
              <w:t xml:space="preserve">the </w:t>
            </w:r>
            <w:r w:rsidRPr="02ECE8EF">
              <w:rPr>
                <w:sz w:val="24"/>
                <w:szCs w:val="24"/>
              </w:rPr>
              <w:t>Manage Web Application Tab</w:t>
            </w:r>
            <w:r>
              <w:rPr>
                <w:sz w:val="24"/>
                <w:szCs w:val="24"/>
              </w:rPr>
              <w:t>.</w:t>
            </w:r>
            <w:commentRangeEnd w:id="127"/>
            <w:r>
              <w:rPr>
                <w:rStyle w:val="CommentReference"/>
              </w:rPr>
              <w:commentReference w:id="127"/>
            </w:r>
          </w:p>
        </w:tc>
      </w:tr>
      <w:tr w:rsidR="001879B6" w:rsidTr="000F3FCA" w14:paraId="1D859E01" w14:textId="77777777">
        <w:trPr>
          <w:trHeight w:val="1113"/>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78C1D5F0" w14:textId="77777777">
            <w:pPr>
              <w:spacing w:after="160" w:line="259" w:lineRule="auto"/>
              <w:rPr>
                <w:b/>
                <w:bCs/>
                <w:sz w:val="24"/>
                <w:szCs w:val="24"/>
              </w:rPr>
            </w:pPr>
            <w:r w:rsidRPr="02ECE8EF">
              <w:rPr>
                <w:b/>
                <w:bCs/>
                <w:sz w:val="24"/>
                <w:szCs w:val="24"/>
              </w:rPr>
              <w:t>Postconditions: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3F3948CE" w14:textId="42D4475B">
            <w:pPr>
              <w:spacing w:after="160" w:line="259" w:lineRule="auto"/>
              <w:rPr>
                <w:sz w:val="24"/>
                <w:szCs w:val="24"/>
              </w:rPr>
            </w:pPr>
            <w:r w:rsidRPr="3029D617">
              <w:rPr>
                <w:sz w:val="24"/>
                <w:szCs w:val="24"/>
              </w:rPr>
              <w:t>Changes made by</w:t>
            </w:r>
            <w:r>
              <w:rPr>
                <w:sz w:val="24"/>
                <w:szCs w:val="24"/>
              </w:rPr>
              <w:t xml:space="preserve"> the</w:t>
            </w:r>
            <w:r w:rsidRPr="3029D617">
              <w:rPr>
                <w:sz w:val="24"/>
                <w:szCs w:val="24"/>
              </w:rPr>
              <w:t xml:space="preserve"> administrator should apply successfully and appear </w:t>
            </w:r>
            <w:r>
              <w:rPr>
                <w:sz w:val="24"/>
                <w:szCs w:val="24"/>
              </w:rPr>
              <w:t xml:space="preserve">on </w:t>
            </w:r>
            <w:r w:rsidRPr="5A228B9E" w:rsidR="0DE4E212">
              <w:rPr>
                <w:sz w:val="24"/>
                <w:szCs w:val="24"/>
              </w:rPr>
              <w:t>the</w:t>
            </w:r>
            <w:r w:rsidRPr="3029D617">
              <w:rPr>
                <w:sz w:val="24"/>
                <w:szCs w:val="24"/>
              </w:rPr>
              <w:t xml:space="preserve"> homepage</w:t>
            </w:r>
            <w:r>
              <w:rPr>
                <w:sz w:val="24"/>
                <w:szCs w:val="24"/>
              </w:rPr>
              <w:t>.</w:t>
            </w:r>
            <w:r w:rsidRPr="3029D617">
              <w:rPr>
                <w:sz w:val="24"/>
                <w:szCs w:val="24"/>
              </w:rPr>
              <w:t xml:space="preserve"> </w:t>
            </w:r>
          </w:p>
          <w:p w:rsidR="001879B6" w:rsidP="000F3FCA" w:rsidRDefault="001879B6" w14:paraId="13AAE0FA" w14:textId="77777777">
            <w:pPr>
              <w:spacing w:after="160" w:line="259" w:lineRule="auto"/>
              <w:rPr>
                <w:sz w:val="24"/>
                <w:szCs w:val="24"/>
              </w:rPr>
            </w:pPr>
            <w:r w:rsidRPr="02ECE8EF">
              <w:rPr>
                <w:sz w:val="24"/>
                <w:szCs w:val="24"/>
              </w:rPr>
              <w:t>Employee account information will be stored in the Barangay Employee Database; additionally, information should be valid.</w:t>
            </w:r>
          </w:p>
        </w:tc>
      </w:tr>
      <w:tr w:rsidR="001879B6" w:rsidTr="000F3FCA" w14:paraId="53BC0CCA" w14:textId="77777777">
        <w:trPr>
          <w:trHeight w:val="238"/>
        </w:trPr>
        <w:tc>
          <w:tcPr>
            <w:tcW w:w="2689" w:type="dxa"/>
            <w:vMerge w:val="restart"/>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2A0B5545" w14:textId="77777777">
            <w:pPr>
              <w:spacing w:after="160" w:line="259" w:lineRule="auto"/>
              <w:rPr>
                <w:b/>
                <w:bCs/>
                <w:sz w:val="24"/>
                <w:szCs w:val="24"/>
              </w:rPr>
            </w:pPr>
            <w:r w:rsidRPr="02ECE8EF">
              <w:rPr>
                <w:b/>
                <w:bCs/>
                <w:sz w:val="24"/>
                <w:szCs w:val="24"/>
              </w:rPr>
              <w:t>Flow of Activities:</w:t>
            </w:r>
          </w:p>
        </w:tc>
        <w:tc>
          <w:tcPr>
            <w:tcW w:w="3330" w:type="dxa"/>
            <w:tcBorders>
              <w:top w:val="single" w:color="auto" w:sz="4" w:space="0"/>
              <w:left w:val="single" w:color="auto" w:sz="4" w:space="0"/>
              <w:bottom w:val="single" w:color="auto" w:sz="4" w:space="0"/>
              <w:right w:val="single" w:color="auto" w:sz="4" w:space="0"/>
            </w:tcBorders>
          </w:tcPr>
          <w:p w:rsidR="001879B6" w:rsidP="000F3FCA" w:rsidRDefault="001879B6" w14:paraId="0FD307CB" w14:textId="77777777">
            <w:pPr>
              <w:spacing w:after="160" w:line="259" w:lineRule="auto"/>
              <w:rPr>
                <w:b/>
                <w:bCs/>
                <w:sz w:val="24"/>
                <w:szCs w:val="24"/>
              </w:rPr>
            </w:pPr>
            <w:r w:rsidRPr="02ECE8EF">
              <w:rPr>
                <w:b/>
                <w:bCs/>
                <w:sz w:val="24"/>
                <w:szCs w:val="24"/>
              </w:rPr>
              <w:t>Actor</w:t>
            </w:r>
          </w:p>
        </w:tc>
        <w:tc>
          <w:tcPr>
            <w:tcW w:w="3331" w:type="dxa"/>
            <w:tcBorders>
              <w:top w:val="single" w:color="auto" w:sz="4" w:space="0"/>
              <w:left w:val="single" w:color="auto" w:sz="4" w:space="0"/>
              <w:bottom w:val="single" w:color="auto" w:sz="4" w:space="0"/>
              <w:right w:val="single" w:color="auto" w:sz="4" w:space="0"/>
            </w:tcBorders>
          </w:tcPr>
          <w:p w:rsidR="001879B6" w:rsidP="000F3FCA" w:rsidRDefault="001879B6" w14:paraId="2DDEB46A" w14:textId="77777777">
            <w:pPr>
              <w:spacing w:after="160" w:line="259" w:lineRule="auto"/>
              <w:rPr>
                <w:b/>
                <w:bCs/>
                <w:sz w:val="24"/>
                <w:szCs w:val="24"/>
              </w:rPr>
            </w:pPr>
            <w:r w:rsidRPr="02ECE8EF">
              <w:rPr>
                <w:b/>
                <w:bCs/>
                <w:sz w:val="24"/>
                <w:szCs w:val="24"/>
              </w:rPr>
              <w:t>System</w:t>
            </w:r>
          </w:p>
        </w:tc>
      </w:tr>
      <w:tr w:rsidR="001879B6" w:rsidTr="000F3FCA" w14:paraId="724513BC" w14:textId="77777777">
        <w:trPr>
          <w:trHeight w:val="4086"/>
        </w:trPr>
        <w:tc>
          <w:tcPr>
            <w:tcW w:w="2689" w:type="dxa"/>
            <w:vMerge/>
          </w:tcPr>
          <w:p w:rsidR="001879B6" w:rsidP="000F3FCA" w:rsidRDefault="001879B6" w14:paraId="704389C1" w14:textId="77777777"/>
        </w:tc>
        <w:tc>
          <w:tcPr>
            <w:tcW w:w="3330" w:type="dxa"/>
            <w:tcBorders>
              <w:top w:val="single" w:color="auto" w:sz="4" w:space="0"/>
              <w:left w:val="single" w:color="auto" w:sz="4" w:space="0"/>
              <w:bottom w:val="single" w:color="auto" w:sz="4" w:space="0"/>
              <w:right w:val="single" w:color="auto" w:sz="4" w:space="0"/>
            </w:tcBorders>
          </w:tcPr>
          <w:p w:rsidR="001879B6" w:rsidP="000F3FCA" w:rsidRDefault="001879B6" w14:paraId="6A08B24A" w14:textId="77777777">
            <w:pPr>
              <w:spacing w:after="160" w:line="259" w:lineRule="auto"/>
              <w:rPr>
                <w:sz w:val="24"/>
                <w:szCs w:val="24"/>
              </w:rPr>
            </w:pPr>
          </w:p>
          <w:p w:rsidR="001879B6" w:rsidP="000F3FCA" w:rsidRDefault="001879B6" w14:paraId="6AACA06A" w14:textId="77777777">
            <w:pPr>
              <w:spacing w:after="160" w:line="259" w:lineRule="auto"/>
              <w:rPr>
                <w:sz w:val="24"/>
                <w:szCs w:val="24"/>
              </w:rPr>
            </w:pPr>
            <w:r w:rsidRPr="02ECE8EF">
              <w:rPr>
                <w:sz w:val="24"/>
                <w:szCs w:val="24"/>
              </w:rPr>
              <w:t xml:space="preserve">1. Administrator clicks </w:t>
            </w:r>
            <w:r>
              <w:rPr>
                <w:sz w:val="24"/>
                <w:szCs w:val="24"/>
              </w:rPr>
              <w:t xml:space="preserve">the </w:t>
            </w:r>
            <w:r w:rsidRPr="02ECE8EF">
              <w:rPr>
                <w:sz w:val="24"/>
                <w:szCs w:val="24"/>
              </w:rPr>
              <w:t>edit banner button</w:t>
            </w:r>
            <w:r>
              <w:rPr>
                <w:sz w:val="24"/>
                <w:szCs w:val="24"/>
              </w:rPr>
              <w:t>.</w:t>
            </w:r>
            <w:r w:rsidRPr="02ECE8EF">
              <w:rPr>
                <w:sz w:val="24"/>
                <w:szCs w:val="24"/>
              </w:rPr>
              <w:t xml:space="preserve"> </w:t>
            </w:r>
          </w:p>
          <w:p w:rsidR="001879B6" w:rsidP="000F3FCA" w:rsidRDefault="001879B6" w14:paraId="7B92F30C" w14:textId="77777777">
            <w:pPr>
              <w:spacing w:after="160" w:line="259" w:lineRule="auto"/>
              <w:rPr>
                <w:sz w:val="24"/>
                <w:szCs w:val="24"/>
              </w:rPr>
            </w:pPr>
          </w:p>
          <w:p w:rsidR="001879B6" w:rsidP="000F3FCA" w:rsidRDefault="001879B6" w14:paraId="4F830CD1" w14:textId="77777777">
            <w:pPr>
              <w:spacing w:after="160" w:line="259" w:lineRule="auto"/>
              <w:rPr>
                <w:sz w:val="24"/>
                <w:szCs w:val="24"/>
              </w:rPr>
            </w:pPr>
            <w:r w:rsidRPr="02ECE8EF">
              <w:rPr>
                <w:sz w:val="24"/>
                <w:szCs w:val="24"/>
              </w:rPr>
              <w:t>2.  Click Update Banner #</w:t>
            </w:r>
          </w:p>
          <w:p w:rsidR="001879B6" w:rsidP="000F3FCA" w:rsidRDefault="001879B6" w14:paraId="718F98B2" w14:textId="77777777">
            <w:pPr>
              <w:spacing w:after="160" w:line="259" w:lineRule="auto"/>
              <w:rPr>
                <w:sz w:val="24"/>
                <w:szCs w:val="24"/>
              </w:rPr>
            </w:pPr>
          </w:p>
          <w:p w:rsidR="001879B6" w:rsidP="000F3FCA" w:rsidRDefault="001879B6" w14:paraId="2CE1DEA6" w14:textId="77777777">
            <w:pPr>
              <w:spacing w:after="160" w:line="259" w:lineRule="auto"/>
              <w:rPr>
                <w:sz w:val="24"/>
                <w:szCs w:val="24"/>
              </w:rPr>
            </w:pPr>
            <w:r w:rsidRPr="02ECE8EF">
              <w:rPr>
                <w:sz w:val="24"/>
                <w:szCs w:val="24"/>
              </w:rPr>
              <w:t xml:space="preserve">3. After choosing image Click “Done” </w:t>
            </w:r>
          </w:p>
        </w:tc>
        <w:tc>
          <w:tcPr>
            <w:tcW w:w="3331" w:type="dxa"/>
            <w:tcBorders>
              <w:top w:val="single" w:color="auto" w:sz="4" w:space="0"/>
              <w:left w:val="single" w:color="auto" w:sz="4" w:space="0"/>
              <w:bottom w:val="single" w:color="auto" w:sz="4" w:space="0"/>
              <w:right w:val="single" w:color="auto" w:sz="4" w:space="0"/>
            </w:tcBorders>
          </w:tcPr>
          <w:p w:rsidR="001879B6" w:rsidP="000F3FCA" w:rsidRDefault="001879B6" w14:paraId="7027550D" w14:textId="77777777">
            <w:pPr>
              <w:spacing w:after="160" w:line="259" w:lineRule="auto"/>
              <w:rPr>
                <w:sz w:val="24"/>
                <w:szCs w:val="24"/>
              </w:rPr>
            </w:pPr>
          </w:p>
          <w:p w:rsidR="001879B6" w:rsidP="000F3FCA" w:rsidRDefault="001879B6" w14:paraId="2FF6D041" w14:textId="77777777">
            <w:pPr>
              <w:spacing w:after="160" w:line="259" w:lineRule="auto"/>
              <w:rPr>
                <w:sz w:val="24"/>
                <w:szCs w:val="24"/>
              </w:rPr>
            </w:pPr>
            <w:r w:rsidRPr="02ECE8EF">
              <w:rPr>
                <w:sz w:val="24"/>
                <w:szCs w:val="24"/>
              </w:rPr>
              <w:t>1.1 Display password homepage banners and recommended banner dimension</w:t>
            </w:r>
          </w:p>
          <w:p w:rsidR="001879B6" w:rsidP="000F3FCA" w:rsidRDefault="001879B6" w14:paraId="2AA02342" w14:textId="77777777">
            <w:pPr>
              <w:spacing w:after="160" w:line="259" w:lineRule="auto"/>
              <w:rPr>
                <w:sz w:val="24"/>
                <w:szCs w:val="24"/>
              </w:rPr>
            </w:pPr>
          </w:p>
          <w:p w:rsidR="001879B6" w:rsidP="000F3FCA" w:rsidRDefault="001879B6" w14:paraId="5C75660E" w14:textId="77777777">
            <w:pPr>
              <w:spacing w:after="160" w:line="259" w:lineRule="auto"/>
              <w:rPr>
                <w:sz w:val="24"/>
                <w:szCs w:val="24"/>
              </w:rPr>
            </w:pPr>
            <w:r w:rsidRPr="02ECE8EF">
              <w:rPr>
                <w:sz w:val="24"/>
                <w:szCs w:val="24"/>
              </w:rPr>
              <w:t xml:space="preserve">2.1 Display Upload File </w:t>
            </w:r>
          </w:p>
          <w:p w:rsidR="001879B6" w:rsidP="000F3FCA" w:rsidRDefault="001879B6" w14:paraId="1ED90114" w14:textId="77777777">
            <w:pPr>
              <w:spacing w:after="160" w:line="259" w:lineRule="auto"/>
              <w:rPr>
                <w:sz w:val="24"/>
                <w:szCs w:val="24"/>
              </w:rPr>
            </w:pPr>
          </w:p>
          <w:p w:rsidR="001879B6" w:rsidP="000F3FCA" w:rsidRDefault="001879B6" w14:paraId="060B1584" w14:textId="77777777">
            <w:pPr>
              <w:spacing w:after="160" w:line="259" w:lineRule="auto"/>
              <w:rPr>
                <w:sz w:val="24"/>
                <w:szCs w:val="24"/>
              </w:rPr>
            </w:pPr>
            <w:r w:rsidRPr="02ECE8EF">
              <w:rPr>
                <w:sz w:val="24"/>
                <w:szCs w:val="24"/>
              </w:rPr>
              <w:t xml:space="preserve">3. Notify Uploaded banner is posted </w:t>
            </w:r>
          </w:p>
        </w:tc>
      </w:tr>
    </w:tbl>
    <w:p w:rsidR="001879B6" w:rsidP="001879B6" w:rsidRDefault="001879B6" w14:paraId="5F1308A2" w14:textId="77777777">
      <w:pPr>
        <w:jc w:val="center"/>
        <w:rPr>
          <w:sz w:val="24"/>
          <w:szCs w:val="24"/>
        </w:rPr>
      </w:pPr>
    </w:p>
    <w:p w:rsidRPr="00154CF3" w:rsidR="001879B6" w:rsidP="001879B6" w:rsidRDefault="000A6FDD" w14:paraId="783F1A12" w14:textId="0E14B8F9">
      <w:pPr>
        <w:pStyle w:val="Caption"/>
        <w:keepNext/>
        <w:jc w:val="center"/>
        <w:rPr>
          <w:i w:val="0"/>
          <w:color w:val="000000" w:themeColor="text1"/>
          <w:sz w:val="24"/>
          <w:szCs w:val="24"/>
        </w:rPr>
      </w:pPr>
      <w:bookmarkStart w:name="_Toc150781774" w:id="128"/>
      <w:bookmarkStart w:name="_Toc150946806" w:id="129"/>
      <w:bookmarkStart w:name="_Toc150947152" w:id="130"/>
      <w:commentRangeStart w:id="131"/>
      <w:commentRangeEnd w:id="131"/>
      <w:r>
        <w:rPr>
          <w:rStyle w:val="CommentReference"/>
          <w:i w:val="0"/>
          <w:iCs w:val="0"/>
          <w:color w:val="auto"/>
        </w:rPr>
        <w:commentReference w:id="131"/>
      </w:r>
      <w:r w:rsidRPr="00154CF3" w:rsidR="00154CF3">
        <w:rPr>
          <w:i w:val="0"/>
          <w:iCs w:val="0"/>
          <w:color w:val="000000" w:themeColor="text1"/>
          <w:sz w:val="24"/>
          <w:szCs w:val="24"/>
        </w:rPr>
        <w:t xml:space="preserve">TABLE </w:t>
      </w:r>
      <w:r w:rsidRPr="00154CF3" w:rsidR="00534A7B">
        <w:rPr>
          <w:i w:val="0"/>
          <w:iCs w:val="0"/>
          <w:color w:val="000000" w:themeColor="text1"/>
          <w:sz w:val="24"/>
          <w:szCs w:val="24"/>
        </w:rPr>
        <w:fldChar w:fldCharType="begin"/>
      </w:r>
      <w:r w:rsidRPr="00154CF3" w:rsidR="00534A7B">
        <w:rPr>
          <w:i w:val="0"/>
          <w:iCs w:val="0"/>
          <w:color w:val="000000" w:themeColor="text1"/>
          <w:sz w:val="24"/>
          <w:szCs w:val="24"/>
        </w:rPr>
        <w:instrText xml:space="preserve"> SEQ TABLE \* ARABIC </w:instrText>
      </w:r>
      <w:r w:rsidRPr="00154CF3" w:rsidR="00534A7B">
        <w:rPr>
          <w:i w:val="0"/>
          <w:iCs w:val="0"/>
          <w:color w:val="000000" w:themeColor="text1"/>
          <w:sz w:val="24"/>
          <w:szCs w:val="24"/>
        </w:rPr>
        <w:fldChar w:fldCharType="separate"/>
      </w:r>
      <w:r w:rsidRPr="00154CF3" w:rsidR="00154CF3">
        <w:rPr>
          <w:i w:val="0"/>
          <w:iCs w:val="0"/>
          <w:noProof/>
          <w:color w:val="000000" w:themeColor="text1"/>
          <w:sz w:val="24"/>
          <w:szCs w:val="24"/>
        </w:rPr>
        <w:t>21</w:t>
      </w:r>
      <w:r w:rsidRPr="00154CF3" w:rsidR="00534A7B">
        <w:rPr>
          <w:i w:val="0"/>
          <w:iCs w:val="0"/>
          <w:color w:val="000000" w:themeColor="text1"/>
          <w:sz w:val="24"/>
          <w:szCs w:val="24"/>
        </w:rPr>
        <w:fldChar w:fldCharType="end"/>
      </w:r>
      <w:r w:rsidRPr="00154CF3" w:rsidR="00154CF3">
        <w:rPr>
          <w:i w:val="0"/>
          <w:iCs w:val="0"/>
          <w:color w:val="000000" w:themeColor="text1"/>
          <w:sz w:val="24"/>
          <w:szCs w:val="24"/>
        </w:rPr>
        <w:t xml:space="preserve"> </w:t>
      </w:r>
      <w:bookmarkEnd w:id="128"/>
      <w:r w:rsidRPr="00154CF3" w:rsidR="00154CF3">
        <w:rPr>
          <w:i w:val="0"/>
          <w:iCs w:val="0"/>
          <w:color w:val="000000" w:themeColor="text1"/>
          <w:sz w:val="24"/>
          <w:szCs w:val="24"/>
        </w:rPr>
        <w:br/>
      </w:r>
      <w:r w:rsidRPr="00154CF3" w:rsidR="00154CF3">
        <w:rPr>
          <w:i w:val="0"/>
          <w:iCs w:val="0"/>
          <w:color w:val="000000" w:themeColor="text1"/>
          <w:sz w:val="24"/>
          <w:szCs w:val="24"/>
        </w:rPr>
        <w:t>EDIT DEMOGRAPHY</w:t>
      </w:r>
      <w:commentRangeStart w:id="132"/>
      <w:commentRangeEnd w:id="132"/>
      <w:r w:rsidRPr="00154CF3" w:rsidR="00154CF3">
        <w:rPr>
          <w:rStyle w:val="CommentReference"/>
          <w:i w:val="0"/>
          <w:iCs w:val="0"/>
          <w:color w:val="000000" w:themeColor="text1"/>
          <w:sz w:val="24"/>
          <w:szCs w:val="24"/>
        </w:rPr>
        <w:commentReference w:id="132"/>
      </w:r>
      <w:bookmarkEnd w:id="129"/>
      <w:bookmarkEnd w:id="130"/>
    </w:p>
    <w:tbl>
      <w:tblPr>
        <w:tblStyle w:val="TableGrid"/>
        <w:tblW w:w="0" w:type="auto"/>
        <w:tblLook w:val="04A0" w:firstRow="1" w:lastRow="0" w:firstColumn="1" w:lastColumn="0" w:noHBand="0" w:noVBand="1"/>
      </w:tblPr>
      <w:tblGrid>
        <w:gridCol w:w="2689"/>
        <w:gridCol w:w="3330"/>
        <w:gridCol w:w="3331"/>
      </w:tblGrid>
      <w:tr w:rsidR="001879B6" w:rsidTr="000F3FCA" w14:paraId="61441DD7"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27D821F9" w14:textId="77777777">
            <w:pPr>
              <w:rPr>
                <w:b/>
                <w:bCs/>
                <w:sz w:val="24"/>
                <w:szCs w:val="24"/>
              </w:rPr>
            </w:pPr>
            <w:r w:rsidRPr="02ECE8EF">
              <w:rPr>
                <w:b/>
                <w:bCs/>
                <w:sz w:val="24"/>
                <w:szCs w:val="24"/>
              </w:rPr>
              <w:t>Use case Number</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299C03A2" w14:textId="77777777">
            <w:pPr>
              <w:rPr>
                <w:sz w:val="24"/>
                <w:szCs w:val="24"/>
              </w:rPr>
            </w:pPr>
            <w:r w:rsidRPr="166C6446">
              <w:rPr>
                <w:sz w:val="24"/>
                <w:szCs w:val="24"/>
              </w:rPr>
              <w:t>UC</w:t>
            </w:r>
            <w:r>
              <w:rPr>
                <w:sz w:val="24"/>
                <w:szCs w:val="24"/>
              </w:rPr>
              <w:t>4.2</w:t>
            </w:r>
          </w:p>
        </w:tc>
      </w:tr>
      <w:tr w:rsidR="001879B6" w:rsidTr="000F3FCA" w14:paraId="490F841A"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0D399F98" w14:textId="77777777">
            <w:pPr>
              <w:rPr>
                <w:b/>
                <w:bCs/>
                <w:sz w:val="24"/>
                <w:szCs w:val="24"/>
              </w:rPr>
            </w:pPr>
            <w:r w:rsidRPr="02ECE8EF">
              <w:rPr>
                <w:b/>
                <w:bCs/>
                <w:sz w:val="24"/>
                <w:szCs w:val="24"/>
              </w:rPr>
              <w:t>Use Case Name:</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76AC3F91" w14:textId="77777777">
            <w:pPr>
              <w:rPr>
                <w:sz w:val="24"/>
                <w:szCs w:val="24"/>
              </w:rPr>
            </w:pPr>
            <w:r w:rsidRPr="3029D617">
              <w:rPr>
                <w:sz w:val="24"/>
                <w:szCs w:val="24"/>
              </w:rPr>
              <w:t>Edit Demography</w:t>
            </w:r>
          </w:p>
        </w:tc>
      </w:tr>
      <w:tr w:rsidR="001879B6" w:rsidTr="000F3FCA" w14:paraId="2300BD49"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734BBEF8" w14:textId="77777777">
            <w:pPr>
              <w:spacing w:after="160" w:line="259" w:lineRule="auto"/>
              <w:rPr>
                <w:b/>
                <w:bCs/>
                <w:sz w:val="24"/>
                <w:szCs w:val="24"/>
              </w:rPr>
            </w:pPr>
            <w:r w:rsidRPr="02ECE8EF">
              <w:rPr>
                <w:b/>
                <w:bCs/>
                <w:sz w:val="24"/>
                <w:szCs w:val="24"/>
              </w:rPr>
              <w:t>Actors: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3BEA3504" w14:textId="77777777">
            <w:pPr>
              <w:spacing w:after="160" w:line="259" w:lineRule="auto"/>
              <w:rPr>
                <w:sz w:val="24"/>
                <w:szCs w:val="24"/>
              </w:rPr>
            </w:pPr>
            <w:r w:rsidRPr="02ECE8EF">
              <w:rPr>
                <w:sz w:val="24"/>
                <w:szCs w:val="24"/>
              </w:rPr>
              <w:t xml:space="preserve">Administrator  </w:t>
            </w:r>
          </w:p>
        </w:tc>
      </w:tr>
      <w:tr w:rsidR="001879B6" w:rsidTr="000F3FCA" w14:paraId="4EB98115" w14:textId="77777777">
        <w:trPr>
          <w:trHeight w:val="985"/>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6E6A6365" w14:textId="77777777">
            <w:pPr>
              <w:spacing w:after="160" w:line="259" w:lineRule="auto"/>
              <w:rPr>
                <w:b/>
                <w:bCs/>
                <w:sz w:val="24"/>
                <w:szCs w:val="24"/>
              </w:rPr>
            </w:pPr>
            <w:r w:rsidRPr="02ECE8EF">
              <w:rPr>
                <w:b/>
                <w:bCs/>
                <w:sz w:val="24"/>
                <w:szCs w:val="24"/>
              </w:rPr>
              <w:t>Preconditions: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02741DA5" w14:textId="5B02FA3A">
            <w:pPr>
              <w:spacing w:after="160" w:line="259" w:lineRule="auto"/>
              <w:rPr>
                <w:sz w:val="24"/>
                <w:szCs w:val="24"/>
              </w:rPr>
            </w:pPr>
            <w:r>
              <w:rPr>
                <w:sz w:val="24"/>
                <w:szCs w:val="24"/>
              </w:rPr>
              <w:t xml:space="preserve">The </w:t>
            </w:r>
            <w:r w:rsidRPr="2334F8B0">
              <w:rPr>
                <w:sz w:val="24"/>
                <w:szCs w:val="24"/>
              </w:rPr>
              <w:t>administrator</w:t>
            </w:r>
            <w:r w:rsidRPr="02ECE8EF">
              <w:rPr>
                <w:sz w:val="24"/>
                <w:szCs w:val="24"/>
              </w:rPr>
              <w:t xml:space="preserve"> must be </w:t>
            </w:r>
            <w:r w:rsidRPr="02ECE8EF" w:rsidDel="00EB342C">
              <w:rPr>
                <w:sz w:val="24"/>
                <w:szCs w:val="24"/>
              </w:rPr>
              <w:t>logged</w:t>
            </w:r>
            <w:r>
              <w:rPr>
                <w:sz w:val="24"/>
                <w:szCs w:val="24"/>
              </w:rPr>
              <w:t xml:space="preserve"> in. </w:t>
            </w:r>
            <w:r w:rsidRPr="02ECE8EF">
              <w:rPr>
                <w:sz w:val="24"/>
                <w:szCs w:val="24"/>
              </w:rPr>
              <w:t xml:space="preserve"> </w:t>
            </w:r>
          </w:p>
          <w:p w:rsidR="001879B6" w:rsidP="000F3FCA" w:rsidRDefault="27759D28" w14:paraId="3BA1F179" w14:textId="5486D7C2">
            <w:pPr>
              <w:spacing w:after="160" w:line="259" w:lineRule="auto"/>
              <w:rPr>
                <w:sz w:val="24"/>
                <w:szCs w:val="24"/>
              </w:rPr>
            </w:pPr>
            <w:r w:rsidRPr="2334F8B0">
              <w:rPr>
                <w:sz w:val="24"/>
                <w:szCs w:val="24"/>
              </w:rPr>
              <w:t>The administrator</w:t>
            </w:r>
            <w:r w:rsidRPr="02ECE8EF" w:rsidR="001879B6">
              <w:rPr>
                <w:sz w:val="24"/>
                <w:szCs w:val="24"/>
              </w:rPr>
              <w:t xml:space="preserve"> must be in </w:t>
            </w:r>
            <w:r w:rsidR="001879B6">
              <w:rPr>
                <w:sz w:val="24"/>
                <w:szCs w:val="24"/>
              </w:rPr>
              <w:t xml:space="preserve">the </w:t>
            </w:r>
            <w:r w:rsidRPr="02ECE8EF" w:rsidR="001879B6">
              <w:rPr>
                <w:sz w:val="24"/>
                <w:szCs w:val="24"/>
              </w:rPr>
              <w:t>Manage Web Application Tab</w:t>
            </w:r>
            <w:r w:rsidR="001879B6">
              <w:rPr>
                <w:sz w:val="24"/>
                <w:szCs w:val="24"/>
              </w:rPr>
              <w:t>.</w:t>
            </w:r>
          </w:p>
        </w:tc>
      </w:tr>
      <w:tr w:rsidR="001879B6" w:rsidTr="000F3FCA" w14:paraId="7524987C" w14:textId="77777777">
        <w:trPr>
          <w:trHeight w:val="1113"/>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3D99D01B" w14:textId="77777777">
            <w:pPr>
              <w:spacing w:after="160" w:line="259" w:lineRule="auto"/>
              <w:rPr>
                <w:b/>
                <w:bCs/>
                <w:sz w:val="24"/>
                <w:szCs w:val="24"/>
              </w:rPr>
            </w:pPr>
            <w:r w:rsidRPr="02ECE8EF">
              <w:rPr>
                <w:b/>
                <w:bCs/>
                <w:sz w:val="24"/>
                <w:szCs w:val="24"/>
              </w:rPr>
              <w:t>Postconditions: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50D16E9B" w14:textId="303C0354">
            <w:pPr>
              <w:spacing w:after="160" w:line="259" w:lineRule="auto"/>
              <w:rPr>
                <w:sz w:val="24"/>
                <w:szCs w:val="24"/>
              </w:rPr>
            </w:pPr>
            <w:r w:rsidRPr="3029D617">
              <w:rPr>
                <w:sz w:val="24"/>
                <w:szCs w:val="24"/>
              </w:rPr>
              <w:t>Updated demography should apply after</w:t>
            </w:r>
            <w:r>
              <w:rPr>
                <w:sz w:val="24"/>
                <w:szCs w:val="24"/>
              </w:rPr>
              <w:t xml:space="preserve"> the</w:t>
            </w:r>
            <w:r w:rsidRPr="3029D617">
              <w:rPr>
                <w:sz w:val="24"/>
                <w:szCs w:val="24"/>
              </w:rPr>
              <w:t xml:space="preserve"> administrator changes it and will reflect </w:t>
            </w:r>
            <w:r>
              <w:rPr>
                <w:sz w:val="24"/>
                <w:szCs w:val="24"/>
              </w:rPr>
              <w:t xml:space="preserve">on </w:t>
            </w:r>
            <w:r w:rsidRPr="2334F8B0">
              <w:rPr>
                <w:sz w:val="24"/>
                <w:szCs w:val="24"/>
              </w:rPr>
              <w:t>the</w:t>
            </w:r>
            <w:r w:rsidRPr="3029D617">
              <w:rPr>
                <w:sz w:val="24"/>
                <w:szCs w:val="24"/>
              </w:rPr>
              <w:t xml:space="preserve"> “About Us” page</w:t>
            </w:r>
            <w:r>
              <w:rPr>
                <w:sz w:val="24"/>
                <w:szCs w:val="24"/>
              </w:rPr>
              <w:t>.</w:t>
            </w:r>
            <w:r w:rsidRPr="3029D617">
              <w:rPr>
                <w:sz w:val="24"/>
                <w:szCs w:val="24"/>
              </w:rPr>
              <w:t xml:space="preserve"> </w:t>
            </w:r>
          </w:p>
          <w:p w:rsidR="001879B6" w:rsidP="000F3FCA" w:rsidRDefault="001879B6" w14:paraId="0D8CFF23" w14:textId="77777777">
            <w:pPr>
              <w:spacing w:after="160" w:line="259" w:lineRule="auto"/>
              <w:rPr>
                <w:sz w:val="24"/>
                <w:szCs w:val="24"/>
              </w:rPr>
            </w:pPr>
            <w:r w:rsidRPr="02ECE8EF">
              <w:rPr>
                <w:sz w:val="24"/>
                <w:szCs w:val="24"/>
              </w:rPr>
              <w:t>Employee account information will be stored in the Barangay Employee Database; additionally, information should be valid.</w:t>
            </w:r>
          </w:p>
        </w:tc>
      </w:tr>
      <w:tr w:rsidR="001879B6" w:rsidTr="000F3FCA" w14:paraId="520AAAB8" w14:textId="77777777">
        <w:trPr>
          <w:trHeight w:val="238"/>
        </w:trPr>
        <w:tc>
          <w:tcPr>
            <w:tcW w:w="2689" w:type="dxa"/>
            <w:vMerge w:val="restart"/>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17FAC4C9" w14:textId="77777777">
            <w:pPr>
              <w:spacing w:after="160" w:line="259" w:lineRule="auto"/>
              <w:rPr>
                <w:b/>
                <w:bCs/>
                <w:sz w:val="24"/>
                <w:szCs w:val="24"/>
              </w:rPr>
            </w:pPr>
            <w:r w:rsidRPr="02ECE8EF">
              <w:rPr>
                <w:b/>
                <w:bCs/>
                <w:sz w:val="24"/>
                <w:szCs w:val="24"/>
              </w:rPr>
              <w:t>Flow of Activities:</w:t>
            </w:r>
          </w:p>
        </w:tc>
        <w:tc>
          <w:tcPr>
            <w:tcW w:w="3330" w:type="dxa"/>
            <w:tcBorders>
              <w:top w:val="single" w:color="auto" w:sz="4" w:space="0"/>
              <w:left w:val="single" w:color="auto" w:sz="4" w:space="0"/>
              <w:bottom w:val="single" w:color="auto" w:sz="4" w:space="0"/>
              <w:right w:val="single" w:color="auto" w:sz="4" w:space="0"/>
            </w:tcBorders>
          </w:tcPr>
          <w:p w:rsidR="001879B6" w:rsidP="000F3FCA" w:rsidRDefault="001879B6" w14:paraId="0A5C10B0" w14:textId="77777777">
            <w:pPr>
              <w:spacing w:after="160" w:line="259" w:lineRule="auto"/>
              <w:rPr>
                <w:b/>
                <w:bCs/>
                <w:sz w:val="24"/>
                <w:szCs w:val="24"/>
              </w:rPr>
            </w:pPr>
            <w:r w:rsidRPr="02ECE8EF">
              <w:rPr>
                <w:b/>
                <w:bCs/>
                <w:sz w:val="24"/>
                <w:szCs w:val="24"/>
              </w:rPr>
              <w:t>Actor</w:t>
            </w:r>
          </w:p>
        </w:tc>
        <w:tc>
          <w:tcPr>
            <w:tcW w:w="3331" w:type="dxa"/>
            <w:tcBorders>
              <w:top w:val="single" w:color="auto" w:sz="4" w:space="0"/>
              <w:left w:val="single" w:color="auto" w:sz="4" w:space="0"/>
              <w:bottom w:val="single" w:color="auto" w:sz="4" w:space="0"/>
              <w:right w:val="single" w:color="auto" w:sz="4" w:space="0"/>
            </w:tcBorders>
          </w:tcPr>
          <w:p w:rsidR="001879B6" w:rsidP="000F3FCA" w:rsidRDefault="001879B6" w14:paraId="08F8F639" w14:textId="77777777">
            <w:pPr>
              <w:spacing w:after="160" w:line="259" w:lineRule="auto"/>
              <w:rPr>
                <w:b/>
                <w:bCs/>
                <w:sz w:val="24"/>
                <w:szCs w:val="24"/>
              </w:rPr>
            </w:pPr>
            <w:r w:rsidRPr="02ECE8EF">
              <w:rPr>
                <w:b/>
                <w:bCs/>
                <w:sz w:val="24"/>
                <w:szCs w:val="24"/>
              </w:rPr>
              <w:t>System</w:t>
            </w:r>
          </w:p>
        </w:tc>
      </w:tr>
      <w:tr w:rsidR="001879B6" w:rsidTr="000F3FCA" w14:paraId="7AA1CB6D" w14:textId="77777777">
        <w:trPr>
          <w:trHeight w:val="4086"/>
        </w:trPr>
        <w:tc>
          <w:tcPr>
            <w:tcW w:w="2689" w:type="dxa"/>
            <w:vMerge/>
          </w:tcPr>
          <w:p w:rsidR="001879B6" w:rsidP="000F3FCA" w:rsidRDefault="001879B6" w14:paraId="7E442FA7" w14:textId="77777777"/>
        </w:tc>
        <w:tc>
          <w:tcPr>
            <w:tcW w:w="3330" w:type="dxa"/>
            <w:tcBorders>
              <w:top w:val="single" w:color="auto" w:sz="4" w:space="0"/>
              <w:left w:val="single" w:color="auto" w:sz="4" w:space="0"/>
              <w:bottom w:val="single" w:color="auto" w:sz="4" w:space="0"/>
              <w:right w:val="single" w:color="auto" w:sz="4" w:space="0"/>
            </w:tcBorders>
          </w:tcPr>
          <w:p w:rsidR="001879B6" w:rsidP="000F3FCA" w:rsidRDefault="001879B6" w14:paraId="18E51F91" w14:textId="77777777">
            <w:pPr>
              <w:spacing w:after="160" w:line="259" w:lineRule="auto"/>
              <w:rPr>
                <w:sz w:val="24"/>
                <w:szCs w:val="24"/>
              </w:rPr>
            </w:pPr>
          </w:p>
          <w:p w:rsidR="001879B6" w:rsidP="001879B6" w:rsidRDefault="175E6BB5" w14:paraId="28F8C7EE" w14:textId="7626A591">
            <w:pPr>
              <w:pStyle w:val="ListParagraph"/>
              <w:numPr>
                <w:ilvl w:val="0"/>
                <w:numId w:val="43"/>
              </w:numPr>
              <w:spacing w:after="160" w:line="259" w:lineRule="auto"/>
              <w:rPr>
                <w:sz w:val="24"/>
                <w:szCs w:val="24"/>
              </w:rPr>
            </w:pPr>
            <w:r w:rsidRPr="2334F8B0">
              <w:rPr>
                <w:sz w:val="24"/>
                <w:szCs w:val="24"/>
              </w:rPr>
              <w:t>The administrator</w:t>
            </w:r>
            <w:r w:rsidRPr="2F1BA4A5" w:rsidR="001879B6">
              <w:rPr>
                <w:sz w:val="24"/>
                <w:szCs w:val="24"/>
              </w:rPr>
              <w:t xml:space="preserve"> clicks </w:t>
            </w:r>
            <w:r w:rsidRPr="2334F8B0" w:rsidR="740F8DF5">
              <w:rPr>
                <w:sz w:val="24"/>
                <w:szCs w:val="24"/>
              </w:rPr>
              <w:t>the Edit</w:t>
            </w:r>
            <w:r w:rsidRPr="2F1BA4A5" w:rsidR="001879B6">
              <w:rPr>
                <w:sz w:val="24"/>
                <w:szCs w:val="24"/>
              </w:rPr>
              <w:t xml:space="preserve"> Demography button</w:t>
            </w:r>
            <w:r w:rsidR="001879B6">
              <w:rPr>
                <w:sz w:val="24"/>
                <w:szCs w:val="24"/>
              </w:rPr>
              <w:t>.</w:t>
            </w:r>
          </w:p>
          <w:p w:rsidR="001879B6" w:rsidP="000F3FCA" w:rsidRDefault="001879B6" w14:paraId="6B1ACF86" w14:textId="77777777">
            <w:pPr>
              <w:spacing w:after="160" w:line="259" w:lineRule="auto"/>
              <w:rPr>
                <w:sz w:val="24"/>
                <w:szCs w:val="24"/>
              </w:rPr>
            </w:pPr>
          </w:p>
          <w:p w:rsidR="001879B6" w:rsidP="001879B6" w:rsidRDefault="001879B6" w14:paraId="7E982E41" w14:textId="77777777">
            <w:pPr>
              <w:pStyle w:val="ListParagraph"/>
              <w:numPr>
                <w:ilvl w:val="0"/>
                <w:numId w:val="43"/>
              </w:numPr>
              <w:spacing w:after="160" w:line="259" w:lineRule="auto"/>
              <w:rPr>
                <w:sz w:val="24"/>
                <w:szCs w:val="24"/>
              </w:rPr>
            </w:pPr>
            <w:r w:rsidRPr="7693ACB3">
              <w:rPr>
                <w:sz w:val="24"/>
                <w:szCs w:val="24"/>
              </w:rPr>
              <w:t xml:space="preserve">Edit </w:t>
            </w:r>
            <w:r>
              <w:rPr>
                <w:sz w:val="24"/>
                <w:szCs w:val="24"/>
              </w:rPr>
              <w:t xml:space="preserve">the </w:t>
            </w:r>
            <w:r w:rsidRPr="7693ACB3">
              <w:rPr>
                <w:sz w:val="24"/>
                <w:szCs w:val="24"/>
              </w:rPr>
              <w:t>Demography Field Inputs</w:t>
            </w:r>
          </w:p>
          <w:p w:rsidR="001879B6" w:rsidP="000F3FCA" w:rsidRDefault="001879B6" w14:paraId="2F336714" w14:textId="77777777">
            <w:pPr>
              <w:pStyle w:val="ListParagraph"/>
              <w:spacing w:after="160" w:line="259" w:lineRule="auto"/>
              <w:rPr>
                <w:sz w:val="24"/>
                <w:szCs w:val="24"/>
              </w:rPr>
            </w:pPr>
          </w:p>
          <w:p w:rsidR="001879B6" w:rsidP="000F3FCA" w:rsidRDefault="001879B6" w14:paraId="620640A8" w14:textId="77777777">
            <w:pPr>
              <w:pStyle w:val="ListParagraph"/>
              <w:spacing w:after="160" w:line="259" w:lineRule="auto"/>
              <w:rPr>
                <w:sz w:val="24"/>
                <w:szCs w:val="24"/>
              </w:rPr>
            </w:pPr>
          </w:p>
        </w:tc>
        <w:tc>
          <w:tcPr>
            <w:tcW w:w="3331" w:type="dxa"/>
            <w:tcBorders>
              <w:top w:val="single" w:color="auto" w:sz="4" w:space="0"/>
              <w:left w:val="single" w:color="auto" w:sz="4" w:space="0"/>
              <w:bottom w:val="single" w:color="auto" w:sz="4" w:space="0"/>
              <w:right w:val="single" w:color="auto" w:sz="4" w:space="0"/>
            </w:tcBorders>
          </w:tcPr>
          <w:p w:rsidR="001879B6" w:rsidP="000F3FCA" w:rsidRDefault="001879B6" w14:paraId="24EB576E" w14:textId="77777777">
            <w:pPr>
              <w:spacing w:after="160" w:line="259" w:lineRule="auto"/>
              <w:rPr>
                <w:sz w:val="24"/>
                <w:szCs w:val="24"/>
              </w:rPr>
            </w:pPr>
          </w:p>
          <w:p w:rsidR="001879B6" w:rsidP="000F3FCA" w:rsidRDefault="001879B6" w14:paraId="7385EE1A" w14:textId="77777777">
            <w:pPr>
              <w:spacing w:after="160" w:line="259" w:lineRule="auto"/>
              <w:rPr>
                <w:sz w:val="24"/>
                <w:szCs w:val="24"/>
              </w:rPr>
            </w:pPr>
            <w:r w:rsidRPr="7BAAE5D5">
              <w:rPr>
                <w:sz w:val="24"/>
                <w:szCs w:val="24"/>
              </w:rPr>
              <w:t>1.1 Display Editable Form for Update Demography</w:t>
            </w:r>
          </w:p>
          <w:p w:rsidR="001879B6" w:rsidP="000F3FCA" w:rsidRDefault="001879B6" w14:paraId="740C3ECC" w14:textId="77777777">
            <w:pPr>
              <w:spacing w:after="160" w:line="259" w:lineRule="auto"/>
              <w:rPr>
                <w:sz w:val="24"/>
                <w:szCs w:val="24"/>
              </w:rPr>
            </w:pPr>
          </w:p>
          <w:p w:rsidR="001879B6" w:rsidP="000F3FCA" w:rsidRDefault="001879B6" w14:paraId="14D212EB" w14:textId="77777777">
            <w:pPr>
              <w:spacing w:after="160" w:line="259" w:lineRule="auto"/>
              <w:rPr>
                <w:sz w:val="24"/>
                <w:szCs w:val="24"/>
              </w:rPr>
            </w:pPr>
          </w:p>
          <w:p w:rsidR="001879B6" w:rsidP="000F3FCA" w:rsidRDefault="001879B6" w14:paraId="5A2C901F" w14:textId="77777777">
            <w:pPr>
              <w:spacing w:after="160" w:line="259" w:lineRule="auto"/>
              <w:rPr>
                <w:sz w:val="24"/>
                <w:szCs w:val="24"/>
              </w:rPr>
            </w:pPr>
            <w:r w:rsidRPr="3AA21F4B">
              <w:rPr>
                <w:sz w:val="24"/>
                <w:szCs w:val="24"/>
              </w:rPr>
              <w:t xml:space="preserve">2.2 Save Changes to Demography to barangay Database </w:t>
            </w:r>
          </w:p>
        </w:tc>
      </w:tr>
      <w:tr w:rsidR="001879B6" w:rsidTr="000F3FCA" w14:paraId="6DF81D0A" w14:textId="77777777">
        <w:trPr>
          <w:trHeight w:val="1121"/>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2C061075" w14:textId="77777777">
            <w:pPr>
              <w:spacing w:after="160" w:line="259" w:lineRule="auto"/>
            </w:pPr>
            <w:r w:rsidRPr="02ECE8EF">
              <w:rPr>
                <w:b/>
                <w:bCs/>
                <w:sz w:val="24"/>
                <w:szCs w:val="24"/>
              </w:rPr>
              <w:t xml:space="preserve">Alternative </w:t>
            </w:r>
            <w:r w:rsidRPr="53021534">
              <w:rPr>
                <w:b/>
                <w:bCs/>
                <w:sz w:val="24"/>
                <w:szCs w:val="24"/>
              </w:rPr>
              <w:t>flow</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7FB215B7" w14:textId="77777777">
            <w:pPr>
              <w:spacing w:after="160" w:line="259" w:lineRule="auto"/>
              <w:rPr>
                <w:sz w:val="24"/>
                <w:szCs w:val="24"/>
              </w:rPr>
            </w:pPr>
            <w:r w:rsidRPr="30077A12">
              <w:rPr>
                <w:sz w:val="24"/>
                <w:szCs w:val="24"/>
              </w:rPr>
              <w:t>At Step 2: If inputs incorrect data type</w:t>
            </w:r>
            <w:r>
              <w:rPr>
                <w:sz w:val="24"/>
                <w:szCs w:val="24"/>
              </w:rPr>
              <w:t xml:space="preserve"> is</w:t>
            </w:r>
            <w:r w:rsidRPr="30077A12">
              <w:rPr>
                <w:sz w:val="24"/>
                <w:szCs w:val="24"/>
              </w:rPr>
              <w:t xml:space="preserve"> in the input fields, it highlights the incorrect input and will not be saved.</w:t>
            </w:r>
          </w:p>
        </w:tc>
      </w:tr>
    </w:tbl>
    <w:p w:rsidRPr="00154CF3" w:rsidR="001879B6" w:rsidP="001879B6" w:rsidRDefault="001879B6" w14:paraId="3EA549F0" w14:textId="77777777">
      <w:pPr>
        <w:rPr>
          <w:color w:val="000000" w:themeColor="text1"/>
          <w:sz w:val="24"/>
          <w:szCs w:val="24"/>
        </w:rPr>
      </w:pPr>
    </w:p>
    <w:p w:rsidRPr="00154CF3" w:rsidR="001879B6" w:rsidP="001879B6" w:rsidRDefault="000A6FDD" w14:paraId="66125174" w14:textId="2ACED61E">
      <w:pPr>
        <w:pStyle w:val="Caption"/>
        <w:keepNext/>
        <w:jc w:val="center"/>
        <w:rPr>
          <w:i w:val="0"/>
          <w:color w:val="000000" w:themeColor="text1"/>
          <w:sz w:val="24"/>
          <w:szCs w:val="24"/>
        </w:rPr>
      </w:pPr>
      <w:bookmarkStart w:name="_Toc150781775" w:id="133"/>
      <w:bookmarkStart w:name="_Toc150946807" w:id="134"/>
      <w:bookmarkStart w:name="_Toc150947153" w:id="135"/>
      <w:commentRangeStart w:id="136"/>
      <w:commentRangeEnd w:id="136"/>
      <w:r>
        <w:rPr>
          <w:rStyle w:val="CommentReference"/>
          <w:i w:val="0"/>
          <w:iCs w:val="0"/>
          <w:color w:val="auto"/>
        </w:rPr>
        <w:commentReference w:id="136"/>
      </w:r>
      <w:r w:rsidRPr="00154CF3" w:rsidR="00154CF3">
        <w:rPr>
          <w:i w:val="0"/>
          <w:iCs w:val="0"/>
          <w:color w:val="000000" w:themeColor="text1"/>
          <w:sz w:val="24"/>
          <w:szCs w:val="24"/>
        </w:rPr>
        <w:t xml:space="preserve">TABLE </w:t>
      </w:r>
      <w:r w:rsidRPr="00154CF3" w:rsidR="00534A7B">
        <w:rPr>
          <w:i w:val="0"/>
          <w:iCs w:val="0"/>
          <w:color w:val="000000" w:themeColor="text1"/>
          <w:sz w:val="24"/>
          <w:szCs w:val="24"/>
        </w:rPr>
        <w:fldChar w:fldCharType="begin"/>
      </w:r>
      <w:r w:rsidRPr="00154CF3" w:rsidR="00534A7B">
        <w:rPr>
          <w:i w:val="0"/>
          <w:iCs w:val="0"/>
          <w:color w:val="000000" w:themeColor="text1"/>
          <w:sz w:val="24"/>
          <w:szCs w:val="24"/>
        </w:rPr>
        <w:instrText xml:space="preserve"> SEQ TABLE \* ARABIC </w:instrText>
      </w:r>
      <w:r w:rsidRPr="00154CF3" w:rsidR="00534A7B">
        <w:rPr>
          <w:i w:val="0"/>
          <w:iCs w:val="0"/>
          <w:color w:val="000000" w:themeColor="text1"/>
          <w:sz w:val="24"/>
          <w:szCs w:val="24"/>
        </w:rPr>
        <w:fldChar w:fldCharType="separate"/>
      </w:r>
      <w:r w:rsidRPr="00154CF3" w:rsidR="00154CF3">
        <w:rPr>
          <w:i w:val="0"/>
          <w:iCs w:val="0"/>
          <w:noProof/>
          <w:color w:val="000000" w:themeColor="text1"/>
          <w:sz w:val="24"/>
          <w:szCs w:val="24"/>
        </w:rPr>
        <w:t>22</w:t>
      </w:r>
      <w:r w:rsidRPr="00154CF3" w:rsidR="00534A7B">
        <w:rPr>
          <w:i w:val="0"/>
          <w:iCs w:val="0"/>
          <w:color w:val="000000" w:themeColor="text1"/>
          <w:sz w:val="24"/>
          <w:szCs w:val="24"/>
        </w:rPr>
        <w:fldChar w:fldCharType="end"/>
      </w:r>
      <w:r w:rsidRPr="00154CF3" w:rsidR="00154CF3">
        <w:rPr>
          <w:i w:val="0"/>
          <w:iCs w:val="0"/>
          <w:color w:val="000000" w:themeColor="text1"/>
          <w:sz w:val="24"/>
          <w:szCs w:val="24"/>
        </w:rPr>
        <w:t xml:space="preserve"> </w:t>
      </w:r>
      <w:bookmarkEnd w:id="133"/>
      <w:r w:rsidRPr="00154CF3" w:rsidR="00154CF3">
        <w:rPr>
          <w:i w:val="0"/>
          <w:iCs w:val="0"/>
          <w:color w:val="000000" w:themeColor="text1"/>
          <w:sz w:val="24"/>
          <w:szCs w:val="24"/>
        </w:rPr>
        <w:br/>
      </w:r>
      <w:r w:rsidRPr="00154CF3" w:rsidR="00154CF3">
        <w:rPr>
          <w:i w:val="0"/>
          <w:iCs w:val="0"/>
          <w:color w:val="000000" w:themeColor="text1"/>
          <w:sz w:val="24"/>
          <w:szCs w:val="24"/>
        </w:rPr>
        <w:t>EDIT CONTACTS</w:t>
      </w:r>
      <w:commentRangeStart w:id="137"/>
      <w:commentRangeEnd w:id="137"/>
      <w:r w:rsidRPr="00154CF3" w:rsidR="00154CF3">
        <w:rPr>
          <w:rStyle w:val="CommentReference"/>
          <w:i w:val="0"/>
          <w:iCs w:val="0"/>
          <w:color w:val="000000" w:themeColor="text1"/>
          <w:sz w:val="24"/>
          <w:szCs w:val="24"/>
        </w:rPr>
        <w:commentReference w:id="137"/>
      </w:r>
      <w:bookmarkEnd w:id="134"/>
      <w:bookmarkEnd w:id="135"/>
    </w:p>
    <w:tbl>
      <w:tblPr>
        <w:tblStyle w:val="TableGrid"/>
        <w:tblW w:w="0" w:type="auto"/>
        <w:tblLook w:val="04A0" w:firstRow="1" w:lastRow="0" w:firstColumn="1" w:lastColumn="0" w:noHBand="0" w:noVBand="1"/>
      </w:tblPr>
      <w:tblGrid>
        <w:gridCol w:w="2689"/>
        <w:gridCol w:w="3330"/>
        <w:gridCol w:w="3331"/>
      </w:tblGrid>
      <w:tr w:rsidR="001879B6" w:rsidTr="000F3FCA" w14:paraId="1A54455F"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67CBC41A" w14:textId="77777777">
            <w:pPr>
              <w:rPr>
                <w:b/>
                <w:bCs/>
                <w:sz w:val="24"/>
                <w:szCs w:val="24"/>
              </w:rPr>
            </w:pPr>
            <w:r w:rsidRPr="6ABA2775">
              <w:rPr>
                <w:b/>
                <w:bCs/>
                <w:sz w:val="24"/>
                <w:szCs w:val="24"/>
              </w:rPr>
              <w:t>Use case Number</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0F2F080B" w14:textId="77777777">
            <w:pPr>
              <w:rPr>
                <w:sz w:val="24"/>
                <w:szCs w:val="24"/>
              </w:rPr>
            </w:pPr>
            <w:r w:rsidRPr="166C6446">
              <w:rPr>
                <w:sz w:val="24"/>
                <w:szCs w:val="24"/>
              </w:rPr>
              <w:t>UC</w:t>
            </w:r>
            <w:r>
              <w:rPr>
                <w:sz w:val="24"/>
                <w:szCs w:val="24"/>
              </w:rPr>
              <w:t>4.3</w:t>
            </w:r>
          </w:p>
        </w:tc>
      </w:tr>
      <w:tr w:rsidR="001879B6" w:rsidTr="000F3FCA" w14:paraId="7B345581"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2DF609E8" w14:textId="77777777">
            <w:pPr>
              <w:rPr>
                <w:b/>
                <w:bCs/>
                <w:sz w:val="24"/>
                <w:szCs w:val="24"/>
              </w:rPr>
            </w:pPr>
            <w:r w:rsidRPr="6ABA2775">
              <w:rPr>
                <w:b/>
                <w:bCs/>
                <w:sz w:val="24"/>
                <w:szCs w:val="24"/>
              </w:rPr>
              <w:t>Use Case Name:</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52E6CC31" w14:textId="77777777">
            <w:pPr>
              <w:rPr>
                <w:sz w:val="24"/>
                <w:szCs w:val="24"/>
              </w:rPr>
            </w:pPr>
            <w:r w:rsidRPr="3029D617">
              <w:rPr>
                <w:sz w:val="24"/>
                <w:szCs w:val="24"/>
              </w:rPr>
              <w:t>Edit Contacts</w:t>
            </w:r>
          </w:p>
        </w:tc>
      </w:tr>
      <w:tr w:rsidR="001879B6" w:rsidTr="000F3FCA" w14:paraId="2356A4F7"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21C130AC" w14:textId="77777777">
            <w:pPr>
              <w:spacing w:after="160" w:line="259" w:lineRule="auto"/>
              <w:rPr>
                <w:b/>
                <w:bCs/>
                <w:sz w:val="24"/>
                <w:szCs w:val="24"/>
              </w:rPr>
            </w:pPr>
            <w:r w:rsidRPr="6ABA2775">
              <w:rPr>
                <w:b/>
                <w:bCs/>
                <w:sz w:val="24"/>
                <w:szCs w:val="24"/>
              </w:rPr>
              <w:t>Actors: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0B75053D" w14:textId="77777777">
            <w:pPr>
              <w:spacing w:after="160" w:line="259" w:lineRule="auto"/>
              <w:rPr>
                <w:sz w:val="24"/>
                <w:szCs w:val="24"/>
              </w:rPr>
            </w:pPr>
            <w:r w:rsidRPr="6ABA2775">
              <w:rPr>
                <w:sz w:val="24"/>
                <w:szCs w:val="24"/>
              </w:rPr>
              <w:t xml:space="preserve">Administrator  </w:t>
            </w:r>
          </w:p>
        </w:tc>
      </w:tr>
      <w:tr w:rsidR="001879B6" w:rsidTr="000F3FCA" w14:paraId="410457C4" w14:textId="77777777">
        <w:trPr>
          <w:trHeight w:val="985"/>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4E036D39" w14:textId="77777777">
            <w:pPr>
              <w:spacing w:after="160" w:line="259" w:lineRule="auto"/>
              <w:rPr>
                <w:b/>
                <w:bCs/>
                <w:sz w:val="24"/>
                <w:szCs w:val="24"/>
              </w:rPr>
            </w:pPr>
            <w:r w:rsidRPr="6ABA2775">
              <w:rPr>
                <w:b/>
                <w:bCs/>
                <w:sz w:val="24"/>
                <w:szCs w:val="24"/>
              </w:rPr>
              <w:t>Preconditions: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74820735" w14:textId="77777777">
            <w:pPr>
              <w:spacing w:after="160" w:line="259" w:lineRule="auto"/>
              <w:rPr>
                <w:sz w:val="24"/>
                <w:szCs w:val="24"/>
              </w:rPr>
            </w:pPr>
            <w:commentRangeStart w:id="138"/>
            <w:r w:rsidRPr="6ABA2775">
              <w:rPr>
                <w:sz w:val="24"/>
                <w:szCs w:val="24"/>
              </w:rPr>
              <w:t xml:space="preserve">Administrator must be logged-in  </w:t>
            </w:r>
          </w:p>
          <w:p w:rsidR="001879B6" w:rsidP="000F3FCA" w:rsidRDefault="001879B6" w14:paraId="3B5B84D9" w14:textId="77777777">
            <w:pPr>
              <w:spacing w:after="160" w:line="259" w:lineRule="auto"/>
              <w:rPr>
                <w:sz w:val="24"/>
                <w:szCs w:val="24"/>
              </w:rPr>
            </w:pPr>
            <w:r w:rsidRPr="6ABA2775">
              <w:rPr>
                <w:sz w:val="24"/>
                <w:szCs w:val="24"/>
              </w:rPr>
              <w:t>Administrator must be in Manage Web Application Tab</w:t>
            </w:r>
            <w:commentRangeEnd w:id="138"/>
            <w:r>
              <w:rPr>
                <w:rStyle w:val="CommentReference"/>
              </w:rPr>
              <w:commentReference w:id="138"/>
            </w:r>
          </w:p>
        </w:tc>
      </w:tr>
      <w:tr w:rsidR="001879B6" w:rsidTr="000F3FCA" w14:paraId="00583637" w14:textId="77777777">
        <w:trPr>
          <w:trHeight w:val="1113"/>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5EA7D95C" w14:textId="77777777">
            <w:pPr>
              <w:spacing w:after="160" w:line="259" w:lineRule="auto"/>
              <w:rPr>
                <w:b/>
                <w:bCs/>
                <w:sz w:val="24"/>
                <w:szCs w:val="24"/>
              </w:rPr>
            </w:pPr>
            <w:r w:rsidRPr="6ABA2775">
              <w:rPr>
                <w:b/>
                <w:bCs/>
                <w:sz w:val="24"/>
                <w:szCs w:val="24"/>
              </w:rPr>
              <w:t>Postconditions: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684A927C" w14:textId="24B1160A">
            <w:pPr>
              <w:spacing w:after="160" w:line="259" w:lineRule="auto"/>
              <w:rPr>
                <w:sz w:val="24"/>
                <w:szCs w:val="24"/>
              </w:rPr>
            </w:pPr>
            <w:r w:rsidRPr="3029D617">
              <w:rPr>
                <w:sz w:val="24"/>
                <w:szCs w:val="24"/>
              </w:rPr>
              <w:t xml:space="preserve">New contact information changes should be applied after </w:t>
            </w:r>
            <w:r>
              <w:rPr>
                <w:sz w:val="24"/>
                <w:szCs w:val="24"/>
              </w:rPr>
              <w:t xml:space="preserve">the </w:t>
            </w:r>
            <w:r w:rsidRPr="3029D617">
              <w:rPr>
                <w:sz w:val="24"/>
                <w:szCs w:val="24"/>
              </w:rPr>
              <w:t>administrator changes it and show</w:t>
            </w:r>
            <w:r>
              <w:rPr>
                <w:sz w:val="24"/>
                <w:szCs w:val="24"/>
              </w:rPr>
              <w:t>s a</w:t>
            </w:r>
            <w:r w:rsidRPr="3029D617">
              <w:rPr>
                <w:sz w:val="24"/>
                <w:szCs w:val="24"/>
              </w:rPr>
              <w:t xml:space="preserve"> new contact update in</w:t>
            </w:r>
            <w:r>
              <w:rPr>
                <w:sz w:val="24"/>
                <w:szCs w:val="24"/>
              </w:rPr>
              <w:t xml:space="preserve"> the</w:t>
            </w:r>
            <w:r w:rsidRPr="3029D617">
              <w:rPr>
                <w:sz w:val="24"/>
                <w:szCs w:val="24"/>
              </w:rPr>
              <w:t xml:space="preserve"> “Contact Page</w:t>
            </w:r>
            <w:r w:rsidRPr="28D09AA2" w:rsidR="244BA102">
              <w:rPr>
                <w:sz w:val="24"/>
                <w:szCs w:val="24"/>
              </w:rPr>
              <w:t>.”</w:t>
            </w:r>
          </w:p>
          <w:p w:rsidR="001879B6" w:rsidP="000F3FCA" w:rsidRDefault="001879B6" w14:paraId="0FE286C0" w14:textId="77777777">
            <w:pPr>
              <w:spacing w:after="160" w:line="259" w:lineRule="auto"/>
              <w:rPr>
                <w:sz w:val="24"/>
                <w:szCs w:val="24"/>
              </w:rPr>
            </w:pPr>
            <w:r w:rsidRPr="6ABA2775">
              <w:rPr>
                <w:sz w:val="24"/>
                <w:szCs w:val="24"/>
              </w:rPr>
              <w:t>Employee account information will be stored in the Barangay Employee Database; additionally, information should be valid.</w:t>
            </w:r>
          </w:p>
        </w:tc>
      </w:tr>
      <w:tr w:rsidR="001879B6" w:rsidTr="000F3FCA" w14:paraId="0424D406" w14:textId="77777777">
        <w:trPr>
          <w:trHeight w:val="238"/>
        </w:trPr>
        <w:tc>
          <w:tcPr>
            <w:tcW w:w="2689" w:type="dxa"/>
            <w:vMerge w:val="restart"/>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532493E0" w14:textId="77777777">
            <w:pPr>
              <w:spacing w:after="160" w:line="259" w:lineRule="auto"/>
              <w:rPr>
                <w:b/>
                <w:bCs/>
                <w:sz w:val="24"/>
                <w:szCs w:val="24"/>
              </w:rPr>
            </w:pPr>
            <w:r w:rsidRPr="6ABA2775">
              <w:rPr>
                <w:b/>
                <w:bCs/>
                <w:sz w:val="24"/>
                <w:szCs w:val="24"/>
              </w:rPr>
              <w:t>Flow of Activities:</w:t>
            </w:r>
          </w:p>
        </w:tc>
        <w:tc>
          <w:tcPr>
            <w:tcW w:w="3330" w:type="dxa"/>
            <w:tcBorders>
              <w:top w:val="single" w:color="auto" w:sz="4" w:space="0"/>
              <w:left w:val="single" w:color="auto" w:sz="4" w:space="0"/>
              <w:bottom w:val="single" w:color="auto" w:sz="4" w:space="0"/>
              <w:right w:val="single" w:color="auto" w:sz="4" w:space="0"/>
            </w:tcBorders>
          </w:tcPr>
          <w:p w:rsidR="001879B6" w:rsidP="000F3FCA" w:rsidRDefault="001879B6" w14:paraId="3D49E58C" w14:textId="77777777">
            <w:pPr>
              <w:spacing w:after="160" w:line="259" w:lineRule="auto"/>
              <w:rPr>
                <w:b/>
                <w:bCs/>
                <w:sz w:val="24"/>
                <w:szCs w:val="24"/>
              </w:rPr>
            </w:pPr>
            <w:r w:rsidRPr="6ABA2775">
              <w:rPr>
                <w:b/>
                <w:bCs/>
                <w:sz w:val="24"/>
                <w:szCs w:val="24"/>
              </w:rPr>
              <w:t>Actor</w:t>
            </w:r>
          </w:p>
        </w:tc>
        <w:tc>
          <w:tcPr>
            <w:tcW w:w="3331" w:type="dxa"/>
            <w:tcBorders>
              <w:top w:val="single" w:color="auto" w:sz="4" w:space="0"/>
              <w:left w:val="single" w:color="auto" w:sz="4" w:space="0"/>
              <w:bottom w:val="single" w:color="auto" w:sz="4" w:space="0"/>
              <w:right w:val="single" w:color="auto" w:sz="4" w:space="0"/>
            </w:tcBorders>
          </w:tcPr>
          <w:p w:rsidR="001879B6" w:rsidP="000F3FCA" w:rsidRDefault="001879B6" w14:paraId="56F806AC" w14:textId="77777777">
            <w:pPr>
              <w:spacing w:after="160" w:line="259" w:lineRule="auto"/>
              <w:rPr>
                <w:b/>
                <w:bCs/>
                <w:sz w:val="24"/>
                <w:szCs w:val="24"/>
              </w:rPr>
            </w:pPr>
            <w:r w:rsidRPr="6ABA2775">
              <w:rPr>
                <w:b/>
                <w:bCs/>
                <w:sz w:val="24"/>
                <w:szCs w:val="24"/>
              </w:rPr>
              <w:t>System</w:t>
            </w:r>
          </w:p>
        </w:tc>
      </w:tr>
      <w:tr w:rsidR="001879B6" w:rsidTr="000F3FCA" w14:paraId="050E575B" w14:textId="77777777">
        <w:trPr>
          <w:trHeight w:val="4086"/>
        </w:trPr>
        <w:tc>
          <w:tcPr>
            <w:tcW w:w="2689" w:type="dxa"/>
            <w:vMerge/>
          </w:tcPr>
          <w:p w:rsidR="001879B6" w:rsidP="000F3FCA" w:rsidRDefault="001879B6" w14:paraId="13E68E00" w14:textId="77777777"/>
        </w:tc>
        <w:tc>
          <w:tcPr>
            <w:tcW w:w="3330" w:type="dxa"/>
            <w:tcBorders>
              <w:top w:val="single" w:color="auto" w:sz="4" w:space="0"/>
              <w:left w:val="single" w:color="auto" w:sz="4" w:space="0"/>
              <w:bottom w:val="single" w:color="auto" w:sz="4" w:space="0"/>
              <w:right w:val="single" w:color="auto" w:sz="4" w:space="0"/>
            </w:tcBorders>
          </w:tcPr>
          <w:p w:rsidR="001879B6" w:rsidP="000F3FCA" w:rsidRDefault="001879B6" w14:paraId="0EE242BC" w14:textId="77777777">
            <w:pPr>
              <w:spacing w:after="160" w:line="259" w:lineRule="auto"/>
              <w:rPr>
                <w:sz w:val="24"/>
                <w:szCs w:val="24"/>
              </w:rPr>
            </w:pPr>
          </w:p>
          <w:p w:rsidR="001879B6" w:rsidP="001879B6" w:rsidRDefault="53EC6DDC" w14:paraId="1926EAA2" w14:textId="62328937">
            <w:pPr>
              <w:pStyle w:val="ListParagraph"/>
              <w:numPr>
                <w:ilvl w:val="0"/>
                <w:numId w:val="42"/>
              </w:numPr>
              <w:spacing w:after="160" w:line="259" w:lineRule="auto"/>
              <w:rPr>
                <w:sz w:val="24"/>
                <w:szCs w:val="24"/>
              </w:rPr>
            </w:pPr>
            <w:r w:rsidRPr="2334F8B0">
              <w:rPr>
                <w:sz w:val="24"/>
                <w:szCs w:val="24"/>
              </w:rPr>
              <w:t>Administrators</w:t>
            </w:r>
            <w:r w:rsidRPr="3029D617" w:rsidR="001879B6">
              <w:rPr>
                <w:sz w:val="24"/>
                <w:szCs w:val="24"/>
              </w:rPr>
              <w:t xml:space="preserve"> must click the edit contact information button</w:t>
            </w:r>
            <w:r w:rsidR="001879B6">
              <w:rPr>
                <w:sz w:val="24"/>
                <w:szCs w:val="24"/>
              </w:rPr>
              <w:t>.</w:t>
            </w:r>
          </w:p>
          <w:p w:rsidR="001879B6" w:rsidP="000F3FCA" w:rsidRDefault="001879B6" w14:paraId="05041582" w14:textId="77777777">
            <w:pPr>
              <w:spacing w:after="160" w:line="259" w:lineRule="auto"/>
              <w:rPr>
                <w:sz w:val="24"/>
                <w:szCs w:val="24"/>
              </w:rPr>
            </w:pPr>
          </w:p>
          <w:p w:rsidR="001879B6" w:rsidP="001879B6" w:rsidRDefault="001879B6" w14:paraId="08B9C8BD" w14:textId="77777777">
            <w:pPr>
              <w:pStyle w:val="ListParagraph"/>
              <w:numPr>
                <w:ilvl w:val="0"/>
                <w:numId w:val="42"/>
              </w:numPr>
              <w:spacing w:after="160" w:line="259" w:lineRule="auto"/>
              <w:rPr>
                <w:sz w:val="24"/>
                <w:szCs w:val="24"/>
              </w:rPr>
            </w:pPr>
            <w:r w:rsidRPr="3029D617">
              <w:rPr>
                <w:sz w:val="24"/>
                <w:szCs w:val="24"/>
              </w:rPr>
              <w:t>Administrator edits contact information details</w:t>
            </w:r>
            <w:r>
              <w:rPr>
                <w:sz w:val="24"/>
                <w:szCs w:val="24"/>
              </w:rPr>
              <w:t>.</w:t>
            </w:r>
          </w:p>
          <w:p w:rsidR="001879B6" w:rsidP="000F3FCA" w:rsidRDefault="001879B6" w14:paraId="5A56AA17" w14:textId="77777777">
            <w:pPr>
              <w:pStyle w:val="ListParagraph"/>
              <w:spacing w:after="160" w:line="259" w:lineRule="auto"/>
              <w:rPr>
                <w:sz w:val="24"/>
                <w:szCs w:val="24"/>
              </w:rPr>
            </w:pPr>
          </w:p>
          <w:p w:rsidR="001879B6" w:rsidP="000F3FCA" w:rsidRDefault="001879B6" w14:paraId="49C80D5F" w14:textId="77777777">
            <w:pPr>
              <w:pStyle w:val="ListParagraph"/>
              <w:spacing w:after="160" w:line="259" w:lineRule="auto"/>
              <w:rPr>
                <w:sz w:val="24"/>
                <w:szCs w:val="24"/>
              </w:rPr>
            </w:pPr>
          </w:p>
        </w:tc>
        <w:tc>
          <w:tcPr>
            <w:tcW w:w="3331" w:type="dxa"/>
            <w:tcBorders>
              <w:top w:val="single" w:color="auto" w:sz="4" w:space="0"/>
              <w:left w:val="single" w:color="auto" w:sz="4" w:space="0"/>
              <w:bottom w:val="single" w:color="auto" w:sz="4" w:space="0"/>
              <w:right w:val="single" w:color="auto" w:sz="4" w:space="0"/>
            </w:tcBorders>
          </w:tcPr>
          <w:p w:rsidR="001879B6" w:rsidP="000F3FCA" w:rsidRDefault="001879B6" w14:paraId="1AB5C743" w14:textId="77777777">
            <w:pPr>
              <w:spacing w:after="160" w:line="259" w:lineRule="auto"/>
              <w:rPr>
                <w:sz w:val="24"/>
                <w:szCs w:val="24"/>
              </w:rPr>
            </w:pPr>
          </w:p>
          <w:p w:rsidR="001879B6" w:rsidP="000F3FCA" w:rsidRDefault="001879B6" w14:paraId="4AAA0F56" w14:textId="77777777">
            <w:pPr>
              <w:spacing w:after="160" w:line="259" w:lineRule="auto"/>
              <w:rPr>
                <w:sz w:val="24"/>
                <w:szCs w:val="24"/>
              </w:rPr>
            </w:pPr>
            <w:r w:rsidRPr="3029D617">
              <w:rPr>
                <w:sz w:val="24"/>
                <w:szCs w:val="24"/>
              </w:rPr>
              <w:t xml:space="preserve">1.1 displays contact information </w:t>
            </w:r>
          </w:p>
          <w:p w:rsidR="001879B6" w:rsidP="000F3FCA" w:rsidRDefault="001879B6" w14:paraId="791B2058" w14:textId="77777777">
            <w:pPr>
              <w:spacing w:after="160" w:line="259" w:lineRule="auto"/>
              <w:rPr>
                <w:sz w:val="24"/>
                <w:szCs w:val="24"/>
              </w:rPr>
            </w:pPr>
          </w:p>
          <w:p w:rsidR="001879B6" w:rsidP="000F3FCA" w:rsidRDefault="001879B6" w14:paraId="20B4C276" w14:textId="77777777">
            <w:pPr>
              <w:spacing w:after="160" w:line="259" w:lineRule="auto"/>
              <w:rPr>
                <w:sz w:val="24"/>
                <w:szCs w:val="24"/>
              </w:rPr>
            </w:pPr>
            <w:r w:rsidRPr="3029D617">
              <w:rPr>
                <w:sz w:val="24"/>
                <w:szCs w:val="24"/>
              </w:rPr>
              <w:t>2.2 Save Changes Contact Information to barangay Database</w:t>
            </w:r>
            <w:r>
              <w:rPr>
                <w:sz w:val="24"/>
                <w:szCs w:val="24"/>
              </w:rPr>
              <w:t>.</w:t>
            </w:r>
          </w:p>
          <w:p w:rsidR="001879B6" w:rsidP="000F3FCA" w:rsidRDefault="001879B6" w14:paraId="5194F152" w14:textId="77777777">
            <w:pPr>
              <w:spacing w:after="160" w:line="259" w:lineRule="auto"/>
              <w:rPr>
                <w:sz w:val="24"/>
                <w:szCs w:val="24"/>
              </w:rPr>
            </w:pPr>
          </w:p>
          <w:p w:rsidR="001879B6" w:rsidP="000F3FCA" w:rsidRDefault="001879B6" w14:paraId="59FAC96E" w14:textId="77777777">
            <w:pPr>
              <w:spacing w:after="160" w:line="259" w:lineRule="auto"/>
              <w:rPr>
                <w:sz w:val="24"/>
                <w:szCs w:val="24"/>
              </w:rPr>
            </w:pPr>
          </w:p>
        </w:tc>
      </w:tr>
      <w:tr w:rsidR="001879B6" w:rsidTr="000F3FCA" w14:paraId="01A5C048" w14:textId="77777777">
        <w:trPr>
          <w:trHeight w:val="1121"/>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123A0219" w14:textId="77777777">
            <w:pPr>
              <w:spacing w:after="160" w:line="259" w:lineRule="auto"/>
            </w:pPr>
            <w:r w:rsidRPr="6ABA2775">
              <w:rPr>
                <w:b/>
                <w:bCs/>
                <w:sz w:val="24"/>
                <w:szCs w:val="24"/>
              </w:rPr>
              <w:t>Alternative flow</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566F29DC" w14:textId="77777777">
            <w:pPr>
              <w:spacing w:after="160" w:line="259" w:lineRule="auto"/>
              <w:rPr>
                <w:sz w:val="24"/>
                <w:szCs w:val="24"/>
              </w:rPr>
            </w:pPr>
            <w:r w:rsidRPr="6ABA2775">
              <w:rPr>
                <w:sz w:val="24"/>
                <w:szCs w:val="24"/>
              </w:rPr>
              <w:t>At Step 2: If inputs incorrect data type</w:t>
            </w:r>
            <w:r>
              <w:rPr>
                <w:sz w:val="24"/>
                <w:szCs w:val="24"/>
              </w:rPr>
              <w:t xml:space="preserve"> is</w:t>
            </w:r>
            <w:r w:rsidRPr="6ABA2775">
              <w:rPr>
                <w:sz w:val="24"/>
                <w:szCs w:val="24"/>
              </w:rPr>
              <w:t xml:space="preserve"> in the input fields, it highlights the incorrect input and will not be saved.</w:t>
            </w:r>
          </w:p>
        </w:tc>
      </w:tr>
    </w:tbl>
    <w:p w:rsidRPr="00225E65" w:rsidR="001879B6" w:rsidP="001879B6" w:rsidRDefault="001879B6" w14:paraId="4ECE3816" w14:textId="77777777"/>
    <w:p w:rsidRPr="00154CF3" w:rsidR="001879B6" w:rsidP="001879B6" w:rsidRDefault="000A6FDD" w14:paraId="584A8B18" w14:textId="71823D95">
      <w:pPr>
        <w:pStyle w:val="Caption"/>
        <w:keepNext/>
        <w:jc w:val="center"/>
        <w:rPr>
          <w:i w:val="0"/>
          <w:color w:val="000000" w:themeColor="text1"/>
          <w:sz w:val="24"/>
          <w:szCs w:val="24"/>
        </w:rPr>
      </w:pPr>
      <w:bookmarkStart w:name="_Toc150781776" w:id="139"/>
      <w:bookmarkStart w:name="_Toc150946808" w:id="140"/>
      <w:bookmarkStart w:name="_Toc150947154" w:id="141"/>
      <w:commentRangeStart w:id="142"/>
      <w:commentRangeEnd w:id="142"/>
      <w:r>
        <w:rPr>
          <w:rStyle w:val="CommentReference"/>
          <w:i w:val="0"/>
          <w:iCs w:val="0"/>
          <w:color w:val="auto"/>
        </w:rPr>
        <w:commentReference w:id="142"/>
      </w:r>
      <w:r w:rsidRPr="00154CF3" w:rsidR="00154CF3">
        <w:rPr>
          <w:i w:val="0"/>
          <w:iCs w:val="0"/>
          <w:color w:val="000000" w:themeColor="text1"/>
          <w:sz w:val="24"/>
          <w:szCs w:val="24"/>
        </w:rPr>
        <w:t xml:space="preserve">TABLE </w:t>
      </w:r>
      <w:r w:rsidRPr="00154CF3" w:rsidR="00534A7B">
        <w:rPr>
          <w:i w:val="0"/>
          <w:iCs w:val="0"/>
          <w:color w:val="000000" w:themeColor="text1"/>
          <w:sz w:val="24"/>
          <w:szCs w:val="24"/>
        </w:rPr>
        <w:fldChar w:fldCharType="begin"/>
      </w:r>
      <w:r w:rsidRPr="00154CF3" w:rsidR="00534A7B">
        <w:rPr>
          <w:i w:val="0"/>
          <w:iCs w:val="0"/>
          <w:color w:val="000000" w:themeColor="text1"/>
          <w:sz w:val="24"/>
          <w:szCs w:val="24"/>
        </w:rPr>
        <w:instrText xml:space="preserve"> SEQ TABLE \* ARABIC </w:instrText>
      </w:r>
      <w:r w:rsidRPr="00154CF3" w:rsidR="00534A7B">
        <w:rPr>
          <w:i w:val="0"/>
          <w:iCs w:val="0"/>
          <w:color w:val="000000" w:themeColor="text1"/>
          <w:sz w:val="24"/>
          <w:szCs w:val="24"/>
        </w:rPr>
        <w:fldChar w:fldCharType="separate"/>
      </w:r>
      <w:r w:rsidRPr="00154CF3" w:rsidR="00154CF3">
        <w:rPr>
          <w:i w:val="0"/>
          <w:iCs w:val="0"/>
          <w:noProof/>
          <w:color w:val="000000" w:themeColor="text1"/>
          <w:sz w:val="24"/>
          <w:szCs w:val="24"/>
        </w:rPr>
        <w:t>23</w:t>
      </w:r>
      <w:r w:rsidRPr="00154CF3" w:rsidR="00534A7B">
        <w:rPr>
          <w:i w:val="0"/>
          <w:iCs w:val="0"/>
          <w:color w:val="000000" w:themeColor="text1"/>
          <w:sz w:val="24"/>
          <w:szCs w:val="24"/>
        </w:rPr>
        <w:fldChar w:fldCharType="end"/>
      </w:r>
      <w:r w:rsidRPr="00154CF3" w:rsidR="00154CF3">
        <w:rPr>
          <w:i w:val="0"/>
          <w:iCs w:val="0"/>
          <w:color w:val="000000" w:themeColor="text1"/>
          <w:sz w:val="24"/>
          <w:szCs w:val="24"/>
        </w:rPr>
        <w:t xml:space="preserve"> </w:t>
      </w:r>
      <w:bookmarkEnd w:id="139"/>
      <w:r w:rsidRPr="00154CF3" w:rsidR="00154CF3">
        <w:rPr>
          <w:i w:val="0"/>
          <w:iCs w:val="0"/>
          <w:color w:val="000000" w:themeColor="text1"/>
          <w:sz w:val="24"/>
          <w:szCs w:val="24"/>
        </w:rPr>
        <w:br/>
      </w:r>
      <w:r w:rsidRPr="00154CF3" w:rsidR="00154CF3">
        <w:rPr>
          <w:i w:val="0"/>
          <w:iCs w:val="0"/>
          <w:color w:val="000000" w:themeColor="text1"/>
          <w:sz w:val="24"/>
          <w:szCs w:val="24"/>
        </w:rPr>
        <w:t>UPDATE BARANGAY OFFICIALS</w:t>
      </w:r>
      <w:commentRangeStart w:id="143"/>
      <w:commentRangeEnd w:id="143"/>
      <w:r w:rsidRPr="00154CF3" w:rsidR="00154CF3">
        <w:rPr>
          <w:rStyle w:val="CommentReference"/>
          <w:i w:val="0"/>
          <w:iCs w:val="0"/>
          <w:color w:val="000000" w:themeColor="text1"/>
          <w:sz w:val="24"/>
          <w:szCs w:val="24"/>
        </w:rPr>
        <w:commentReference w:id="143"/>
      </w:r>
      <w:bookmarkEnd w:id="140"/>
      <w:bookmarkEnd w:id="141"/>
    </w:p>
    <w:tbl>
      <w:tblPr>
        <w:tblStyle w:val="TableGrid"/>
        <w:tblW w:w="0" w:type="auto"/>
        <w:tblLook w:val="04A0" w:firstRow="1" w:lastRow="0" w:firstColumn="1" w:lastColumn="0" w:noHBand="0" w:noVBand="1"/>
      </w:tblPr>
      <w:tblGrid>
        <w:gridCol w:w="2689"/>
        <w:gridCol w:w="3330"/>
        <w:gridCol w:w="3331"/>
      </w:tblGrid>
      <w:tr w:rsidR="001879B6" w:rsidTr="000F3FCA" w14:paraId="2457D5EC"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3EC6FAA0" w14:textId="77777777">
            <w:pPr>
              <w:rPr>
                <w:b/>
                <w:bCs/>
                <w:sz w:val="24"/>
                <w:szCs w:val="24"/>
              </w:rPr>
            </w:pPr>
            <w:r w:rsidRPr="166C6446">
              <w:rPr>
                <w:b/>
                <w:bCs/>
                <w:sz w:val="24"/>
                <w:szCs w:val="24"/>
              </w:rPr>
              <w:t>Use case Number</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72899CF8" w14:textId="77777777">
            <w:pPr>
              <w:rPr>
                <w:sz w:val="24"/>
                <w:szCs w:val="24"/>
              </w:rPr>
            </w:pPr>
            <w:r w:rsidRPr="3029D617">
              <w:rPr>
                <w:sz w:val="24"/>
                <w:szCs w:val="24"/>
              </w:rPr>
              <w:t>UC 4.4</w:t>
            </w:r>
          </w:p>
        </w:tc>
      </w:tr>
      <w:tr w:rsidR="001879B6" w:rsidTr="000F3FCA" w14:paraId="28030DDB"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58B69414" w14:textId="77777777">
            <w:pPr>
              <w:rPr>
                <w:b/>
                <w:bCs/>
                <w:sz w:val="24"/>
                <w:szCs w:val="24"/>
              </w:rPr>
            </w:pPr>
            <w:r w:rsidRPr="166C6446">
              <w:rPr>
                <w:b/>
                <w:bCs/>
                <w:sz w:val="24"/>
                <w:szCs w:val="24"/>
              </w:rPr>
              <w:t>Use Case Name:</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6F5B98D5" w14:textId="77777777">
            <w:pPr>
              <w:rPr>
                <w:sz w:val="24"/>
                <w:szCs w:val="24"/>
              </w:rPr>
            </w:pPr>
            <w:r w:rsidRPr="166C6446">
              <w:rPr>
                <w:sz w:val="24"/>
                <w:szCs w:val="24"/>
              </w:rPr>
              <w:t>Update Barangay Officials</w:t>
            </w:r>
          </w:p>
        </w:tc>
      </w:tr>
      <w:tr w:rsidR="001879B6" w:rsidTr="000F3FCA" w14:paraId="13ABE49A" w14:textId="77777777">
        <w:trPr>
          <w:trHeight w:val="300"/>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18374262" w14:textId="77777777">
            <w:pPr>
              <w:spacing w:after="160" w:line="259" w:lineRule="auto"/>
              <w:rPr>
                <w:b/>
                <w:bCs/>
                <w:sz w:val="24"/>
                <w:szCs w:val="24"/>
              </w:rPr>
            </w:pPr>
            <w:r w:rsidRPr="166C6446">
              <w:rPr>
                <w:b/>
                <w:bCs/>
                <w:sz w:val="24"/>
                <w:szCs w:val="24"/>
              </w:rPr>
              <w:t>Actors: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1AFA6971" w14:textId="77777777">
            <w:pPr>
              <w:spacing w:after="160" w:line="259" w:lineRule="auto"/>
              <w:rPr>
                <w:sz w:val="24"/>
                <w:szCs w:val="24"/>
              </w:rPr>
            </w:pPr>
            <w:r w:rsidRPr="166C6446">
              <w:rPr>
                <w:sz w:val="24"/>
                <w:szCs w:val="24"/>
              </w:rPr>
              <w:t xml:space="preserve">Administrator  </w:t>
            </w:r>
          </w:p>
        </w:tc>
      </w:tr>
      <w:tr w:rsidR="001879B6" w:rsidTr="000F3FCA" w14:paraId="34FFF015" w14:textId="77777777">
        <w:trPr>
          <w:trHeight w:val="985"/>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446DA589" w14:textId="77777777">
            <w:pPr>
              <w:spacing w:after="160" w:line="259" w:lineRule="auto"/>
              <w:rPr>
                <w:b/>
                <w:bCs/>
                <w:sz w:val="24"/>
                <w:szCs w:val="24"/>
              </w:rPr>
            </w:pPr>
            <w:r w:rsidRPr="166C6446">
              <w:rPr>
                <w:b/>
                <w:bCs/>
                <w:sz w:val="24"/>
                <w:szCs w:val="24"/>
              </w:rPr>
              <w:t>Preconditions: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3D745E73" w14:textId="77777777">
            <w:pPr>
              <w:spacing w:after="160" w:line="259" w:lineRule="auto"/>
              <w:rPr>
                <w:sz w:val="24"/>
                <w:szCs w:val="24"/>
              </w:rPr>
            </w:pPr>
            <w:commentRangeStart w:id="144"/>
            <w:r w:rsidRPr="166C6446">
              <w:rPr>
                <w:sz w:val="24"/>
                <w:szCs w:val="24"/>
              </w:rPr>
              <w:t xml:space="preserve">Administrator must be logged-in  </w:t>
            </w:r>
          </w:p>
          <w:p w:rsidR="001879B6" w:rsidP="000F3FCA" w:rsidRDefault="001879B6" w14:paraId="345827E9" w14:textId="77777777">
            <w:pPr>
              <w:spacing w:after="160" w:line="259" w:lineRule="auto"/>
              <w:rPr>
                <w:sz w:val="24"/>
                <w:szCs w:val="24"/>
              </w:rPr>
            </w:pPr>
            <w:r w:rsidRPr="166C6446">
              <w:rPr>
                <w:sz w:val="24"/>
                <w:szCs w:val="24"/>
              </w:rPr>
              <w:t>Administrator must be in Manage Web Application Tab</w:t>
            </w:r>
            <w:commentRangeEnd w:id="144"/>
            <w:r>
              <w:rPr>
                <w:rStyle w:val="CommentReference"/>
              </w:rPr>
              <w:commentReference w:id="144"/>
            </w:r>
          </w:p>
        </w:tc>
      </w:tr>
      <w:tr w:rsidR="001879B6" w:rsidTr="000F3FCA" w14:paraId="612871E2" w14:textId="77777777">
        <w:trPr>
          <w:trHeight w:val="1113"/>
        </w:trPr>
        <w:tc>
          <w:tcPr>
            <w:tcW w:w="2689" w:type="dxa"/>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59AA38AF" w14:textId="77777777">
            <w:pPr>
              <w:spacing w:after="160" w:line="259" w:lineRule="auto"/>
              <w:rPr>
                <w:b/>
                <w:bCs/>
                <w:sz w:val="24"/>
                <w:szCs w:val="24"/>
              </w:rPr>
            </w:pPr>
            <w:r w:rsidRPr="166C6446">
              <w:rPr>
                <w:b/>
                <w:bCs/>
                <w:sz w:val="24"/>
                <w:szCs w:val="24"/>
              </w:rPr>
              <w:t>Postconditions:</w:t>
            </w:r>
          </w:p>
        </w:tc>
        <w:tc>
          <w:tcPr>
            <w:tcW w:w="6661" w:type="dxa"/>
            <w:gridSpan w:val="2"/>
            <w:tcBorders>
              <w:top w:val="single" w:color="auto" w:sz="4" w:space="0"/>
              <w:left w:val="single" w:color="auto" w:sz="4" w:space="0"/>
              <w:bottom w:val="single" w:color="auto" w:sz="4" w:space="0"/>
              <w:right w:val="single" w:color="auto" w:sz="4" w:space="0"/>
            </w:tcBorders>
          </w:tcPr>
          <w:p w:rsidR="001879B6" w:rsidP="000F3FCA" w:rsidRDefault="001879B6" w14:paraId="724D705B" w14:textId="77777777">
            <w:pPr>
              <w:spacing w:after="160" w:line="259" w:lineRule="auto"/>
              <w:rPr>
                <w:sz w:val="24"/>
                <w:szCs w:val="24"/>
              </w:rPr>
            </w:pPr>
            <w:r w:rsidRPr="3029D617">
              <w:rPr>
                <w:sz w:val="24"/>
                <w:szCs w:val="24"/>
              </w:rPr>
              <w:t xml:space="preserve">An updated barangay official list should be applied after the administrator edits it. </w:t>
            </w:r>
          </w:p>
          <w:p w:rsidR="001879B6" w:rsidP="000F3FCA" w:rsidRDefault="001879B6" w14:paraId="1FDC4AA5" w14:textId="77777777">
            <w:pPr>
              <w:spacing w:after="160" w:line="259" w:lineRule="auto"/>
              <w:rPr>
                <w:sz w:val="24"/>
                <w:szCs w:val="24"/>
              </w:rPr>
            </w:pPr>
            <w:r w:rsidRPr="166C6446">
              <w:rPr>
                <w:sz w:val="24"/>
                <w:szCs w:val="24"/>
              </w:rPr>
              <w:t>Employee account information will be stored in the Barangay Employee Database; additionally, information should be valid.</w:t>
            </w:r>
          </w:p>
        </w:tc>
      </w:tr>
      <w:tr w:rsidR="001879B6" w:rsidTr="000F3FCA" w14:paraId="3E142FCB" w14:textId="77777777">
        <w:trPr>
          <w:trHeight w:val="238"/>
        </w:trPr>
        <w:tc>
          <w:tcPr>
            <w:tcW w:w="2689" w:type="dxa"/>
            <w:vMerge w:val="restart"/>
            <w:tcBorders>
              <w:top w:val="single" w:color="auto" w:sz="4" w:space="0"/>
              <w:left w:val="single" w:color="auto" w:sz="4" w:space="0"/>
              <w:bottom w:val="single" w:color="auto" w:sz="4" w:space="0"/>
              <w:right w:val="single" w:color="auto" w:sz="4" w:space="0"/>
            </w:tcBorders>
            <w:shd w:val="clear" w:color="auto" w:fill="C00000"/>
          </w:tcPr>
          <w:p w:rsidR="001879B6" w:rsidP="000F3FCA" w:rsidRDefault="001879B6" w14:paraId="67A5D20D" w14:textId="77777777">
            <w:pPr>
              <w:spacing w:after="160" w:line="259" w:lineRule="auto"/>
              <w:rPr>
                <w:b/>
                <w:bCs/>
                <w:sz w:val="24"/>
                <w:szCs w:val="24"/>
              </w:rPr>
            </w:pPr>
            <w:r w:rsidRPr="166C6446">
              <w:rPr>
                <w:b/>
                <w:bCs/>
                <w:sz w:val="24"/>
                <w:szCs w:val="24"/>
              </w:rPr>
              <w:t>Flow of Activities:</w:t>
            </w:r>
          </w:p>
        </w:tc>
        <w:tc>
          <w:tcPr>
            <w:tcW w:w="3330" w:type="dxa"/>
            <w:tcBorders>
              <w:top w:val="single" w:color="auto" w:sz="4" w:space="0"/>
              <w:left w:val="single" w:color="auto" w:sz="4" w:space="0"/>
              <w:bottom w:val="single" w:color="auto" w:sz="4" w:space="0"/>
              <w:right w:val="single" w:color="auto" w:sz="4" w:space="0"/>
            </w:tcBorders>
          </w:tcPr>
          <w:p w:rsidR="001879B6" w:rsidP="000F3FCA" w:rsidRDefault="001879B6" w14:paraId="5F782C97" w14:textId="77777777">
            <w:pPr>
              <w:spacing w:after="160" w:line="259" w:lineRule="auto"/>
              <w:rPr>
                <w:b/>
                <w:bCs/>
                <w:sz w:val="24"/>
                <w:szCs w:val="24"/>
              </w:rPr>
            </w:pPr>
            <w:r w:rsidRPr="166C6446">
              <w:rPr>
                <w:b/>
                <w:bCs/>
                <w:sz w:val="24"/>
                <w:szCs w:val="24"/>
              </w:rPr>
              <w:t>Actor</w:t>
            </w:r>
          </w:p>
        </w:tc>
        <w:tc>
          <w:tcPr>
            <w:tcW w:w="3331" w:type="dxa"/>
            <w:tcBorders>
              <w:top w:val="single" w:color="auto" w:sz="4" w:space="0"/>
              <w:left w:val="single" w:color="auto" w:sz="4" w:space="0"/>
              <w:bottom w:val="single" w:color="auto" w:sz="4" w:space="0"/>
              <w:right w:val="single" w:color="auto" w:sz="4" w:space="0"/>
            </w:tcBorders>
          </w:tcPr>
          <w:p w:rsidR="001879B6" w:rsidP="000F3FCA" w:rsidRDefault="001879B6" w14:paraId="20537DF7" w14:textId="77777777">
            <w:pPr>
              <w:spacing w:after="160" w:line="259" w:lineRule="auto"/>
              <w:rPr>
                <w:b/>
                <w:bCs/>
                <w:sz w:val="24"/>
                <w:szCs w:val="24"/>
              </w:rPr>
            </w:pPr>
            <w:r w:rsidRPr="166C6446">
              <w:rPr>
                <w:b/>
                <w:bCs/>
                <w:sz w:val="24"/>
                <w:szCs w:val="24"/>
              </w:rPr>
              <w:t>System</w:t>
            </w:r>
          </w:p>
        </w:tc>
      </w:tr>
      <w:tr w:rsidR="001879B6" w:rsidTr="000F3FCA" w14:paraId="120D63C3" w14:textId="77777777">
        <w:trPr>
          <w:trHeight w:val="4086"/>
        </w:trPr>
        <w:tc>
          <w:tcPr>
            <w:tcW w:w="2689" w:type="dxa"/>
            <w:vMerge/>
          </w:tcPr>
          <w:p w:rsidR="001879B6" w:rsidP="000F3FCA" w:rsidRDefault="001879B6" w14:paraId="277A4807" w14:textId="77777777"/>
        </w:tc>
        <w:tc>
          <w:tcPr>
            <w:tcW w:w="3330" w:type="dxa"/>
            <w:tcBorders>
              <w:top w:val="single" w:color="auto" w:sz="4" w:space="0"/>
              <w:left w:val="single" w:color="auto" w:sz="4" w:space="0"/>
              <w:bottom w:val="single" w:color="auto" w:sz="4" w:space="0"/>
              <w:right w:val="single" w:color="auto" w:sz="4" w:space="0"/>
            </w:tcBorders>
          </w:tcPr>
          <w:p w:rsidR="001879B6" w:rsidP="001879B6" w:rsidRDefault="504E2EBC" w14:paraId="192A00BF" w14:textId="094BB034">
            <w:pPr>
              <w:pStyle w:val="ListParagraph"/>
              <w:numPr>
                <w:ilvl w:val="0"/>
                <w:numId w:val="41"/>
              </w:numPr>
              <w:spacing w:after="160" w:line="259" w:lineRule="auto"/>
              <w:rPr>
                <w:sz w:val="24"/>
                <w:szCs w:val="24"/>
              </w:rPr>
            </w:pPr>
            <w:r w:rsidRPr="2334F8B0">
              <w:rPr>
                <w:sz w:val="24"/>
                <w:szCs w:val="24"/>
              </w:rPr>
              <w:t>Administrators</w:t>
            </w:r>
            <w:r w:rsidRPr="3029D617" w:rsidR="001879B6">
              <w:rPr>
                <w:sz w:val="24"/>
                <w:szCs w:val="24"/>
              </w:rPr>
              <w:t xml:space="preserve"> must click the edit barangay official's button</w:t>
            </w:r>
            <w:r w:rsidR="001879B6">
              <w:rPr>
                <w:sz w:val="24"/>
                <w:szCs w:val="24"/>
              </w:rPr>
              <w:t>.</w:t>
            </w:r>
          </w:p>
          <w:p w:rsidR="001879B6" w:rsidP="000F3FCA" w:rsidRDefault="001879B6" w14:paraId="7B6B6ECF" w14:textId="77777777">
            <w:pPr>
              <w:spacing w:after="160" w:line="259" w:lineRule="auto"/>
              <w:rPr>
                <w:sz w:val="24"/>
                <w:szCs w:val="24"/>
              </w:rPr>
            </w:pPr>
          </w:p>
          <w:p w:rsidR="001879B6" w:rsidP="001879B6" w:rsidRDefault="001879B6" w14:paraId="6386E9B7" w14:textId="77777777">
            <w:pPr>
              <w:pStyle w:val="ListParagraph"/>
              <w:numPr>
                <w:ilvl w:val="0"/>
                <w:numId w:val="41"/>
              </w:numPr>
              <w:spacing w:after="160" w:line="259" w:lineRule="auto"/>
              <w:rPr>
                <w:sz w:val="24"/>
                <w:szCs w:val="24"/>
              </w:rPr>
            </w:pPr>
            <w:r w:rsidRPr="3029D617">
              <w:rPr>
                <w:sz w:val="24"/>
                <w:szCs w:val="24"/>
              </w:rPr>
              <w:t>Administrator changes committee names and images</w:t>
            </w:r>
            <w:r>
              <w:rPr>
                <w:sz w:val="24"/>
                <w:szCs w:val="24"/>
              </w:rPr>
              <w:t>.</w:t>
            </w:r>
          </w:p>
          <w:p w:rsidR="001879B6" w:rsidP="000F3FCA" w:rsidRDefault="001879B6" w14:paraId="49C10EAF" w14:textId="77777777">
            <w:pPr>
              <w:spacing w:after="160" w:line="259" w:lineRule="auto"/>
              <w:rPr>
                <w:sz w:val="24"/>
                <w:szCs w:val="24"/>
              </w:rPr>
            </w:pPr>
          </w:p>
          <w:p w:rsidR="001879B6" w:rsidP="000F3FCA" w:rsidRDefault="001879B6" w14:paraId="0E5D3D6C" w14:textId="77777777">
            <w:pPr>
              <w:spacing w:after="160" w:line="259" w:lineRule="auto"/>
              <w:rPr>
                <w:sz w:val="24"/>
                <w:szCs w:val="24"/>
              </w:rPr>
            </w:pPr>
          </w:p>
        </w:tc>
        <w:tc>
          <w:tcPr>
            <w:tcW w:w="3331" w:type="dxa"/>
            <w:tcBorders>
              <w:top w:val="single" w:color="auto" w:sz="4" w:space="0"/>
              <w:left w:val="single" w:color="auto" w:sz="4" w:space="0"/>
              <w:bottom w:val="single" w:color="auto" w:sz="4" w:space="0"/>
              <w:right w:val="single" w:color="auto" w:sz="4" w:space="0"/>
            </w:tcBorders>
          </w:tcPr>
          <w:p w:rsidR="001879B6" w:rsidP="000F3FCA" w:rsidRDefault="001879B6" w14:paraId="2A0A16A7" w14:textId="77777777">
            <w:pPr>
              <w:spacing w:after="160" w:line="259" w:lineRule="auto"/>
              <w:rPr>
                <w:sz w:val="24"/>
                <w:szCs w:val="24"/>
              </w:rPr>
            </w:pPr>
            <w:r w:rsidRPr="166C6446">
              <w:rPr>
                <w:sz w:val="24"/>
                <w:szCs w:val="24"/>
              </w:rPr>
              <w:t>1.1 Name of barangay captain and list of barangays committee</w:t>
            </w:r>
          </w:p>
          <w:p w:rsidR="001879B6" w:rsidP="000F3FCA" w:rsidRDefault="001879B6" w14:paraId="6013C3E8" w14:textId="77777777">
            <w:pPr>
              <w:spacing w:after="160" w:line="259" w:lineRule="auto"/>
              <w:rPr>
                <w:sz w:val="24"/>
                <w:szCs w:val="24"/>
              </w:rPr>
            </w:pPr>
          </w:p>
          <w:p w:rsidR="001879B6" w:rsidP="000F3FCA" w:rsidRDefault="001879B6" w14:paraId="714F80CE" w14:textId="77777777">
            <w:pPr>
              <w:spacing w:after="160" w:line="259" w:lineRule="auto"/>
              <w:rPr>
                <w:sz w:val="24"/>
                <w:szCs w:val="24"/>
              </w:rPr>
            </w:pPr>
            <w:r w:rsidRPr="166C6446">
              <w:rPr>
                <w:sz w:val="24"/>
                <w:szCs w:val="24"/>
              </w:rPr>
              <w:t xml:space="preserve">2.2 Displays input field and attach image </w:t>
            </w:r>
          </w:p>
        </w:tc>
      </w:tr>
    </w:tbl>
    <w:p w:rsidRPr="00154CF3" w:rsidR="001879B6" w:rsidP="001879B6" w:rsidRDefault="001879B6" w14:paraId="26B8EC4F" w14:textId="77777777">
      <w:pPr>
        <w:rPr>
          <w:color w:val="000000" w:themeColor="text1"/>
          <w:sz w:val="24"/>
          <w:szCs w:val="24"/>
        </w:rPr>
      </w:pPr>
    </w:p>
    <w:p w:rsidRPr="00154CF3" w:rsidR="001879B6" w:rsidP="001879B6" w:rsidRDefault="00154CF3" w14:paraId="1F4E5C95" w14:textId="6D3E36A9">
      <w:pPr>
        <w:pStyle w:val="Caption"/>
        <w:keepNext/>
        <w:jc w:val="center"/>
        <w:rPr>
          <w:i w:val="0"/>
          <w:color w:val="000000" w:themeColor="text1"/>
          <w:sz w:val="24"/>
          <w:szCs w:val="24"/>
        </w:rPr>
      </w:pPr>
      <w:bookmarkStart w:name="_Toc150781777" w:id="145"/>
      <w:bookmarkStart w:name="_Toc150946809" w:id="146"/>
      <w:bookmarkStart w:name="_Toc150947155" w:id="147"/>
      <w:r w:rsidRPr="00154CF3">
        <w:rPr>
          <w:i w:val="0"/>
          <w:iCs w:val="0"/>
          <w:color w:val="000000" w:themeColor="text1"/>
          <w:sz w:val="24"/>
          <w:szCs w:val="24"/>
        </w:rPr>
        <w:t xml:space="preserve">TABLE </w:t>
      </w:r>
      <w:r w:rsidRPr="00154CF3" w:rsidR="00534A7B">
        <w:rPr>
          <w:i w:val="0"/>
          <w:iCs w:val="0"/>
          <w:color w:val="000000" w:themeColor="text1"/>
          <w:sz w:val="24"/>
          <w:szCs w:val="24"/>
        </w:rPr>
        <w:fldChar w:fldCharType="begin"/>
      </w:r>
      <w:r w:rsidRPr="00154CF3" w:rsidR="00534A7B">
        <w:rPr>
          <w:i w:val="0"/>
          <w:iCs w:val="0"/>
          <w:color w:val="000000" w:themeColor="text1"/>
          <w:sz w:val="24"/>
          <w:szCs w:val="24"/>
        </w:rPr>
        <w:instrText xml:space="preserve"> SEQ TABLE \* ARABIC </w:instrText>
      </w:r>
      <w:r w:rsidRPr="00154CF3" w:rsidR="00534A7B">
        <w:rPr>
          <w:i w:val="0"/>
          <w:iCs w:val="0"/>
          <w:color w:val="000000" w:themeColor="text1"/>
          <w:sz w:val="24"/>
          <w:szCs w:val="24"/>
        </w:rPr>
        <w:fldChar w:fldCharType="separate"/>
      </w:r>
      <w:r w:rsidRPr="00154CF3">
        <w:rPr>
          <w:i w:val="0"/>
          <w:iCs w:val="0"/>
          <w:noProof/>
          <w:color w:val="000000" w:themeColor="text1"/>
          <w:sz w:val="24"/>
          <w:szCs w:val="24"/>
        </w:rPr>
        <w:t>24</w:t>
      </w:r>
      <w:r w:rsidRPr="00154CF3" w:rsidR="00534A7B">
        <w:rPr>
          <w:i w:val="0"/>
          <w:iCs w:val="0"/>
          <w:color w:val="000000" w:themeColor="text1"/>
          <w:sz w:val="24"/>
          <w:szCs w:val="24"/>
        </w:rPr>
        <w:fldChar w:fldCharType="end"/>
      </w:r>
      <w:r w:rsidRPr="00154CF3">
        <w:rPr>
          <w:i w:val="0"/>
          <w:iCs w:val="0"/>
          <w:color w:val="000000" w:themeColor="text1"/>
          <w:sz w:val="24"/>
          <w:szCs w:val="24"/>
        </w:rPr>
        <w:t xml:space="preserve"> </w:t>
      </w:r>
      <w:bookmarkEnd w:id="145"/>
      <w:r w:rsidRPr="00154CF3">
        <w:rPr>
          <w:i w:val="0"/>
          <w:iCs w:val="0"/>
          <w:color w:val="000000" w:themeColor="text1"/>
          <w:sz w:val="24"/>
          <w:szCs w:val="24"/>
        </w:rPr>
        <w:br/>
      </w:r>
      <w:r w:rsidRPr="00154CF3">
        <w:rPr>
          <w:i w:val="0"/>
          <w:iCs w:val="0"/>
          <w:color w:val="000000" w:themeColor="text1"/>
          <w:sz w:val="24"/>
          <w:szCs w:val="24"/>
        </w:rPr>
        <w:t>MANAGE SERVICES</w:t>
      </w:r>
      <w:commentRangeStart w:id="148"/>
      <w:commentRangeEnd w:id="148"/>
      <w:r w:rsidRPr="00154CF3">
        <w:rPr>
          <w:rStyle w:val="CommentReference"/>
          <w:i w:val="0"/>
          <w:iCs w:val="0"/>
          <w:color w:val="000000" w:themeColor="text1"/>
          <w:sz w:val="24"/>
          <w:szCs w:val="24"/>
        </w:rPr>
        <w:commentReference w:id="148"/>
      </w:r>
      <w:bookmarkEnd w:id="146"/>
      <w:bookmarkEnd w:id="147"/>
    </w:p>
    <w:tbl>
      <w:tblPr>
        <w:tblStyle w:val="TableGrid"/>
        <w:tblW w:w="9360" w:type="dxa"/>
        <w:tblLayout w:type="fixed"/>
        <w:tblLook w:val="04A0" w:firstRow="1" w:lastRow="0" w:firstColumn="1" w:lastColumn="0" w:noHBand="0" w:noVBand="1"/>
      </w:tblPr>
      <w:tblGrid>
        <w:gridCol w:w="3120"/>
        <w:gridCol w:w="3120"/>
        <w:gridCol w:w="3120"/>
      </w:tblGrid>
      <w:tr w:rsidR="001879B6" w:rsidTr="000F3FCA" w14:paraId="66C06F1B" w14:textId="77777777">
        <w:trPr>
          <w:trHeight w:val="69"/>
        </w:trPr>
        <w:tc>
          <w:tcPr>
            <w:tcW w:w="3120" w:type="dxa"/>
            <w:tcBorders>
              <w:top w:val="single" w:color="auto" w:sz="8" w:space="0"/>
              <w:left w:val="single" w:color="auto" w:sz="8" w:space="0"/>
              <w:bottom w:val="single" w:color="auto" w:sz="8" w:space="0"/>
              <w:right w:val="single" w:color="auto" w:sz="8" w:space="0"/>
            </w:tcBorders>
            <w:shd w:val="clear" w:color="auto" w:fill="AC0000"/>
            <w:tcMar>
              <w:left w:w="108" w:type="dxa"/>
              <w:right w:w="108" w:type="dxa"/>
            </w:tcMar>
          </w:tcPr>
          <w:p w:rsidR="001879B6" w:rsidP="000F3FCA" w:rsidRDefault="001879B6" w14:paraId="1C42775B" w14:textId="77777777">
            <w:r w:rsidRPr="3029D617">
              <w:rPr>
                <w:rFonts w:eastAsia="Cambria" w:cs="Cambria"/>
                <w:b/>
                <w:bCs/>
                <w:color w:val="FFFFFF" w:themeColor="background1"/>
                <w:sz w:val="24"/>
                <w:szCs w:val="24"/>
              </w:rPr>
              <w:t>Use Case Number</w:t>
            </w:r>
          </w:p>
        </w:tc>
        <w:tc>
          <w:tcPr>
            <w:tcW w:w="6240"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001879B6" w:rsidP="000F3FCA" w:rsidRDefault="001879B6" w14:paraId="3CE98C84" w14:textId="77777777">
            <w:r w:rsidRPr="3029D617">
              <w:rPr>
                <w:rFonts w:eastAsia="Cambria" w:cs="Cambria"/>
                <w:sz w:val="24"/>
                <w:szCs w:val="24"/>
              </w:rPr>
              <w:t>UC5.1</w:t>
            </w:r>
          </w:p>
        </w:tc>
      </w:tr>
      <w:tr w:rsidR="001879B6" w:rsidTr="000F3FCA" w14:paraId="6619E0E5" w14:textId="77777777">
        <w:trPr>
          <w:trHeight w:val="300"/>
        </w:trPr>
        <w:tc>
          <w:tcPr>
            <w:tcW w:w="3120" w:type="dxa"/>
            <w:tcBorders>
              <w:top w:val="single" w:color="auto" w:sz="8" w:space="0"/>
              <w:left w:val="single" w:color="auto" w:sz="8" w:space="0"/>
              <w:bottom w:val="single" w:color="auto" w:sz="8" w:space="0"/>
              <w:right w:val="single" w:color="auto" w:sz="8" w:space="0"/>
            </w:tcBorders>
            <w:shd w:val="clear" w:color="auto" w:fill="AC0000"/>
            <w:tcMar>
              <w:left w:w="108" w:type="dxa"/>
              <w:right w:w="108" w:type="dxa"/>
            </w:tcMar>
          </w:tcPr>
          <w:p w:rsidR="001879B6" w:rsidP="000F3FCA" w:rsidRDefault="001879B6" w14:paraId="7F733FC3" w14:textId="77777777">
            <w:pPr>
              <w:spacing w:after="160" w:line="257" w:lineRule="auto"/>
            </w:pPr>
            <w:bookmarkStart w:name="_Hlk146781564" w:id="149"/>
            <w:r w:rsidRPr="3029D617">
              <w:rPr>
                <w:rFonts w:eastAsia="Cambria" w:cs="Cambria"/>
                <w:b/>
                <w:bCs/>
                <w:color w:val="FFFFFF" w:themeColor="background1"/>
                <w:sz w:val="24"/>
                <w:szCs w:val="24"/>
              </w:rPr>
              <w:t>Use Case Name:</w:t>
            </w:r>
          </w:p>
        </w:tc>
        <w:tc>
          <w:tcPr>
            <w:tcW w:w="6240"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001879B6" w:rsidP="000F3FCA" w:rsidRDefault="001879B6" w14:paraId="03621DB2" w14:textId="77777777">
            <w:pPr>
              <w:spacing w:after="160" w:line="257" w:lineRule="auto"/>
            </w:pPr>
            <w:r w:rsidRPr="3029D617">
              <w:rPr>
                <w:rFonts w:eastAsia="Cambria" w:cs="Cambria"/>
                <w:sz w:val="24"/>
                <w:szCs w:val="24"/>
              </w:rPr>
              <w:t>Manage Services</w:t>
            </w:r>
          </w:p>
        </w:tc>
      </w:tr>
      <w:bookmarkEnd w:id="149"/>
      <w:tr w:rsidR="001879B6" w:rsidTr="000F3FCA" w14:paraId="25AC9680" w14:textId="77777777">
        <w:trPr>
          <w:trHeight w:val="300"/>
        </w:trPr>
        <w:tc>
          <w:tcPr>
            <w:tcW w:w="3120" w:type="dxa"/>
            <w:tcBorders>
              <w:top w:val="single" w:color="auto" w:sz="8" w:space="0"/>
              <w:left w:val="single" w:color="auto" w:sz="8" w:space="0"/>
              <w:bottom w:val="single" w:color="auto" w:sz="8" w:space="0"/>
              <w:right w:val="single" w:color="auto" w:sz="8" w:space="0"/>
            </w:tcBorders>
            <w:shd w:val="clear" w:color="auto" w:fill="AC0000"/>
            <w:tcMar>
              <w:left w:w="108" w:type="dxa"/>
              <w:right w:w="108" w:type="dxa"/>
            </w:tcMar>
          </w:tcPr>
          <w:p w:rsidR="001879B6" w:rsidP="000F3FCA" w:rsidRDefault="001879B6" w14:paraId="09D5A9FB" w14:textId="77777777">
            <w:pPr>
              <w:spacing w:after="160" w:line="257" w:lineRule="auto"/>
            </w:pPr>
            <w:r w:rsidRPr="3029D617">
              <w:rPr>
                <w:rFonts w:eastAsia="Cambria" w:cs="Cambria"/>
                <w:b/>
                <w:bCs/>
                <w:color w:val="FFFFFF" w:themeColor="background1"/>
                <w:sz w:val="24"/>
                <w:szCs w:val="24"/>
              </w:rPr>
              <w:t>Actors:</w:t>
            </w:r>
          </w:p>
        </w:tc>
        <w:tc>
          <w:tcPr>
            <w:tcW w:w="6240"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001879B6" w:rsidP="000F3FCA" w:rsidRDefault="001879B6" w14:paraId="64E6AE2A" w14:textId="77777777">
            <w:pPr>
              <w:spacing w:after="160" w:line="257" w:lineRule="auto"/>
            </w:pPr>
            <w:r w:rsidRPr="3029D617">
              <w:rPr>
                <w:rFonts w:eastAsia="Cambria" w:cs="Cambria"/>
                <w:sz w:val="24"/>
                <w:szCs w:val="24"/>
              </w:rPr>
              <w:t>Barangay Secretary</w:t>
            </w:r>
          </w:p>
          <w:p w:rsidR="001879B6" w:rsidP="000F3FCA" w:rsidRDefault="001879B6" w14:paraId="00B47301" w14:textId="77777777">
            <w:pPr>
              <w:spacing w:after="160" w:line="257" w:lineRule="auto"/>
            </w:pPr>
            <w:r w:rsidRPr="3029D617">
              <w:rPr>
                <w:rFonts w:eastAsia="Cambria" w:cs="Cambria"/>
                <w:sz w:val="24"/>
                <w:szCs w:val="24"/>
              </w:rPr>
              <w:t xml:space="preserve"> </w:t>
            </w:r>
          </w:p>
        </w:tc>
      </w:tr>
      <w:tr w:rsidR="001879B6" w:rsidTr="000F3FCA" w14:paraId="4FFF5801" w14:textId="77777777">
        <w:trPr>
          <w:trHeight w:val="990"/>
        </w:trPr>
        <w:tc>
          <w:tcPr>
            <w:tcW w:w="3120" w:type="dxa"/>
            <w:tcBorders>
              <w:top w:val="single" w:color="auto" w:sz="8" w:space="0"/>
              <w:left w:val="single" w:color="auto" w:sz="8" w:space="0"/>
              <w:bottom w:val="single" w:color="auto" w:sz="8" w:space="0"/>
              <w:right w:val="single" w:color="auto" w:sz="8" w:space="0"/>
            </w:tcBorders>
            <w:shd w:val="clear" w:color="auto" w:fill="AC0000"/>
            <w:tcMar>
              <w:left w:w="108" w:type="dxa"/>
              <w:right w:w="108" w:type="dxa"/>
            </w:tcMar>
          </w:tcPr>
          <w:p w:rsidR="001879B6" w:rsidP="000F3FCA" w:rsidRDefault="001879B6" w14:paraId="69167BA0" w14:textId="77777777">
            <w:pPr>
              <w:spacing w:after="160" w:line="257" w:lineRule="auto"/>
            </w:pPr>
            <w:r w:rsidRPr="3029D617">
              <w:rPr>
                <w:rFonts w:eastAsia="Cambria" w:cs="Cambria"/>
                <w:b/>
                <w:bCs/>
                <w:color w:val="FFFFFF" w:themeColor="background1"/>
                <w:sz w:val="24"/>
                <w:szCs w:val="24"/>
              </w:rPr>
              <w:t>Preconditions:</w:t>
            </w:r>
          </w:p>
        </w:tc>
        <w:tc>
          <w:tcPr>
            <w:tcW w:w="6240"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001879B6" w:rsidP="000F3FCA" w:rsidRDefault="001879B6" w14:paraId="1E918746" w14:textId="5425B067">
            <w:pPr>
              <w:spacing w:after="160" w:line="257" w:lineRule="auto"/>
            </w:pPr>
            <w:r w:rsidRPr="2334F8B0">
              <w:rPr>
                <w:rFonts w:eastAsia="Cambria" w:cs="Cambria"/>
                <w:sz w:val="24"/>
                <w:szCs w:val="24"/>
              </w:rPr>
              <w:t>The</w:t>
            </w:r>
            <w:r>
              <w:rPr>
                <w:rFonts w:eastAsia="Cambria" w:cs="Cambria"/>
                <w:sz w:val="24"/>
                <w:szCs w:val="24"/>
              </w:rPr>
              <w:t xml:space="preserve"> s</w:t>
            </w:r>
            <w:r w:rsidRPr="3029D617">
              <w:rPr>
                <w:rFonts w:eastAsia="Cambria" w:cs="Cambria"/>
                <w:sz w:val="24"/>
                <w:szCs w:val="24"/>
              </w:rPr>
              <w:t xml:space="preserve">ecretary must be </w:t>
            </w:r>
            <w:r w:rsidRPr="3029D617" w:rsidDel="003D10BA">
              <w:rPr>
                <w:rFonts w:eastAsia="Cambria" w:cs="Cambria"/>
                <w:sz w:val="24"/>
                <w:szCs w:val="24"/>
              </w:rPr>
              <w:t>logged</w:t>
            </w:r>
            <w:r>
              <w:rPr>
                <w:rFonts w:eastAsia="Cambria" w:cs="Cambria"/>
                <w:sz w:val="24"/>
                <w:szCs w:val="24"/>
              </w:rPr>
              <w:t xml:space="preserve"> in.</w:t>
            </w:r>
          </w:p>
        </w:tc>
      </w:tr>
      <w:tr w:rsidR="001879B6" w:rsidTr="000F3FCA" w14:paraId="076A0A7B" w14:textId="77777777">
        <w:trPr>
          <w:trHeight w:val="1110"/>
        </w:trPr>
        <w:tc>
          <w:tcPr>
            <w:tcW w:w="3120" w:type="dxa"/>
            <w:tcBorders>
              <w:top w:val="single" w:color="auto" w:sz="8" w:space="0"/>
              <w:left w:val="single" w:color="auto" w:sz="8" w:space="0"/>
              <w:bottom w:val="single" w:color="auto" w:sz="8" w:space="0"/>
              <w:right w:val="single" w:color="auto" w:sz="8" w:space="0"/>
            </w:tcBorders>
            <w:shd w:val="clear" w:color="auto" w:fill="AC0000"/>
            <w:tcMar>
              <w:left w:w="108" w:type="dxa"/>
              <w:right w:w="108" w:type="dxa"/>
            </w:tcMar>
          </w:tcPr>
          <w:p w:rsidR="001879B6" w:rsidP="000F3FCA" w:rsidRDefault="001879B6" w14:paraId="11DFF476" w14:textId="77777777">
            <w:pPr>
              <w:spacing w:after="160" w:line="257" w:lineRule="auto"/>
            </w:pPr>
            <w:r w:rsidRPr="3029D617">
              <w:rPr>
                <w:rFonts w:eastAsia="Cambria" w:cs="Cambria"/>
                <w:b/>
                <w:bCs/>
                <w:color w:val="FFFFFF" w:themeColor="background1"/>
                <w:sz w:val="24"/>
                <w:szCs w:val="24"/>
              </w:rPr>
              <w:t>Postconditions:</w:t>
            </w:r>
          </w:p>
        </w:tc>
        <w:tc>
          <w:tcPr>
            <w:tcW w:w="6240"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001879B6" w:rsidP="000F3FCA" w:rsidRDefault="001879B6" w14:paraId="57B1FB07" w14:textId="6061F093">
            <w:pPr>
              <w:spacing w:after="160" w:line="257" w:lineRule="auto"/>
            </w:pPr>
            <w:r>
              <w:rPr>
                <w:rFonts w:eastAsia="Cambria" w:cs="Cambria"/>
                <w:sz w:val="24"/>
                <w:szCs w:val="24"/>
              </w:rPr>
              <w:t xml:space="preserve">The </w:t>
            </w:r>
            <w:r w:rsidRPr="2334F8B0">
              <w:rPr>
                <w:rFonts w:eastAsia="Cambria" w:cs="Cambria"/>
                <w:sz w:val="24"/>
                <w:szCs w:val="24"/>
              </w:rPr>
              <w:t>secretary</w:t>
            </w:r>
            <w:r w:rsidRPr="3029D617">
              <w:rPr>
                <w:rFonts w:eastAsia="Cambria" w:cs="Cambria"/>
                <w:sz w:val="24"/>
                <w:szCs w:val="24"/>
              </w:rPr>
              <w:t xml:space="preserve"> should be verified as Barangay Employee Account</w:t>
            </w:r>
            <w:r>
              <w:rPr>
                <w:rFonts w:eastAsia="Cambria" w:cs="Cambria"/>
                <w:sz w:val="24"/>
                <w:szCs w:val="24"/>
              </w:rPr>
              <w:t>.</w:t>
            </w:r>
          </w:p>
          <w:p w:rsidR="001879B6" w:rsidP="000F3FCA" w:rsidRDefault="001879B6" w14:paraId="61F8232B" w14:textId="77777777">
            <w:pPr>
              <w:spacing w:after="160" w:line="257" w:lineRule="auto"/>
            </w:pPr>
            <w:r w:rsidRPr="3029D617">
              <w:rPr>
                <w:rFonts w:eastAsia="Cambria" w:cs="Cambria"/>
                <w:sz w:val="24"/>
                <w:szCs w:val="24"/>
              </w:rPr>
              <w:t xml:space="preserve"> </w:t>
            </w:r>
          </w:p>
        </w:tc>
      </w:tr>
      <w:tr w:rsidR="001879B6" w:rsidTr="000F3FCA" w14:paraId="33D7CF84" w14:textId="77777777">
        <w:trPr>
          <w:trHeight w:val="240"/>
        </w:trPr>
        <w:tc>
          <w:tcPr>
            <w:tcW w:w="3120" w:type="dxa"/>
            <w:vMerge w:val="restart"/>
            <w:tcBorders>
              <w:top w:val="single" w:color="auto" w:sz="8" w:space="0"/>
              <w:left w:val="single" w:color="auto" w:sz="8" w:space="0"/>
              <w:bottom w:val="single" w:color="auto" w:sz="8" w:space="0"/>
              <w:right w:val="single" w:color="auto" w:sz="8" w:space="0"/>
            </w:tcBorders>
            <w:shd w:val="clear" w:color="auto" w:fill="AC0000"/>
            <w:tcMar>
              <w:left w:w="108" w:type="dxa"/>
              <w:right w:w="108" w:type="dxa"/>
            </w:tcMar>
          </w:tcPr>
          <w:p w:rsidR="001879B6" w:rsidP="000F3FCA" w:rsidRDefault="001879B6" w14:paraId="0A20CCB4" w14:textId="77777777">
            <w:pPr>
              <w:spacing w:after="160" w:line="257" w:lineRule="auto"/>
            </w:pPr>
            <w:r w:rsidRPr="3029D617">
              <w:rPr>
                <w:rFonts w:eastAsia="Cambria" w:cs="Cambria"/>
                <w:b/>
                <w:bCs/>
                <w:color w:val="FFFFFF" w:themeColor="background1"/>
                <w:sz w:val="24"/>
                <w:szCs w:val="24"/>
              </w:rPr>
              <w:t>Flow of Activities:</w:t>
            </w:r>
          </w:p>
        </w:tc>
        <w:tc>
          <w:tcPr>
            <w:tcW w:w="3120" w:type="dxa"/>
            <w:tcBorders>
              <w:top w:val="single" w:color="auto" w:sz="8" w:space="0"/>
              <w:left w:val="single" w:color="auto" w:sz="8" w:space="0"/>
              <w:bottom w:val="single" w:color="auto" w:sz="8" w:space="0"/>
              <w:right w:val="single" w:color="auto" w:sz="8" w:space="0"/>
            </w:tcBorders>
            <w:tcMar>
              <w:left w:w="108" w:type="dxa"/>
              <w:right w:w="108" w:type="dxa"/>
            </w:tcMar>
          </w:tcPr>
          <w:p w:rsidR="001879B6" w:rsidP="000F3FCA" w:rsidRDefault="001879B6" w14:paraId="2759DBD3" w14:textId="77777777">
            <w:pPr>
              <w:spacing w:after="160" w:line="257" w:lineRule="auto"/>
            </w:pPr>
            <w:r w:rsidRPr="3029D617">
              <w:rPr>
                <w:rFonts w:eastAsia="Cambria" w:cs="Cambria"/>
                <w:b/>
                <w:bCs/>
                <w:sz w:val="24"/>
                <w:szCs w:val="24"/>
              </w:rPr>
              <w:t>Actor</w:t>
            </w:r>
          </w:p>
        </w:tc>
        <w:tc>
          <w:tcPr>
            <w:tcW w:w="3120" w:type="dxa"/>
            <w:tcBorders>
              <w:top w:val="nil"/>
              <w:left w:val="single" w:color="auto" w:sz="8" w:space="0"/>
              <w:bottom w:val="single" w:color="auto" w:sz="8" w:space="0"/>
              <w:right w:val="single" w:color="auto" w:sz="8" w:space="0"/>
            </w:tcBorders>
            <w:tcMar>
              <w:left w:w="108" w:type="dxa"/>
              <w:right w:w="108" w:type="dxa"/>
            </w:tcMar>
          </w:tcPr>
          <w:p w:rsidR="001879B6" w:rsidP="000F3FCA" w:rsidRDefault="001879B6" w14:paraId="3D52FD9A" w14:textId="77777777">
            <w:pPr>
              <w:spacing w:after="160" w:line="257" w:lineRule="auto"/>
            </w:pPr>
            <w:r w:rsidRPr="3029D617">
              <w:rPr>
                <w:rFonts w:eastAsia="Cambria" w:cs="Cambria"/>
                <w:b/>
                <w:bCs/>
                <w:sz w:val="24"/>
                <w:szCs w:val="24"/>
              </w:rPr>
              <w:t>System</w:t>
            </w:r>
          </w:p>
        </w:tc>
      </w:tr>
      <w:tr w:rsidR="001879B6" w:rsidTr="2334F8B0" w14:paraId="549952BB" w14:textId="77777777">
        <w:trPr>
          <w:trHeight w:val="840"/>
        </w:trPr>
        <w:tc>
          <w:tcPr>
            <w:tcW w:w="3120" w:type="dxa"/>
            <w:vMerge/>
            <w:vAlign w:val="center"/>
          </w:tcPr>
          <w:p w:rsidR="001879B6" w:rsidP="000F3FCA" w:rsidRDefault="001879B6" w14:paraId="7940DB3C" w14:textId="77777777"/>
        </w:tc>
        <w:tc>
          <w:tcPr>
            <w:tcW w:w="3120" w:type="dxa"/>
            <w:tcBorders>
              <w:top w:val="single" w:color="auto" w:sz="8" w:space="0"/>
              <w:left w:val="nil"/>
              <w:bottom w:val="single" w:color="auto" w:sz="8" w:space="0"/>
              <w:right w:val="single" w:color="auto" w:sz="8" w:space="0"/>
            </w:tcBorders>
            <w:tcMar>
              <w:left w:w="108" w:type="dxa"/>
              <w:right w:w="108" w:type="dxa"/>
            </w:tcMar>
          </w:tcPr>
          <w:p w:rsidR="001879B6" w:rsidP="000F3FCA" w:rsidRDefault="001879B6" w14:paraId="4827764C" w14:textId="77777777">
            <w:pPr>
              <w:spacing w:after="160" w:line="257" w:lineRule="auto"/>
            </w:pPr>
            <w:r w:rsidRPr="3029D617">
              <w:rPr>
                <w:rFonts w:eastAsia="Cambria" w:cs="Cambria"/>
                <w:sz w:val="24"/>
                <w:szCs w:val="24"/>
              </w:rPr>
              <w:t>1. Barangay Secretary clicks the “Manage services” tab</w:t>
            </w:r>
            <w:r>
              <w:rPr>
                <w:rFonts w:eastAsia="Cambria" w:cs="Cambria"/>
                <w:sz w:val="24"/>
                <w:szCs w:val="24"/>
              </w:rPr>
              <w:t>.</w:t>
            </w:r>
          </w:p>
          <w:p w:rsidR="001879B6" w:rsidP="000F3FCA" w:rsidRDefault="001879B6" w14:paraId="2CF211DC" w14:textId="77777777">
            <w:pPr>
              <w:spacing w:after="160" w:line="257" w:lineRule="auto"/>
            </w:pPr>
            <w:r w:rsidRPr="3029D617">
              <w:rPr>
                <w:rFonts w:eastAsia="Cambria" w:cs="Cambria"/>
                <w:sz w:val="24"/>
                <w:szCs w:val="24"/>
              </w:rPr>
              <w:t xml:space="preserve"> </w:t>
            </w:r>
          </w:p>
          <w:p w:rsidR="001879B6" w:rsidP="000F3FCA" w:rsidRDefault="001879B6" w14:paraId="5DA3ED00" w14:textId="77777777">
            <w:pPr>
              <w:spacing w:after="160" w:line="257" w:lineRule="auto"/>
            </w:pPr>
            <w:r w:rsidRPr="3029D617">
              <w:rPr>
                <w:rFonts w:eastAsia="Cambria" w:cs="Cambria"/>
                <w:sz w:val="24"/>
                <w:szCs w:val="24"/>
              </w:rPr>
              <w:t>2. Barangay Secretary sets a service as “active/inactive”</w:t>
            </w:r>
            <w:r>
              <w:rPr>
                <w:rFonts w:eastAsia="Cambria" w:cs="Cambria"/>
                <w:sz w:val="24"/>
                <w:szCs w:val="24"/>
              </w:rPr>
              <w:t>.</w:t>
            </w:r>
            <w:r w:rsidRPr="3029D617">
              <w:rPr>
                <w:rFonts w:eastAsia="Cambria" w:cs="Cambria"/>
                <w:sz w:val="24"/>
                <w:szCs w:val="24"/>
              </w:rPr>
              <w:t xml:space="preserve"> </w:t>
            </w:r>
          </w:p>
          <w:p w:rsidR="001879B6" w:rsidP="000F3FCA" w:rsidRDefault="001879B6" w14:paraId="74C80F29" w14:textId="77777777">
            <w:pPr>
              <w:spacing w:after="160" w:line="257" w:lineRule="auto"/>
            </w:pPr>
            <w:r w:rsidRPr="3029D617">
              <w:rPr>
                <w:rFonts w:eastAsia="Cambria" w:cs="Cambria"/>
                <w:sz w:val="24"/>
                <w:szCs w:val="24"/>
              </w:rPr>
              <w:t xml:space="preserve"> </w:t>
            </w:r>
          </w:p>
          <w:p w:rsidR="001879B6" w:rsidP="000F3FCA" w:rsidRDefault="001879B6" w14:paraId="39FA82E5" w14:textId="77777777">
            <w:pPr>
              <w:spacing w:after="160" w:line="257" w:lineRule="auto"/>
              <w:rPr>
                <w:rFonts w:eastAsia="Cambria" w:cs="Cambria"/>
                <w:sz w:val="24"/>
                <w:szCs w:val="24"/>
              </w:rPr>
            </w:pPr>
            <w:r w:rsidRPr="3029D617">
              <w:rPr>
                <w:rFonts w:eastAsia="Cambria" w:cs="Cambria"/>
                <w:sz w:val="24"/>
                <w:szCs w:val="24"/>
              </w:rPr>
              <w:t>3. Barangay Secretary clicks</w:t>
            </w:r>
            <w:r>
              <w:rPr>
                <w:rFonts w:eastAsia="Cambria" w:cs="Cambria"/>
                <w:sz w:val="24"/>
                <w:szCs w:val="24"/>
              </w:rPr>
              <w:t xml:space="preserve"> the</w:t>
            </w:r>
            <w:r w:rsidRPr="3029D617">
              <w:rPr>
                <w:rFonts w:eastAsia="Cambria" w:cs="Cambria"/>
                <w:sz w:val="24"/>
                <w:szCs w:val="24"/>
              </w:rPr>
              <w:t xml:space="preserve"> “update” button</w:t>
            </w:r>
            <w:r>
              <w:rPr>
                <w:rFonts w:eastAsia="Cambria" w:cs="Cambria"/>
                <w:sz w:val="24"/>
                <w:szCs w:val="24"/>
              </w:rPr>
              <w:t>.</w:t>
            </w:r>
            <w:r>
              <w:br/>
            </w:r>
            <w:r>
              <w:br/>
            </w:r>
            <w:r w:rsidRPr="3029D617">
              <w:rPr>
                <w:rFonts w:eastAsia="Cambria" w:cs="Cambria"/>
                <w:sz w:val="24"/>
                <w:szCs w:val="24"/>
              </w:rPr>
              <w:t>4. Barangay secretary clicks “confirm”</w:t>
            </w:r>
            <w:r>
              <w:rPr>
                <w:rFonts w:eastAsia="Cambria" w:cs="Cambria"/>
                <w:sz w:val="24"/>
                <w:szCs w:val="24"/>
              </w:rPr>
              <w:t>.</w:t>
            </w:r>
          </w:p>
        </w:tc>
        <w:tc>
          <w:tcPr>
            <w:tcW w:w="3120" w:type="dxa"/>
            <w:tcBorders>
              <w:top w:val="single" w:color="auto" w:sz="8" w:space="0"/>
              <w:left w:val="single" w:color="auto" w:sz="8" w:space="0"/>
              <w:bottom w:val="single" w:color="auto" w:sz="8" w:space="0"/>
              <w:right w:val="single" w:color="auto" w:sz="8" w:space="0"/>
            </w:tcBorders>
            <w:tcMar>
              <w:left w:w="108" w:type="dxa"/>
              <w:right w:w="108" w:type="dxa"/>
            </w:tcMar>
          </w:tcPr>
          <w:p w:rsidRPr="00FC587A" w:rsidR="001879B6" w:rsidP="000F3FCA" w:rsidRDefault="001879B6" w14:paraId="5A7C4D5A" w14:textId="77777777">
            <w:pPr>
              <w:spacing w:line="257" w:lineRule="auto"/>
              <w:rPr>
                <w:sz w:val="24"/>
                <w:szCs w:val="24"/>
              </w:rPr>
            </w:pPr>
            <w:r>
              <w:rPr>
                <w:sz w:val="24"/>
                <w:szCs w:val="24"/>
              </w:rPr>
              <w:t xml:space="preserve">1. </w:t>
            </w:r>
            <w:r w:rsidRPr="3029D617">
              <w:rPr>
                <w:sz w:val="24"/>
                <w:szCs w:val="24"/>
              </w:rPr>
              <w:t>Redirects to Manage services Page.</w:t>
            </w:r>
            <w:r>
              <w:rPr>
                <w:sz w:val="24"/>
                <w:szCs w:val="24"/>
              </w:rPr>
              <w:br/>
            </w:r>
            <w:r>
              <w:rPr>
                <w:sz w:val="24"/>
                <w:szCs w:val="24"/>
              </w:rPr>
              <w:br/>
            </w:r>
          </w:p>
          <w:p w:rsidR="001879B6" w:rsidP="000F3FCA" w:rsidRDefault="001879B6" w14:paraId="6DB05E71" w14:textId="44ADC563">
            <w:pPr>
              <w:spacing w:line="257" w:lineRule="auto"/>
              <w:rPr>
                <w:rFonts w:eastAsia="Cambria" w:cs="Cambria"/>
                <w:sz w:val="24"/>
                <w:szCs w:val="24"/>
              </w:rPr>
            </w:pPr>
            <w:r>
              <w:rPr>
                <w:rFonts w:eastAsia="Cambria" w:cs="Cambria"/>
                <w:sz w:val="24"/>
                <w:szCs w:val="24"/>
              </w:rPr>
              <w:t xml:space="preserve">2. </w:t>
            </w:r>
            <w:r w:rsidRPr="3029D617">
              <w:rPr>
                <w:rFonts w:eastAsia="Cambria" w:cs="Cambria"/>
                <w:sz w:val="24"/>
                <w:szCs w:val="24"/>
              </w:rPr>
              <w:t xml:space="preserve">System prompts “active or inactive” choices in </w:t>
            </w:r>
            <w:r w:rsidRPr="4CBD1010" w:rsidR="6C86CF9A">
              <w:rPr>
                <w:rFonts w:eastAsia="Cambria" w:cs="Cambria"/>
                <w:sz w:val="24"/>
                <w:szCs w:val="24"/>
              </w:rPr>
              <w:t xml:space="preserve">the </w:t>
            </w:r>
            <w:r w:rsidRPr="3029D617">
              <w:rPr>
                <w:rFonts w:eastAsia="Cambria" w:cs="Cambria"/>
                <w:sz w:val="24"/>
                <w:szCs w:val="24"/>
              </w:rPr>
              <w:t xml:space="preserve">dropdown column. </w:t>
            </w:r>
          </w:p>
          <w:p w:rsidR="001879B6" w:rsidP="000F3FCA" w:rsidRDefault="001879B6" w14:paraId="222412B5" w14:textId="77777777">
            <w:pPr>
              <w:spacing w:line="257" w:lineRule="auto"/>
            </w:pPr>
          </w:p>
          <w:p w:rsidR="001879B6" w:rsidP="000F3FCA" w:rsidRDefault="001879B6" w14:paraId="5CEE74C1" w14:textId="77777777">
            <w:pPr>
              <w:spacing w:line="257" w:lineRule="auto"/>
              <w:rPr>
                <w:rFonts w:eastAsia="Cambria" w:cs="Cambria"/>
                <w:sz w:val="24"/>
                <w:szCs w:val="24"/>
              </w:rPr>
            </w:pPr>
            <w:r>
              <w:rPr>
                <w:rFonts w:eastAsia="Cambria" w:cs="Cambria"/>
                <w:sz w:val="24"/>
                <w:szCs w:val="24"/>
              </w:rPr>
              <w:t xml:space="preserve">3. </w:t>
            </w:r>
            <w:r w:rsidRPr="3029D617">
              <w:rPr>
                <w:rFonts w:eastAsia="Cambria" w:cs="Cambria"/>
                <w:sz w:val="24"/>
                <w:szCs w:val="24"/>
              </w:rPr>
              <w:t>Displays a successful update prompt.</w:t>
            </w:r>
          </w:p>
          <w:p w:rsidR="001879B6" w:rsidP="000F3FCA" w:rsidRDefault="001879B6" w14:paraId="4302097F" w14:textId="77777777">
            <w:pPr>
              <w:spacing w:line="257" w:lineRule="auto"/>
            </w:pPr>
          </w:p>
          <w:p w:rsidR="001879B6" w:rsidP="000F3FCA" w:rsidRDefault="001879B6" w14:paraId="403330DE" w14:textId="1EC7DD21">
            <w:pPr>
              <w:spacing w:line="257" w:lineRule="auto"/>
            </w:pPr>
            <w:r>
              <w:rPr>
                <w:rFonts w:eastAsia="Cambria" w:cs="Cambria"/>
                <w:sz w:val="24"/>
                <w:szCs w:val="24"/>
              </w:rPr>
              <w:t xml:space="preserve">4. </w:t>
            </w:r>
            <w:r w:rsidRPr="2334F8B0">
              <w:rPr>
                <w:rFonts w:eastAsia="Cambria" w:cs="Cambria"/>
                <w:sz w:val="24"/>
                <w:szCs w:val="24"/>
              </w:rPr>
              <w:t>System</w:t>
            </w:r>
            <w:r w:rsidRPr="3029D617">
              <w:rPr>
                <w:rFonts w:eastAsia="Cambria" w:cs="Cambria"/>
                <w:sz w:val="24"/>
                <w:szCs w:val="24"/>
              </w:rPr>
              <w:t xml:space="preserve"> reflects the changes.</w:t>
            </w:r>
          </w:p>
          <w:p w:rsidR="001879B6" w:rsidP="000F3FCA" w:rsidRDefault="001879B6" w14:paraId="06E6856D" w14:textId="77777777">
            <w:pPr>
              <w:spacing w:after="160" w:line="257" w:lineRule="auto"/>
            </w:pPr>
            <w:r w:rsidRPr="3029D617">
              <w:rPr>
                <w:rFonts w:eastAsia="Cambria" w:cs="Cambria"/>
                <w:sz w:val="24"/>
                <w:szCs w:val="24"/>
              </w:rPr>
              <w:t xml:space="preserve"> </w:t>
            </w:r>
          </w:p>
        </w:tc>
      </w:tr>
    </w:tbl>
    <w:p w:rsidRPr="00154CF3" w:rsidR="001879B6" w:rsidP="001879B6" w:rsidRDefault="001879B6" w14:paraId="1907A940" w14:textId="77777777">
      <w:pPr>
        <w:spacing w:line="257" w:lineRule="auto"/>
        <w:rPr>
          <w:color w:val="000000" w:themeColor="text1"/>
          <w:sz w:val="24"/>
          <w:szCs w:val="24"/>
        </w:rPr>
      </w:pPr>
      <w:r w:rsidRPr="3029D617">
        <w:rPr>
          <w:rFonts w:eastAsia="Cambria" w:cs="Cambria"/>
        </w:rPr>
        <w:t xml:space="preserve"> </w:t>
      </w:r>
    </w:p>
    <w:p w:rsidRPr="00154CF3" w:rsidR="001879B6" w:rsidP="001879B6" w:rsidRDefault="00154CF3" w14:paraId="55F4C381" w14:textId="668A42B9">
      <w:pPr>
        <w:pStyle w:val="Caption"/>
        <w:keepNext/>
        <w:jc w:val="center"/>
        <w:rPr>
          <w:i w:val="0"/>
          <w:color w:val="000000" w:themeColor="text1"/>
          <w:sz w:val="24"/>
          <w:szCs w:val="24"/>
        </w:rPr>
      </w:pPr>
      <w:bookmarkStart w:name="_Toc150781778" w:id="150"/>
      <w:bookmarkStart w:name="_Toc150946810" w:id="151"/>
      <w:bookmarkStart w:name="_Toc150947156" w:id="152"/>
      <w:r w:rsidRPr="00154CF3">
        <w:rPr>
          <w:i w:val="0"/>
          <w:iCs w:val="0"/>
          <w:color w:val="000000" w:themeColor="text1"/>
          <w:sz w:val="24"/>
          <w:szCs w:val="24"/>
        </w:rPr>
        <w:t xml:space="preserve">TABLE </w:t>
      </w:r>
      <w:r w:rsidRPr="00154CF3" w:rsidR="00534A7B">
        <w:rPr>
          <w:i w:val="0"/>
          <w:iCs w:val="0"/>
          <w:color w:val="000000" w:themeColor="text1"/>
          <w:sz w:val="24"/>
          <w:szCs w:val="24"/>
        </w:rPr>
        <w:fldChar w:fldCharType="begin"/>
      </w:r>
      <w:r w:rsidRPr="00154CF3" w:rsidR="00534A7B">
        <w:rPr>
          <w:i w:val="0"/>
          <w:iCs w:val="0"/>
          <w:color w:val="000000" w:themeColor="text1"/>
          <w:sz w:val="24"/>
          <w:szCs w:val="24"/>
        </w:rPr>
        <w:instrText xml:space="preserve"> SEQ TABLE \* ARABIC </w:instrText>
      </w:r>
      <w:r w:rsidRPr="00154CF3" w:rsidR="00534A7B">
        <w:rPr>
          <w:i w:val="0"/>
          <w:iCs w:val="0"/>
          <w:color w:val="000000" w:themeColor="text1"/>
          <w:sz w:val="24"/>
          <w:szCs w:val="24"/>
        </w:rPr>
        <w:fldChar w:fldCharType="separate"/>
      </w:r>
      <w:r w:rsidRPr="00154CF3">
        <w:rPr>
          <w:i w:val="0"/>
          <w:iCs w:val="0"/>
          <w:noProof/>
          <w:color w:val="000000" w:themeColor="text1"/>
          <w:sz w:val="24"/>
          <w:szCs w:val="24"/>
        </w:rPr>
        <w:t>25</w:t>
      </w:r>
      <w:r w:rsidRPr="00154CF3" w:rsidR="00534A7B">
        <w:rPr>
          <w:i w:val="0"/>
          <w:iCs w:val="0"/>
          <w:color w:val="000000" w:themeColor="text1"/>
          <w:sz w:val="24"/>
          <w:szCs w:val="24"/>
        </w:rPr>
        <w:fldChar w:fldCharType="end"/>
      </w:r>
      <w:r w:rsidRPr="00154CF3">
        <w:rPr>
          <w:i w:val="0"/>
          <w:iCs w:val="0"/>
          <w:color w:val="000000" w:themeColor="text1"/>
          <w:sz w:val="24"/>
          <w:szCs w:val="24"/>
        </w:rPr>
        <w:t xml:space="preserve"> </w:t>
      </w:r>
      <w:bookmarkEnd w:id="150"/>
      <w:r w:rsidRPr="00154CF3">
        <w:rPr>
          <w:i w:val="0"/>
          <w:iCs w:val="0"/>
          <w:color w:val="000000" w:themeColor="text1"/>
          <w:sz w:val="24"/>
          <w:szCs w:val="24"/>
        </w:rPr>
        <w:br/>
      </w:r>
      <w:r w:rsidRPr="00154CF3">
        <w:rPr>
          <w:i w:val="0"/>
          <w:iCs w:val="0"/>
          <w:color w:val="000000" w:themeColor="text1"/>
          <w:sz w:val="24"/>
          <w:szCs w:val="24"/>
        </w:rPr>
        <w:t>VIEW DOCUMENT REQUEST</w:t>
      </w:r>
      <w:commentRangeStart w:id="153"/>
      <w:commentRangeEnd w:id="153"/>
      <w:r w:rsidRPr="00154CF3">
        <w:rPr>
          <w:rStyle w:val="CommentReference"/>
          <w:i w:val="0"/>
          <w:iCs w:val="0"/>
          <w:color w:val="000000" w:themeColor="text1"/>
          <w:sz w:val="24"/>
          <w:szCs w:val="24"/>
        </w:rPr>
        <w:commentReference w:id="153"/>
      </w:r>
      <w:bookmarkEnd w:id="151"/>
      <w:bookmarkEnd w:id="152"/>
    </w:p>
    <w:tbl>
      <w:tblPr>
        <w:tblStyle w:val="TableGrid"/>
        <w:tblW w:w="9360" w:type="dxa"/>
        <w:tblLayout w:type="fixed"/>
        <w:tblLook w:val="04A0" w:firstRow="1" w:lastRow="0" w:firstColumn="1" w:lastColumn="0" w:noHBand="0" w:noVBand="1"/>
      </w:tblPr>
      <w:tblGrid>
        <w:gridCol w:w="3120"/>
        <w:gridCol w:w="3120"/>
        <w:gridCol w:w="3120"/>
      </w:tblGrid>
      <w:tr w:rsidR="001879B6" w:rsidTr="000F3FCA" w14:paraId="223EAFC4" w14:textId="77777777">
        <w:trPr>
          <w:trHeight w:val="300"/>
        </w:trPr>
        <w:tc>
          <w:tcPr>
            <w:tcW w:w="3120" w:type="dxa"/>
            <w:tcBorders>
              <w:top w:val="single" w:color="auto" w:sz="8" w:space="0"/>
              <w:left w:val="single" w:color="auto" w:sz="8" w:space="0"/>
              <w:bottom w:val="single" w:color="auto" w:sz="8" w:space="0"/>
              <w:right w:val="single" w:color="auto" w:sz="8" w:space="0"/>
            </w:tcBorders>
            <w:shd w:val="clear" w:color="auto" w:fill="AC0000"/>
            <w:tcMar>
              <w:left w:w="108" w:type="dxa"/>
              <w:right w:w="108" w:type="dxa"/>
            </w:tcMar>
          </w:tcPr>
          <w:p w:rsidR="001879B6" w:rsidP="000F3FCA" w:rsidRDefault="001879B6" w14:paraId="29FD221A" w14:textId="77777777">
            <w:r w:rsidRPr="3029D617">
              <w:rPr>
                <w:rFonts w:eastAsia="Cambria" w:cs="Cambria"/>
                <w:b/>
                <w:bCs/>
                <w:color w:val="FFFFFF" w:themeColor="background1"/>
                <w:sz w:val="24"/>
                <w:szCs w:val="24"/>
              </w:rPr>
              <w:t>Use Case Number</w:t>
            </w:r>
          </w:p>
        </w:tc>
        <w:tc>
          <w:tcPr>
            <w:tcW w:w="6240"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001879B6" w:rsidP="000F3FCA" w:rsidRDefault="001879B6" w14:paraId="6F120B0C" w14:textId="77777777">
            <w:r w:rsidRPr="3029D617">
              <w:rPr>
                <w:rFonts w:eastAsia="Cambria" w:cs="Cambria"/>
                <w:sz w:val="24"/>
                <w:szCs w:val="24"/>
              </w:rPr>
              <w:t>UC5.2</w:t>
            </w:r>
          </w:p>
        </w:tc>
      </w:tr>
      <w:tr w:rsidR="001879B6" w:rsidTr="000F3FCA" w14:paraId="50877A30" w14:textId="77777777">
        <w:trPr>
          <w:trHeight w:val="300"/>
        </w:trPr>
        <w:tc>
          <w:tcPr>
            <w:tcW w:w="3120" w:type="dxa"/>
            <w:tcBorders>
              <w:top w:val="single" w:color="auto" w:sz="8" w:space="0"/>
              <w:left w:val="single" w:color="auto" w:sz="8" w:space="0"/>
              <w:bottom w:val="single" w:color="auto" w:sz="8" w:space="0"/>
              <w:right w:val="single" w:color="auto" w:sz="8" w:space="0"/>
            </w:tcBorders>
            <w:shd w:val="clear" w:color="auto" w:fill="AC0000"/>
            <w:tcMar>
              <w:left w:w="108" w:type="dxa"/>
              <w:right w:w="108" w:type="dxa"/>
            </w:tcMar>
          </w:tcPr>
          <w:p w:rsidR="001879B6" w:rsidP="000F3FCA" w:rsidRDefault="001879B6" w14:paraId="59E9B4F7" w14:textId="77777777">
            <w:pPr>
              <w:spacing w:after="160" w:line="257" w:lineRule="auto"/>
            </w:pPr>
            <w:r w:rsidRPr="3029D617">
              <w:rPr>
                <w:rFonts w:eastAsia="Cambria" w:cs="Cambria"/>
                <w:b/>
                <w:bCs/>
                <w:color w:val="FFFFFF" w:themeColor="background1"/>
                <w:sz w:val="24"/>
                <w:szCs w:val="24"/>
              </w:rPr>
              <w:t>Use Case Name:</w:t>
            </w:r>
          </w:p>
        </w:tc>
        <w:tc>
          <w:tcPr>
            <w:tcW w:w="6240"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001879B6" w:rsidP="000F3FCA" w:rsidRDefault="001879B6" w14:paraId="75D03B7F" w14:textId="77777777">
            <w:pPr>
              <w:spacing w:after="160" w:line="257" w:lineRule="auto"/>
            </w:pPr>
            <w:r w:rsidRPr="3029D617">
              <w:rPr>
                <w:rFonts w:eastAsia="Cambria" w:cs="Cambria"/>
                <w:sz w:val="24"/>
                <w:szCs w:val="24"/>
              </w:rPr>
              <w:t>View Document Request</w:t>
            </w:r>
          </w:p>
        </w:tc>
      </w:tr>
      <w:tr w:rsidR="001879B6" w:rsidTr="000F3FCA" w14:paraId="1D7D05F4" w14:textId="77777777">
        <w:trPr>
          <w:trHeight w:val="300"/>
        </w:trPr>
        <w:tc>
          <w:tcPr>
            <w:tcW w:w="3120" w:type="dxa"/>
            <w:tcBorders>
              <w:top w:val="single" w:color="auto" w:sz="8" w:space="0"/>
              <w:left w:val="single" w:color="auto" w:sz="8" w:space="0"/>
              <w:bottom w:val="single" w:color="auto" w:sz="8" w:space="0"/>
              <w:right w:val="single" w:color="auto" w:sz="8" w:space="0"/>
            </w:tcBorders>
            <w:shd w:val="clear" w:color="auto" w:fill="AC0000"/>
            <w:tcMar>
              <w:left w:w="108" w:type="dxa"/>
              <w:right w:w="108" w:type="dxa"/>
            </w:tcMar>
          </w:tcPr>
          <w:p w:rsidR="001879B6" w:rsidP="000F3FCA" w:rsidRDefault="001879B6" w14:paraId="7867516F" w14:textId="77777777">
            <w:pPr>
              <w:spacing w:after="160" w:line="257" w:lineRule="auto"/>
            </w:pPr>
            <w:r w:rsidRPr="3029D617">
              <w:rPr>
                <w:rFonts w:eastAsia="Cambria" w:cs="Cambria"/>
                <w:b/>
                <w:bCs/>
                <w:color w:val="FFFFFF" w:themeColor="background1"/>
                <w:sz w:val="24"/>
                <w:szCs w:val="24"/>
              </w:rPr>
              <w:t>Actors:</w:t>
            </w:r>
          </w:p>
        </w:tc>
        <w:tc>
          <w:tcPr>
            <w:tcW w:w="6240"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001879B6" w:rsidP="000F3FCA" w:rsidRDefault="001879B6" w14:paraId="2EAC12E6" w14:textId="77777777">
            <w:pPr>
              <w:spacing w:after="160" w:line="257" w:lineRule="auto"/>
            </w:pPr>
            <w:r w:rsidRPr="3029D617">
              <w:rPr>
                <w:rFonts w:eastAsia="Cambria" w:cs="Cambria"/>
                <w:sz w:val="24"/>
                <w:szCs w:val="24"/>
              </w:rPr>
              <w:t>Barangay Secretary</w:t>
            </w:r>
          </w:p>
          <w:p w:rsidR="001879B6" w:rsidP="000F3FCA" w:rsidRDefault="001879B6" w14:paraId="1A5DD9E6" w14:textId="77777777">
            <w:pPr>
              <w:spacing w:after="160" w:line="257" w:lineRule="auto"/>
            </w:pPr>
            <w:r w:rsidRPr="3029D617">
              <w:rPr>
                <w:rFonts w:eastAsia="Cambria" w:cs="Cambria"/>
                <w:sz w:val="24"/>
                <w:szCs w:val="24"/>
              </w:rPr>
              <w:t xml:space="preserve"> </w:t>
            </w:r>
          </w:p>
        </w:tc>
      </w:tr>
      <w:tr w:rsidR="001879B6" w:rsidTr="000F3FCA" w14:paraId="7CC93BC6" w14:textId="77777777">
        <w:trPr>
          <w:trHeight w:val="990"/>
        </w:trPr>
        <w:tc>
          <w:tcPr>
            <w:tcW w:w="3120" w:type="dxa"/>
            <w:tcBorders>
              <w:top w:val="single" w:color="auto" w:sz="8" w:space="0"/>
              <w:left w:val="single" w:color="auto" w:sz="8" w:space="0"/>
              <w:bottom w:val="single" w:color="auto" w:sz="8" w:space="0"/>
              <w:right w:val="single" w:color="auto" w:sz="8" w:space="0"/>
            </w:tcBorders>
            <w:shd w:val="clear" w:color="auto" w:fill="AC0000"/>
            <w:tcMar>
              <w:left w:w="108" w:type="dxa"/>
              <w:right w:w="108" w:type="dxa"/>
            </w:tcMar>
          </w:tcPr>
          <w:p w:rsidR="001879B6" w:rsidP="000F3FCA" w:rsidRDefault="001879B6" w14:paraId="605A1A5C" w14:textId="77777777">
            <w:pPr>
              <w:spacing w:after="160" w:line="257" w:lineRule="auto"/>
            </w:pPr>
            <w:r w:rsidRPr="3029D617">
              <w:rPr>
                <w:rFonts w:eastAsia="Cambria" w:cs="Cambria"/>
                <w:b/>
                <w:bCs/>
                <w:color w:val="FFFFFF" w:themeColor="background1"/>
                <w:sz w:val="24"/>
                <w:szCs w:val="24"/>
              </w:rPr>
              <w:t>Preconditions:</w:t>
            </w:r>
          </w:p>
        </w:tc>
        <w:tc>
          <w:tcPr>
            <w:tcW w:w="6240"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001879B6" w:rsidP="000F3FCA" w:rsidRDefault="001879B6" w14:paraId="7BB22884" w14:textId="4DD953F7">
            <w:pPr>
              <w:spacing w:after="160" w:line="257" w:lineRule="auto"/>
            </w:pPr>
            <w:r>
              <w:rPr>
                <w:rFonts w:eastAsia="Cambria" w:cs="Cambria"/>
                <w:sz w:val="24"/>
                <w:szCs w:val="24"/>
              </w:rPr>
              <w:t xml:space="preserve">The </w:t>
            </w:r>
            <w:r w:rsidRPr="2334F8B0">
              <w:rPr>
                <w:rFonts w:eastAsia="Cambria" w:cs="Cambria"/>
                <w:sz w:val="24"/>
                <w:szCs w:val="24"/>
              </w:rPr>
              <w:t>secretary</w:t>
            </w:r>
            <w:r w:rsidRPr="3029D617">
              <w:rPr>
                <w:rFonts w:eastAsia="Cambria" w:cs="Cambria"/>
                <w:sz w:val="24"/>
                <w:szCs w:val="24"/>
              </w:rPr>
              <w:t xml:space="preserve"> must be logged</w:t>
            </w:r>
            <w:r>
              <w:rPr>
                <w:rFonts w:eastAsia="Cambria" w:cs="Cambria"/>
                <w:sz w:val="24"/>
                <w:szCs w:val="24"/>
              </w:rPr>
              <w:t xml:space="preserve"> </w:t>
            </w:r>
            <w:r w:rsidRPr="3029D617">
              <w:rPr>
                <w:rFonts w:eastAsia="Cambria" w:cs="Cambria"/>
                <w:sz w:val="24"/>
                <w:szCs w:val="24"/>
              </w:rPr>
              <w:t>in</w:t>
            </w:r>
            <w:r>
              <w:rPr>
                <w:rFonts w:eastAsia="Cambria" w:cs="Cambria"/>
                <w:sz w:val="24"/>
                <w:szCs w:val="24"/>
              </w:rPr>
              <w:t>.</w:t>
            </w:r>
          </w:p>
        </w:tc>
      </w:tr>
      <w:tr w:rsidR="001879B6" w:rsidTr="000F3FCA" w14:paraId="3F9CBD15" w14:textId="77777777">
        <w:trPr>
          <w:trHeight w:val="1110"/>
        </w:trPr>
        <w:tc>
          <w:tcPr>
            <w:tcW w:w="3120" w:type="dxa"/>
            <w:tcBorders>
              <w:top w:val="single" w:color="auto" w:sz="8" w:space="0"/>
              <w:left w:val="single" w:color="auto" w:sz="8" w:space="0"/>
              <w:bottom w:val="single" w:color="auto" w:sz="8" w:space="0"/>
              <w:right w:val="single" w:color="auto" w:sz="8" w:space="0"/>
            </w:tcBorders>
            <w:shd w:val="clear" w:color="auto" w:fill="AC0000"/>
            <w:tcMar>
              <w:left w:w="108" w:type="dxa"/>
              <w:right w:w="108" w:type="dxa"/>
            </w:tcMar>
          </w:tcPr>
          <w:p w:rsidR="001879B6" w:rsidP="000F3FCA" w:rsidRDefault="001879B6" w14:paraId="4F070374" w14:textId="77777777">
            <w:pPr>
              <w:spacing w:after="160" w:line="257" w:lineRule="auto"/>
            </w:pPr>
            <w:r w:rsidRPr="3029D617">
              <w:rPr>
                <w:rFonts w:eastAsia="Cambria" w:cs="Cambria"/>
                <w:b/>
                <w:bCs/>
                <w:color w:val="FFFFFF" w:themeColor="background1"/>
                <w:sz w:val="24"/>
                <w:szCs w:val="24"/>
              </w:rPr>
              <w:t>Postconditions:</w:t>
            </w:r>
          </w:p>
        </w:tc>
        <w:tc>
          <w:tcPr>
            <w:tcW w:w="6240"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001879B6" w:rsidP="000F3FCA" w:rsidRDefault="001879B6" w14:paraId="5B1C61F7" w14:textId="4E503CC7">
            <w:pPr>
              <w:spacing w:after="160" w:line="257" w:lineRule="auto"/>
            </w:pPr>
            <w:r w:rsidRPr="2334F8B0">
              <w:rPr>
                <w:rFonts w:eastAsia="Cambria" w:cs="Cambria"/>
                <w:sz w:val="24"/>
                <w:szCs w:val="24"/>
              </w:rPr>
              <w:t>The</w:t>
            </w:r>
            <w:r>
              <w:rPr>
                <w:rFonts w:eastAsia="Cambria" w:cs="Cambria"/>
                <w:sz w:val="24"/>
                <w:szCs w:val="24"/>
              </w:rPr>
              <w:t xml:space="preserve"> s</w:t>
            </w:r>
            <w:r w:rsidRPr="3029D617">
              <w:rPr>
                <w:rFonts w:eastAsia="Cambria" w:cs="Cambria"/>
                <w:sz w:val="24"/>
                <w:szCs w:val="24"/>
              </w:rPr>
              <w:t>ecretary should be verified as Barangay Employee Account</w:t>
            </w:r>
            <w:r>
              <w:rPr>
                <w:rFonts w:eastAsia="Cambria" w:cs="Cambria"/>
                <w:sz w:val="24"/>
                <w:szCs w:val="24"/>
              </w:rPr>
              <w:t>.</w:t>
            </w:r>
          </w:p>
          <w:p w:rsidR="001879B6" w:rsidP="000F3FCA" w:rsidRDefault="001879B6" w14:paraId="6AE71EFD" w14:textId="77777777">
            <w:pPr>
              <w:spacing w:after="160" w:line="257" w:lineRule="auto"/>
            </w:pPr>
            <w:r w:rsidRPr="3029D617">
              <w:rPr>
                <w:rFonts w:eastAsia="Cambria" w:cs="Cambria"/>
                <w:sz w:val="24"/>
                <w:szCs w:val="24"/>
              </w:rPr>
              <w:t xml:space="preserve"> </w:t>
            </w:r>
          </w:p>
        </w:tc>
      </w:tr>
      <w:tr w:rsidR="001879B6" w:rsidTr="000F3FCA" w14:paraId="60EC81ED" w14:textId="77777777">
        <w:trPr>
          <w:trHeight w:val="240"/>
        </w:trPr>
        <w:tc>
          <w:tcPr>
            <w:tcW w:w="3120" w:type="dxa"/>
            <w:vMerge w:val="restart"/>
            <w:tcBorders>
              <w:top w:val="single" w:color="auto" w:sz="8" w:space="0"/>
              <w:left w:val="single" w:color="auto" w:sz="8" w:space="0"/>
              <w:bottom w:val="single" w:color="auto" w:sz="8" w:space="0"/>
              <w:right w:val="single" w:color="auto" w:sz="8" w:space="0"/>
            </w:tcBorders>
            <w:shd w:val="clear" w:color="auto" w:fill="AC0000"/>
            <w:tcMar>
              <w:left w:w="108" w:type="dxa"/>
              <w:right w:w="108" w:type="dxa"/>
            </w:tcMar>
          </w:tcPr>
          <w:p w:rsidR="001879B6" w:rsidP="000F3FCA" w:rsidRDefault="001879B6" w14:paraId="7B0E9B21" w14:textId="77777777">
            <w:pPr>
              <w:spacing w:after="160" w:line="257" w:lineRule="auto"/>
            </w:pPr>
            <w:r w:rsidRPr="3029D617">
              <w:rPr>
                <w:rFonts w:eastAsia="Cambria" w:cs="Cambria"/>
                <w:b/>
                <w:bCs/>
                <w:color w:val="FFFFFF" w:themeColor="background1"/>
                <w:sz w:val="24"/>
                <w:szCs w:val="24"/>
              </w:rPr>
              <w:t>Flow of Activities:</w:t>
            </w:r>
          </w:p>
        </w:tc>
        <w:tc>
          <w:tcPr>
            <w:tcW w:w="3120" w:type="dxa"/>
            <w:tcBorders>
              <w:top w:val="single" w:color="auto" w:sz="8" w:space="0"/>
              <w:left w:val="single" w:color="auto" w:sz="8" w:space="0"/>
              <w:bottom w:val="single" w:color="auto" w:sz="8" w:space="0"/>
              <w:right w:val="single" w:color="auto" w:sz="8" w:space="0"/>
            </w:tcBorders>
            <w:tcMar>
              <w:left w:w="108" w:type="dxa"/>
              <w:right w:w="108" w:type="dxa"/>
            </w:tcMar>
          </w:tcPr>
          <w:p w:rsidR="001879B6" w:rsidP="000F3FCA" w:rsidRDefault="001879B6" w14:paraId="7A622C48" w14:textId="77777777">
            <w:pPr>
              <w:spacing w:after="160" w:line="257" w:lineRule="auto"/>
            </w:pPr>
            <w:r w:rsidRPr="3029D617">
              <w:rPr>
                <w:rFonts w:eastAsia="Cambria" w:cs="Cambria"/>
                <w:b/>
                <w:bCs/>
                <w:sz w:val="24"/>
                <w:szCs w:val="24"/>
              </w:rPr>
              <w:t>Actor</w:t>
            </w:r>
          </w:p>
        </w:tc>
        <w:tc>
          <w:tcPr>
            <w:tcW w:w="3120" w:type="dxa"/>
            <w:tcBorders>
              <w:top w:val="nil"/>
              <w:left w:val="single" w:color="auto" w:sz="8" w:space="0"/>
              <w:bottom w:val="single" w:color="auto" w:sz="8" w:space="0"/>
              <w:right w:val="single" w:color="auto" w:sz="8" w:space="0"/>
            </w:tcBorders>
            <w:tcMar>
              <w:left w:w="108" w:type="dxa"/>
              <w:right w:w="108" w:type="dxa"/>
            </w:tcMar>
          </w:tcPr>
          <w:p w:rsidR="001879B6" w:rsidP="000F3FCA" w:rsidRDefault="001879B6" w14:paraId="2349CA8E" w14:textId="77777777">
            <w:pPr>
              <w:spacing w:after="160" w:line="257" w:lineRule="auto"/>
            </w:pPr>
            <w:r w:rsidRPr="3029D617">
              <w:rPr>
                <w:rFonts w:eastAsia="Cambria" w:cs="Cambria"/>
                <w:b/>
                <w:bCs/>
                <w:sz w:val="24"/>
                <w:szCs w:val="24"/>
              </w:rPr>
              <w:t>System</w:t>
            </w:r>
          </w:p>
        </w:tc>
      </w:tr>
      <w:tr w:rsidR="001879B6" w:rsidTr="2334F8B0" w14:paraId="041F3CC9" w14:textId="77777777">
        <w:trPr>
          <w:trHeight w:val="840"/>
        </w:trPr>
        <w:tc>
          <w:tcPr>
            <w:tcW w:w="3120" w:type="dxa"/>
            <w:vMerge/>
            <w:vAlign w:val="center"/>
          </w:tcPr>
          <w:p w:rsidR="001879B6" w:rsidP="000F3FCA" w:rsidRDefault="001879B6" w14:paraId="6C4140DB" w14:textId="77777777"/>
        </w:tc>
        <w:tc>
          <w:tcPr>
            <w:tcW w:w="3120" w:type="dxa"/>
            <w:tcBorders>
              <w:top w:val="single" w:color="auto" w:sz="8" w:space="0"/>
              <w:left w:val="nil"/>
              <w:bottom w:val="single" w:color="auto" w:sz="8" w:space="0"/>
              <w:right w:val="single" w:color="auto" w:sz="8" w:space="0"/>
            </w:tcBorders>
            <w:tcMar>
              <w:left w:w="108" w:type="dxa"/>
              <w:right w:w="108" w:type="dxa"/>
            </w:tcMar>
          </w:tcPr>
          <w:p w:rsidR="001879B6" w:rsidP="000F3FCA" w:rsidRDefault="001879B6" w14:paraId="1E61F0A5" w14:textId="77777777">
            <w:pPr>
              <w:spacing w:after="160" w:line="257" w:lineRule="auto"/>
            </w:pPr>
            <w:r w:rsidRPr="3029D617">
              <w:rPr>
                <w:rFonts w:eastAsia="Cambria" w:cs="Cambria"/>
                <w:sz w:val="24"/>
                <w:szCs w:val="24"/>
              </w:rPr>
              <w:t xml:space="preserve">1. Barangay Secretary clicks </w:t>
            </w:r>
            <w:r>
              <w:rPr>
                <w:rFonts w:eastAsia="Cambria" w:cs="Cambria"/>
                <w:sz w:val="24"/>
                <w:szCs w:val="24"/>
              </w:rPr>
              <w:t xml:space="preserve">the </w:t>
            </w:r>
            <w:r w:rsidRPr="3029D617">
              <w:rPr>
                <w:rFonts w:eastAsia="Cambria" w:cs="Cambria"/>
                <w:sz w:val="24"/>
                <w:szCs w:val="24"/>
              </w:rPr>
              <w:t>“Document Request” tab</w:t>
            </w:r>
            <w:r>
              <w:rPr>
                <w:rFonts w:eastAsia="Cambria" w:cs="Cambria"/>
                <w:sz w:val="24"/>
                <w:szCs w:val="24"/>
              </w:rPr>
              <w:t>.</w:t>
            </w:r>
            <w:r w:rsidRPr="3029D617">
              <w:rPr>
                <w:rFonts w:eastAsia="Cambria" w:cs="Cambria"/>
                <w:sz w:val="24"/>
                <w:szCs w:val="24"/>
              </w:rPr>
              <w:t xml:space="preserve"> </w:t>
            </w:r>
          </w:p>
          <w:p w:rsidR="001879B6" w:rsidP="000F3FCA" w:rsidRDefault="001879B6" w14:paraId="2E59B0C0" w14:textId="77777777">
            <w:pPr>
              <w:spacing w:after="160" w:line="257" w:lineRule="auto"/>
            </w:pPr>
          </w:p>
          <w:p w:rsidR="001879B6" w:rsidP="000F3FCA" w:rsidRDefault="001879B6" w14:paraId="41DE822D" w14:textId="77777777">
            <w:pPr>
              <w:spacing w:after="160" w:line="257" w:lineRule="auto"/>
            </w:pPr>
            <w:r w:rsidRPr="3029D617">
              <w:rPr>
                <w:rFonts w:eastAsia="Cambria" w:cs="Cambria"/>
                <w:sz w:val="24"/>
                <w:szCs w:val="24"/>
              </w:rPr>
              <w:t>2. Barangay Secretary downloads a file in PDF/Excel format</w:t>
            </w:r>
            <w:r>
              <w:rPr>
                <w:rFonts w:eastAsia="Cambria" w:cs="Cambria"/>
                <w:sz w:val="24"/>
                <w:szCs w:val="24"/>
              </w:rPr>
              <w:t>.</w:t>
            </w:r>
            <w:r w:rsidRPr="3029D617">
              <w:rPr>
                <w:rFonts w:eastAsia="Cambria" w:cs="Cambria"/>
                <w:sz w:val="24"/>
                <w:szCs w:val="24"/>
              </w:rPr>
              <w:t xml:space="preserve"> </w:t>
            </w:r>
          </w:p>
          <w:p w:rsidR="001879B6" w:rsidP="000F3FCA" w:rsidRDefault="001879B6" w14:paraId="1034DCAE" w14:textId="77777777">
            <w:pPr>
              <w:spacing w:after="160" w:line="257" w:lineRule="auto"/>
            </w:pPr>
          </w:p>
          <w:p w:rsidR="001879B6" w:rsidP="000F3FCA" w:rsidRDefault="001879B6" w14:paraId="5702BB01" w14:textId="703A448A">
            <w:pPr>
              <w:spacing w:after="160" w:line="257" w:lineRule="auto"/>
            </w:pPr>
            <w:r w:rsidRPr="3029D617">
              <w:rPr>
                <w:rFonts w:eastAsia="Cambria" w:cs="Cambria"/>
                <w:sz w:val="24"/>
                <w:szCs w:val="24"/>
              </w:rPr>
              <w:t>3.</w:t>
            </w:r>
            <w:r w:rsidRPr="2334F8B0">
              <w:rPr>
                <w:rFonts w:eastAsia="Cambria" w:cs="Cambria"/>
                <w:sz w:val="24"/>
                <w:szCs w:val="24"/>
              </w:rPr>
              <w:t xml:space="preserve"> </w:t>
            </w:r>
            <w:r w:rsidRPr="2334F8B0" w:rsidR="1BEF8723">
              <w:rPr>
                <w:rFonts w:eastAsia="Cambria" w:cs="Cambria"/>
                <w:sz w:val="24"/>
                <w:szCs w:val="24"/>
              </w:rPr>
              <w:t>The</w:t>
            </w:r>
            <w:r w:rsidRPr="3029D617">
              <w:rPr>
                <w:rFonts w:eastAsia="Cambria" w:cs="Cambria"/>
                <w:sz w:val="24"/>
                <w:szCs w:val="24"/>
              </w:rPr>
              <w:t xml:space="preserve"> Barangay Secretary wants to view the information sent by the requestor</w:t>
            </w:r>
            <w:r>
              <w:rPr>
                <w:rFonts w:eastAsia="Cambria" w:cs="Cambria"/>
                <w:sz w:val="24"/>
                <w:szCs w:val="24"/>
              </w:rPr>
              <w:t>.</w:t>
            </w:r>
          </w:p>
          <w:p w:rsidR="001879B6" w:rsidP="000F3FCA" w:rsidRDefault="001879B6" w14:paraId="1ECCED42" w14:textId="77777777">
            <w:pPr>
              <w:spacing w:after="160" w:line="257" w:lineRule="auto"/>
            </w:pPr>
            <w:r w:rsidRPr="3029D617">
              <w:rPr>
                <w:rFonts w:eastAsia="Cambria" w:cs="Cambria"/>
                <w:sz w:val="24"/>
                <w:szCs w:val="24"/>
              </w:rPr>
              <w:t>4. Barangay secretary clicks “confirm”</w:t>
            </w:r>
            <w:r>
              <w:rPr>
                <w:rFonts w:eastAsia="Cambria" w:cs="Cambria"/>
                <w:sz w:val="24"/>
                <w:szCs w:val="24"/>
              </w:rPr>
              <w:t>.</w:t>
            </w:r>
          </w:p>
        </w:tc>
        <w:tc>
          <w:tcPr>
            <w:tcW w:w="3120" w:type="dxa"/>
            <w:tcBorders>
              <w:top w:val="single" w:color="auto" w:sz="8" w:space="0"/>
              <w:left w:val="single" w:color="auto" w:sz="8" w:space="0"/>
              <w:bottom w:val="single" w:color="auto" w:sz="8" w:space="0"/>
              <w:right w:val="single" w:color="auto" w:sz="8" w:space="0"/>
            </w:tcBorders>
            <w:tcMar>
              <w:left w:w="108" w:type="dxa"/>
              <w:right w:w="108" w:type="dxa"/>
            </w:tcMar>
          </w:tcPr>
          <w:p w:rsidR="001879B6" w:rsidP="000F3FCA" w:rsidRDefault="001879B6" w14:paraId="36B6B2ED" w14:textId="77777777">
            <w:pPr>
              <w:rPr>
                <w:sz w:val="24"/>
                <w:szCs w:val="24"/>
              </w:rPr>
            </w:pPr>
            <w:r>
              <w:rPr>
                <w:sz w:val="24"/>
                <w:szCs w:val="24"/>
              </w:rPr>
              <w:t xml:space="preserve">1. </w:t>
            </w:r>
            <w:r w:rsidRPr="3029D617">
              <w:rPr>
                <w:sz w:val="24"/>
                <w:szCs w:val="24"/>
              </w:rPr>
              <w:t>Redirects to Document Request page</w:t>
            </w:r>
          </w:p>
          <w:p w:rsidR="001879B6" w:rsidP="000F3FCA" w:rsidRDefault="001879B6" w14:paraId="19FAFF8C" w14:textId="77777777">
            <w:pPr>
              <w:spacing w:after="160" w:line="257" w:lineRule="auto"/>
            </w:pPr>
            <w:r w:rsidRPr="3029D617">
              <w:rPr>
                <w:rFonts w:eastAsia="Cambria" w:cs="Cambria"/>
                <w:sz w:val="24"/>
                <w:szCs w:val="24"/>
              </w:rPr>
              <w:t xml:space="preserve"> </w:t>
            </w:r>
          </w:p>
          <w:p w:rsidR="001879B6" w:rsidP="000F3FCA" w:rsidRDefault="001879B6" w14:paraId="4D2A6258" w14:textId="77777777">
            <w:pPr>
              <w:spacing w:after="160" w:line="257" w:lineRule="auto"/>
            </w:pPr>
            <w:r w:rsidRPr="3029D617">
              <w:rPr>
                <w:rFonts w:eastAsia="Cambria" w:cs="Cambria"/>
                <w:sz w:val="24"/>
                <w:szCs w:val="24"/>
              </w:rPr>
              <w:t xml:space="preserve"> 2.1 System automatically downloads the selected file.</w:t>
            </w:r>
          </w:p>
          <w:p w:rsidR="001879B6" w:rsidP="000F3FCA" w:rsidRDefault="001879B6" w14:paraId="6E0BA48E" w14:textId="77777777">
            <w:pPr>
              <w:spacing w:after="160" w:line="257" w:lineRule="auto"/>
            </w:pPr>
          </w:p>
          <w:p w:rsidR="001879B6" w:rsidP="000F3FCA" w:rsidRDefault="001879B6" w14:paraId="4FB4CC94" w14:textId="77777777">
            <w:pPr>
              <w:spacing w:after="160" w:line="257" w:lineRule="auto"/>
            </w:pPr>
            <w:r w:rsidRPr="3029D617">
              <w:rPr>
                <w:rFonts w:eastAsia="Cambria" w:cs="Cambria"/>
                <w:sz w:val="24"/>
                <w:szCs w:val="24"/>
              </w:rPr>
              <w:t xml:space="preserve"> </w:t>
            </w:r>
          </w:p>
          <w:p w:rsidR="001879B6" w:rsidP="000F3FCA" w:rsidRDefault="001879B6" w14:paraId="6619204E" w14:textId="77777777">
            <w:pPr>
              <w:spacing w:after="160" w:line="257" w:lineRule="auto"/>
            </w:pPr>
            <w:r w:rsidRPr="3029D617">
              <w:rPr>
                <w:rFonts w:eastAsia="Cambria" w:cs="Cambria"/>
                <w:sz w:val="24"/>
                <w:szCs w:val="24"/>
              </w:rPr>
              <w:t>3.1 Displays the information sent by the requestor.</w:t>
            </w:r>
          </w:p>
          <w:p w:rsidR="001879B6" w:rsidP="000F3FCA" w:rsidRDefault="001879B6" w14:paraId="6CF948AB" w14:textId="71F25246">
            <w:pPr>
              <w:spacing w:after="160" w:line="257" w:lineRule="auto"/>
            </w:pPr>
            <w:r w:rsidRPr="3029D617">
              <w:rPr>
                <w:rFonts w:eastAsia="Cambria" w:cs="Cambria"/>
                <w:sz w:val="24"/>
                <w:szCs w:val="24"/>
              </w:rPr>
              <w:t xml:space="preserve"> 4.1 </w:t>
            </w:r>
            <w:r w:rsidRPr="2334F8B0">
              <w:rPr>
                <w:rFonts w:eastAsia="Cambria" w:cs="Cambria"/>
                <w:sz w:val="24"/>
                <w:szCs w:val="24"/>
              </w:rPr>
              <w:t>System</w:t>
            </w:r>
            <w:r w:rsidRPr="3029D617">
              <w:rPr>
                <w:rFonts w:eastAsia="Cambria" w:cs="Cambria"/>
                <w:sz w:val="24"/>
                <w:szCs w:val="24"/>
              </w:rPr>
              <w:t xml:space="preserve"> reflects the changes.</w:t>
            </w:r>
          </w:p>
          <w:p w:rsidR="001879B6" w:rsidP="000F3FCA" w:rsidRDefault="001879B6" w14:paraId="3265BD63" w14:textId="77777777">
            <w:pPr>
              <w:spacing w:after="160" w:line="257" w:lineRule="auto"/>
            </w:pPr>
            <w:r w:rsidRPr="3029D617">
              <w:rPr>
                <w:rFonts w:eastAsia="Cambria" w:cs="Cambria"/>
                <w:sz w:val="24"/>
                <w:szCs w:val="24"/>
              </w:rPr>
              <w:t xml:space="preserve"> </w:t>
            </w:r>
          </w:p>
        </w:tc>
      </w:tr>
      <w:tr w:rsidR="001879B6" w:rsidTr="000F3FCA" w14:paraId="7077BBC9" w14:textId="77777777">
        <w:trPr>
          <w:trHeight w:val="1125"/>
        </w:trPr>
        <w:tc>
          <w:tcPr>
            <w:tcW w:w="3120" w:type="dxa"/>
            <w:tcBorders>
              <w:top w:val="nil"/>
              <w:left w:val="single" w:color="auto" w:sz="8" w:space="0"/>
              <w:bottom w:val="single" w:color="auto" w:sz="8" w:space="0"/>
              <w:right w:val="single" w:color="auto" w:sz="8" w:space="0"/>
            </w:tcBorders>
            <w:shd w:val="clear" w:color="auto" w:fill="AC0000"/>
            <w:tcMar>
              <w:left w:w="108" w:type="dxa"/>
              <w:right w:w="108" w:type="dxa"/>
            </w:tcMar>
          </w:tcPr>
          <w:p w:rsidR="001879B6" w:rsidP="000F3FCA" w:rsidRDefault="001879B6" w14:paraId="3D6B98E0" w14:textId="77777777">
            <w:pPr>
              <w:spacing w:after="160" w:line="257" w:lineRule="auto"/>
            </w:pPr>
            <w:r w:rsidRPr="3029D617">
              <w:rPr>
                <w:rFonts w:eastAsia="Cambria" w:cs="Cambria"/>
                <w:b/>
                <w:bCs/>
                <w:color w:val="FFFFFF" w:themeColor="background1"/>
                <w:sz w:val="24"/>
                <w:szCs w:val="24"/>
              </w:rPr>
              <w:t>Alternate flow:</w:t>
            </w:r>
          </w:p>
        </w:tc>
        <w:tc>
          <w:tcPr>
            <w:tcW w:w="6240"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001879B6" w:rsidP="000F3FCA" w:rsidRDefault="001879B6" w14:paraId="63D4A982" w14:textId="77777777">
            <w:pPr>
              <w:spacing w:after="160" w:line="257" w:lineRule="auto"/>
            </w:pPr>
            <w:r w:rsidRPr="3029D617">
              <w:rPr>
                <w:rFonts w:eastAsia="Cambria" w:cs="Cambria"/>
                <w:sz w:val="24"/>
                <w:szCs w:val="24"/>
              </w:rPr>
              <w:t xml:space="preserve"> </w:t>
            </w:r>
          </w:p>
        </w:tc>
      </w:tr>
    </w:tbl>
    <w:p w:rsidR="001879B6" w:rsidP="001879B6" w:rsidRDefault="001879B6" w14:paraId="1836B4C9" w14:textId="181E892B">
      <w:pPr>
        <w:spacing w:line="257" w:lineRule="auto"/>
      </w:pPr>
      <w:r w:rsidRPr="3029D617">
        <w:rPr>
          <w:rFonts w:eastAsia="Cambria" w:cs="Cambria"/>
        </w:rPr>
        <w:t xml:space="preserve"> </w:t>
      </w:r>
    </w:p>
    <w:p w:rsidRPr="00154CF3" w:rsidR="001879B6" w:rsidP="001879B6" w:rsidRDefault="00154CF3" w14:paraId="05C23A78" w14:textId="55D30C56">
      <w:pPr>
        <w:pStyle w:val="Caption"/>
        <w:keepNext/>
        <w:jc w:val="center"/>
        <w:rPr>
          <w:i w:val="0"/>
          <w:color w:val="000000" w:themeColor="text1"/>
          <w:sz w:val="24"/>
          <w:szCs w:val="24"/>
        </w:rPr>
      </w:pPr>
      <w:bookmarkStart w:name="_Toc150781779" w:id="154"/>
      <w:bookmarkStart w:name="_Toc150946811" w:id="155"/>
      <w:bookmarkStart w:name="_Toc150947157" w:id="156"/>
      <w:r w:rsidRPr="00154CF3">
        <w:rPr>
          <w:i w:val="0"/>
          <w:iCs w:val="0"/>
          <w:color w:val="000000" w:themeColor="text1"/>
          <w:sz w:val="24"/>
          <w:szCs w:val="24"/>
        </w:rPr>
        <w:t xml:space="preserve">TABLE </w:t>
      </w:r>
      <w:r w:rsidRPr="00154CF3" w:rsidR="00534A7B">
        <w:rPr>
          <w:i w:val="0"/>
          <w:iCs w:val="0"/>
          <w:color w:val="000000" w:themeColor="text1"/>
          <w:sz w:val="24"/>
          <w:szCs w:val="24"/>
        </w:rPr>
        <w:fldChar w:fldCharType="begin"/>
      </w:r>
      <w:r w:rsidRPr="00154CF3" w:rsidR="00534A7B">
        <w:rPr>
          <w:i w:val="0"/>
          <w:iCs w:val="0"/>
          <w:color w:val="000000" w:themeColor="text1"/>
          <w:sz w:val="24"/>
          <w:szCs w:val="24"/>
        </w:rPr>
        <w:instrText xml:space="preserve"> SEQ TABLE \* ARABIC </w:instrText>
      </w:r>
      <w:r w:rsidRPr="00154CF3" w:rsidR="00534A7B">
        <w:rPr>
          <w:i w:val="0"/>
          <w:iCs w:val="0"/>
          <w:color w:val="000000" w:themeColor="text1"/>
          <w:sz w:val="24"/>
          <w:szCs w:val="24"/>
        </w:rPr>
        <w:fldChar w:fldCharType="separate"/>
      </w:r>
      <w:r w:rsidRPr="00154CF3">
        <w:rPr>
          <w:i w:val="0"/>
          <w:iCs w:val="0"/>
          <w:noProof/>
          <w:color w:val="000000" w:themeColor="text1"/>
          <w:sz w:val="24"/>
          <w:szCs w:val="24"/>
        </w:rPr>
        <w:t>26</w:t>
      </w:r>
      <w:r w:rsidRPr="00154CF3" w:rsidR="00534A7B">
        <w:rPr>
          <w:i w:val="0"/>
          <w:iCs w:val="0"/>
          <w:color w:val="000000" w:themeColor="text1"/>
          <w:sz w:val="24"/>
          <w:szCs w:val="24"/>
        </w:rPr>
        <w:fldChar w:fldCharType="end"/>
      </w:r>
      <w:r w:rsidRPr="00154CF3">
        <w:rPr>
          <w:i w:val="0"/>
          <w:iCs w:val="0"/>
          <w:color w:val="000000" w:themeColor="text1"/>
          <w:sz w:val="24"/>
          <w:szCs w:val="24"/>
        </w:rPr>
        <w:t xml:space="preserve"> </w:t>
      </w:r>
      <w:bookmarkEnd w:id="154"/>
      <w:r w:rsidRPr="00154CF3">
        <w:rPr>
          <w:i w:val="0"/>
          <w:iCs w:val="0"/>
          <w:color w:val="000000" w:themeColor="text1"/>
          <w:sz w:val="24"/>
          <w:szCs w:val="24"/>
        </w:rPr>
        <w:br/>
      </w:r>
      <w:r w:rsidRPr="00154CF3">
        <w:rPr>
          <w:i w:val="0"/>
          <w:iCs w:val="0"/>
          <w:color w:val="000000" w:themeColor="text1"/>
          <w:sz w:val="24"/>
          <w:szCs w:val="24"/>
        </w:rPr>
        <w:t>PROCESS DOCUMENT REQUEST</w:t>
      </w:r>
      <w:commentRangeStart w:id="157"/>
      <w:commentRangeEnd w:id="157"/>
      <w:r w:rsidRPr="00154CF3">
        <w:rPr>
          <w:rStyle w:val="CommentReference"/>
          <w:i w:val="0"/>
          <w:iCs w:val="0"/>
          <w:color w:val="000000" w:themeColor="text1"/>
          <w:sz w:val="24"/>
          <w:szCs w:val="24"/>
        </w:rPr>
        <w:commentReference w:id="157"/>
      </w:r>
      <w:bookmarkEnd w:id="155"/>
      <w:bookmarkEnd w:id="156"/>
    </w:p>
    <w:tbl>
      <w:tblPr>
        <w:tblStyle w:val="TableGrid"/>
        <w:tblW w:w="9360" w:type="dxa"/>
        <w:tblLayout w:type="fixed"/>
        <w:tblLook w:val="04A0" w:firstRow="1" w:lastRow="0" w:firstColumn="1" w:lastColumn="0" w:noHBand="0" w:noVBand="1"/>
      </w:tblPr>
      <w:tblGrid>
        <w:gridCol w:w="3120"/>
        <w:gridCol w:w="3120"/>
        <w:gridCol w:w="3120"/>
      </w:tblGrid>
      <w:tr w:rsidR="001879B6" w:rsidTr="000F3FCA" w14:paraId="3B051ED4" w14:textId="77777777">
        <w:trPr>
          <w:trHeight w:val="300"/>
        </w:trPr>
        <w:tc>
          <w:tcPr>
            <w:tcW w:w="3120" w:type="dxa"/>
            <w:tcBorders>
              <w:top w:val="single" w:color="auto" w:sz="8" w:space="0"/>
              <w:left w:val="single" w:color="auto" w:sz="8" w:space="0"/>
              <w:bottom w:val="single" w:color="auto" w:sz="8" w:space="0"/>
              <w:right w:val="single" w:color="auto" w:sz="8" w:space="0"/>
            </w:tcBorders>
            <w:shd w:val="clear" w:color="auto" w:fill="AC0000"/>
            <w:tcMar>
              <w:left w:w="108" w:type="dxa"/>
              <w:right w:w="108" w:type="dxa"/>
            </w:tcMar>
          </w:tcPr>
          <w:p w:rsidR="001879B6" w:rsidP="000F3FCA" w:rsidRDefault="001879B6" w14:paraId="0749D0F5" w14:textId="77777777">
            <w:r w:rsidRPr="3029D617">
              <w:rPr>
                <w:rFonts w:eastAsia="Cambria" w:cs="Cambria"/>
                <w:b/>
                <w:bCs/>
                <w:color w:val="FFFFFF" w:themeColor="background1"/>
                <w:sz w:val="24"/>
                <w:szCs w:val="24"/>
              </w:rPr>
              <w:t>Use Case Number</w:t>
            </w:r>
          </w:p>
        </w:tc>
        <w:tc>
          <w:tcPr>
            <w:tcW w:w="6240"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001879B6" w:rsidP="000F3FCA" w:rsidRDefault="001879B6" w14:paraId="35E205CB" w14:textId="77777777">
            <w:r w:rsidRPr="3029D617">
              <w:rPr>
                <w:rFonts w:eastAsia="Cambria" w:cs="Cambria"/>
                <w:sz w:val="24"/>
                <w:szCs w:val="24"/>
              </w:rPr>
              <w:t>UC5.3</w:t>
            </w:r>
          </w:p>
        </w:tc>
      </w:tr>
      <w:tr w:rsidR="001879B6" w:rsidTr="000F3FCA" w14:paraId="075852D7" w14:textId="77777777">
        <w:trPr>
          <w:trHeight w:val="300"/>
        </w:trPr>
        <w:tc>
          <w:tcPr>
            <w:tcW w:w="3120" w:type="dxa"/>
            <w:tcBorders>
              <w:top w:val="single" w:color="auto" w:sz="8" w:space="0"/>
              <w:left w:val="single" w:color="auto" w:sz="8" w:space="0"/>
              <w:bottom w:val="single" w:color="auto" w:sz="8" w:space="0"/>
              <w:right w:val="single" w:color="auto" w:sz="8" w:space="0"/>
            </w:tcBorders>
            <w:shd w:val="clear" w:color="auto" w:fill="AC0000"/>
            <w:tcMar>
              <w:left w:w="108" w:type="dxa"/>
              <w:right w:w="108" w:type="dxa"/>
            </w:tcMar>
          </w:tcPr>
          <w:p w:rsidR="001879B6" w:rsidP="000F3FCA" w:rsidRDefault="001879B6" w14:paraId="4E7C7BF0" w14:textId="77777777">
            <w:pPr>
              <w:spacing w:after="160" w:line="257" w:lineRule="auto"/>
            </w:pPr>
            <w:r w:rsidRPr="3029D617">
              <w:rPr>
                <w:rFonts w:eastAsia="Cambria" w:cs="Cambria"/>
                <w:b/>
                <w:bCs/>
                <w:color w:val="FFFFFF" w:themeColor="background1"/>
                <w:sz w:val="24"/>
                <w:szCs w:val="24"/>
              </w:rPr>
              <w:t>Use Case Name:</w:t>
            </w:r>
          </w:p>
        </w:tc>
        <w:tc>
          <w:tcPr>
            <w:tcW w:w="6240"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001879B6" w:rsidP="000F3FCA" w:rsidRDefault="001879B6" w14:paraId="18AB869F" w14:textId="77777777">
            <w:pPr>
              <w:spacing w:after="160" w:line="257" w:lineRule="auto"/>
            </w:pPr>
            <w:r w:rsidRPr="3029D617">
              <w:rPr>
                <w:rFonts w:eastAsia="Cambria" w:cs="Cambria"/>
                <w:sz w:val="24"/>
                <w:szCs w:val="24"/>
              </w:rPr>
              <w:t>Process document Request</w:t>
            </w:r>
          </w:p>
        </w:tc>
      </w:tr>
      <w:tr w:rsidR="001879B6" w:rsidTr="000F3FCA" w14:paraId="550F9F40" w14:textId="77777777">
        <w:trPr>
          <w:trHeight w:val="300"/>
        </w:trPr>
        <w:tc>
          <w:tcPr>
            <w:tcW w:w="3120" w:type="dxa"/>
            <w:tcBorders>
              <w:top w:val="single" w:color="auto" w:sz="8" w:space="0"/>
              <w:left w:val="single" w:color="auto" w:sz="8" w:space="0"/>
              <w:bottom w:val="single" w:color="auto" w:sz="8" w:space="0"/>
              <w:right w:val="single" w:color="auto" w:sz="8" w:space="0"/>
            </w:tcBorders>
            <w:shd w:val="clear" w:color="auto" w:fill="AC0000"/>
            <w:tcMar>
              <w:left w:w="108" w:type="dxa"/>
              <w:right w:w="108" w:type="dxa"/>
            </w:tcMar>
          </w:tcPr>
          <w:p w:rsidR="001879B6" w:rsidP="000F3FCA" w:rsidRDefault="001879B6" w14:paraId="626EA3BF" w14:textId="77777777">
            <w:pPr>
              <w:spacing w:after="160" w:line="257" w:lineRule="auto"/>
            </w:pPr>
            <w:r w:rsidRPr="3029D617">
              <w:rPr>
                <w:rFonts w:eastAsia="Cambria" w:cs="Cambria"/>
                <w:b/>
                <w:bCs/>
                <w:color w:val="FFFFFF" w:themeColor="background1"/>
                <w:sz w:val="24"/>
                <w:szCs w:val="24"/>
              </w:rPr>
              <w:t>Actors:</w:t>
            </w:r>
          </w:p>
        </w:tc>
        <w:tc>
          <w:tcPr>
            <w:tcW w:w="6240"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001879B6" w:rsidP="000F3FCA" w:rsidRDefault="001879B6" w14:paraId="498CC594" w14:textId="77777777">
            <w:pPr>
              <w:spacing w:after="160" w:line="257" w:lineRule="auto"/>
            </w:pPr>
            <w:r w:rsidRPr="3029D617">
              <w:rPr>
                <w:rFonts w:eastAsia="Cambria" w:cs="Cambria"/>
                <w:sz w:val="24"/>
                <w:szCs w:val="24"/>
              </w:rPr>
              <w:t>Barangay Secretary</w:t>
            </w:r>
          </w:p>
          <w:p w:rsidR="001879B6" w:rsidP="000F3FCA" w:rsidRDefault="001879B6" w14:paraId="3884ADE3" w14:textId="77777777">
            <w:pPr>
              <w:spacing w:after="160" w:line="257" w:lineRule="auto"/>
            </w:pPr>
            <w:r w:rsidRPr="3029D617">
              <w:rPr>
                <w:rFonts w:eastAsia="Cambria" w:cs="Cambria"/>
                <w:sz w:val="24"/>
                <w:szCs w:val="24"/>
              </w:rPr>
              <w:t xml:space="preserve"> </w:t>
            </w:r>
          </w:p>
        </w:tc>
      </w:tr>
      <w:tr w:rsidR="001879B6" w:rsidTr="000F3FCA" w14:paraId="614A2F09" w14:textId="77777777">
        <w:trPr>
          <w:trHeight w:val="990"/>
        </w:trPr>
        <w:tc>
          <w:tcPr>
            <w:tcW w:w="3120" w:type="dxa"/>
            <w:tcBorders>
              <w:top w:val="single" w:color="auto" w:sz="8" w:space="0"/>
              <w:left w:val="single" w:color="auto" w:sz="8" w:space="0"/>
              <w:bottom w:val="single" w:color="auto" w:sz="8" w:space="0"/>
              <w:right w:val="single" w:color="auto" w:sz="8" w:space="0"/>
            </w:tcBorders>
            <w:shd w:val="clear" w:color="auto" w:fill="AC0000"/>
            <w:tcMar>
              <w:left w:w="108" w:type="dxa"/>
              <w:right w:w="108" w:type="dxa"/>
            </w:tcMar>
          </w:tcPr>
          <w:p w:rsidR="001879B6" w:rsidP="000F3FCA" w:rsidRDefault="001879B6" w14:paraId="535D4685" w14:textId="77777777">
            <w:pPr>
              <w:spacing w:after="160" w:line="257" w:lineRule="auto"/>
            </w:pPr>
            <w:r w:rsidRPr="3029D617">
              <w:rPr>
                <w:rFonts w:eastAsia="Cambria" w:cs="Cambria"/>
                <w:b/>
                <w:bCs/>
                <w:color w:val="FFFFFF" w:themeColor="background1"/>
                <w:sz w:val="24"/>
                <w:szCs w:val="24"/>
              </w:rPr>
              <w:t>Preconditions:</w:t>
            </w:r>
          </w:p>
        </w:tc>
        <w:tc>
          <w:tcPr>
            <w:tcW w:w="6240"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001879B6" w:rsidP="000F3FCA" w:rsidRDefault="001879B6" w14:paraId="3C674837" w14:textId="10E7D247">
            <w:pPr>
              <w:spacing w:after="160" w:line="257" w:lineRule="auto"/>
            </w:pPr>
            <w:r w:rsidRPr="2334F8B0">
              <w:rPr>
                <w:rFonts w:eastAsia="Cambria" w:cs="Cambria"/>
                <w:sz w:val="24"/>
                <w:szCs w:val="24"/>
              </w:rPr>
              <w:t>The</w:t>
            </w:r>
            <w:r>
              <w:rPr>
                <w:rFonts w:eastAsia="Cambria" w:cs="Cambria"/>
                <w:sz w:val="24"/>
                <w:szCs w:val="24"/>
              </w:rPr>
              <w:t xml:space="preserve"> s</w:t>
            </w:r>
            <w:r w:rsidRPr="3029D617">
              <w:rPr>
                <w:rFonts w:eastAsia="Cambria" w:cs="Cambria"/>
                <w:sz w:val="24"/>
                <w:szCs w:val="24"/>
              </w:rPr>
              <w:t xml:space="preserve">ecretary must be </w:t>
            </w:r>
            <w:r>
              <w:rPr>
                <w:rFonts w:eastAsia="Cambria" w:cs="Cambria"/>
                <w:sz w:val="24"/>
                <w:szCs w:val="24"/>
              </w:rPr>
              <w:t xml:space="preserve"> logged in.</w:t>
            </w:r>
          </w:p>
        </w:tc>
      </w:tr>
      <w:tr w:rsidR="001879B6" w:rsidTr="000F3FCA" w14:paraId="3426545C" w14:textId="77777777">
        <w:trPr>
          <w:trHeight w:val="1110"/>
        </w:trPr>
        <w:tc>
          <w:tcPr>
            <w:tcW w:w="3120" w:type="dxa"/>
            <w:tcBorders>
              <w:top w:val="single" w:color="auto" w:sz="8" w:space="0"/>
              <w:left w:val="single" w:color="auto" w:sz="8" w:space="0"/>
              <w:bottom w:val="single" w:color="auto" w:sz="8" w:space="0"/>
              <w:right w:val="single" w:color="auto" w:sz="8" w:space="0"/>
            </w:tcBorders>
            <w:shd w:val="clear" w:color="auto" w:fill="AC0000"/>
            <w:tcMar>
              <w:left w:w="108" w:type="dxa"/>
              <w:right w:w="108" w:type="dxa"/>
            </w:tcMar>
          </w:tcPr>
          <w:p w:rsidR="001879B6" w:rsidP="000F3FCA" w:rsidRDefault="001879B6" w14:paraId="75FB49ED" w14:textId="77777777">
            <w:pPr>
              <w:spacing w:after="160" w:line="257" w:lineRule="auto"/>
            </w:pPr>
            <w:r w:rsidRPr="3029D617">
              <w:rPr>
                <w:rFonts w:eastAsia="Cambria" w:cs="Cambria"/>
                <w:b/>
                <w:bCs/>
                <w:color w:val="FFFFFF" w:themeColor="background1"/>
                <w:sz w:val="24"/>
                <w:szCs w:val="24"/>
              </w:rPr>
              <w:t>Postconditions:</w:t>
            </w:r>
          </w:p>
        </w:tc>
        <w:tc>
          <w:tcPr>
            <w:tcW w:w="6240"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001879B6" w:rsidP="000F3FCA" w:rsidRDefault="001879B6" w14:paraId="44500B40" w14:textId="126875F7">
            <w:pPr>
              <w:spacing w:after="160" w:line="257" w:lineRule="auto"/>
            </w:pPr>
            <w:r>
              <w:rPr>
                <w:rFonts w:eastAsia="Cambria" w:cs="Cambria"/>
                <w:sz w:val="24"/>
                <w:szCs w:val="24"/>
              </w:rPr>
              <w:t xml:space="preserve"> The s</w:t>
            </w:r>
            <w:r w:rsidRPr="3029D617">
              <w:rPr>
                <w:rFonts w:eastAsia="Cambria" w:cs="Cambria"/>
                <w:sz w:val="24"/>
                <w:szCs w:val="24"/>
              </w:rPr>
              <w:t>ecretary should be verified as Barangay Employee Account</w:t>
            </w:r>
            <w:r>
              <w:rPr>
                <w:rFonts w:eastAsia="Cambria" w:cs="Cambria"/>
                <w:sz w:val="24"/>
                <w:szCs w:val="24"/>
              </w:rPr>
              <w:t>.</w:t>
            </w:r>
          </w:p>
          <w:p w:rsidR="001879B6" w:rsidP="000F3FCA" w:rsidRDefault="001879B6" w14:paraId="4DCC5D5B" w14:textId="77777777">
            <w:pPr>
              <w:spacing w:after="160" w:line="257" w:lineRule="auto"/>
            </w:pPr>
            <w:r w:rsidRPr="3029D617">
              <w:rPr>
                <w:rFonts w:eastAsia="Cambria" w:cs="Cambria"/>
                <w:sz w:val="24"/>
                <w:szCs w:val="24"/>
              </w:rPr>
              <w:t xml:space="preserve"> </w:t>
            </w:r>
          </w:p>
        </w:tc>
      </w:tr>
      <w:tr w:rsidR="001879B6" w:rsidTr="000F3FCA" w14:paraId="58B547B0" w14:textId="77777777">
        <w:trPr>
          <w:trHeight w:val="240"/>
        </w:trPr>
        <w:tc>
          <w:tcPr>
            <w:tcW w:w="3120" w:type="dxa"/>
            <w:vMerge w:val="restart"/>
            <w:tcBorders>
              <w:top w:val="single" w:color="auto" w:sz="8" w:space="0"/>
              <w:left w:val="single" w:color="auto" w:sz="8" w:space="0"/>
              <w:bottom w:val="single" w:color="auto" w:sz="8" w:space="0"/>
              <w:right w:val="single" w:color="auto" w:sz="8" w:space="0"/>
            </w:tcBorders>
            <w:shd w:val="clear" w:color="auto" w:fill="AC0000"/>
            <w:tcMar>
              <w:left w:w="108" w:type="dxa"/>
              <w:right w:w="108" w:type="dxa"/>
            </w:tcMar>
          </w:tcPr>
          <w:p w:rsidR="001879B6" w:rsidP="000F3FCA" w:rsidRDefault="001879B6" w14:paraId="3D7F2144" w14:textId="77777777">
            <w:pPr>
              <w:spacing w:after="160" w:line="257" w:lineRule="auto"/>
            </w:pPr>
            <w:r w:rsidRPr="3029D617">
              <w:rPr>
                <w:rFonts w:eastAsia="Cambria" w:cs="Cambria"/>
                <w:b/>
                <w:bCs/>
                <w:color w:val="FFFFFF" w:themeColor="background1"/>
                <w:sz w:val="24"/>
                <w:szCs w:val="24"/>
              </w:rPr>
              <w:t>Flow of Activities:</w:t>
            </w:r>
          </w:p>
        </w:tc>
        <w:tc>
          <w:tcPr>
            <w:tcW w:w="3120" w:type="dxa"/>
            <w:tcBorders>
              <w:top w:val="single" w:color="auto" w:sz="8" w:space="0"/>
              <w:left w:val="single" w:color="auto" w:sz="8" w:space="0"/>
              <w:bottom w:val="single" w:color="auto" w:sz="8" w:space="0"/>
              <w:right w:val="single" w:color="auto" w:sz="8" w:space="0"/>
            </w:tcBorders>
            <w:tcMar>
              <w:left w:w="108" w:type="dxa"/>
              <w:right w:w="108" w:type="dxa"/>
            </w:tcMar>
          </w:tcPr>
          <w:p w:rsidR="001879B6" w:rsidP="000F3FCA" w:rsidRDefault="001879B6" w14:paraId="512C115B" w14:textId="77777777">
            <w:pPr>
              <w:spacing w:after="160" w:line="257" w:lineRule="auto"/>
            </w:pPr>
            <w:r w:rsidRPr="3029D617">
              <w:rPr>
                <w:rFonts w:eastAsia="Cambria" w:cs="Cambria"/>
                <w:b/>
                <w:bCs/>
                <w:sz w:val="24"/>
                <w:szCs w:val="24"/>
              </w:rPr>
              <w:t>Actor</w:t>
            </w:r>
          </w:p>
        </w:tc>
        <w:tc>
          <w:tcPr>
            <w:tcW w:w="3120" w:type="dxa"/>
            <w:tcBorders>
              <w:top w:val="nil"/>
              <w:left w:val="single" w:color="auto" w:sz="8" w:space="0"/>
              <w:bottom w:val="single" w:color="auto" w:sz="8" w:space="0"/>
              <w:right w:val="single" w:color="auto" w:sz="8" w:space="0"/>
            </w:tcBorders>
            <w:tcMar>
              <w:left w:w="108" w:type="dxa"/>
              <w:right w:w="108" w:type="dxa"/>
            </w:tcMar>
          </w:tcPr>
          <w:p w:rsidR="001879B6" w:rsidP="000F3FCA" w:rsidRDefault="001879B6" w14:paraId="22A2C03A" w14:textId="77777777">
            <w:pPr>
              <w:spacing w:after="160" w:line="257" w:lineRule="auto"/>
            </w:pPr>
            <w:r w:rsidRPr="3029D617">
              <w:rPr>
                <w:rFonts w:eastAsia="Cambria" w:cs="Cambria"/>
                <w:b/>
                <w:bCs/>
                <w:sz w:val="24"/>
                <w:szCs w:val="24"/>
              </w:rPr>
              <w:t>System</w:t>
            </w:r>
          </w:p>
        </w:tc>
      </w:tr>
      <w:tr w:rsidR="001879B6" w:rsidTr="2334F8B0" w14:paraId="7416E935" w14:textId="77777777">
        <w:trPr>
          <w:trHeight w:val="840"/>
        </w:trPr>
        <w:tc>
          <w:tcPr>
            <w:tcW w:w="3120" w:type="dxa"/>
            <w:vMerge/>
            <w:vAlign w:val="center"/>
          </w:tcPr>
          <w:p w:rsidR="001879B6" w:rsidP="000F3FCA" w:rsidRDefault="001879B6" w14:paraId="3D8C03E1" w14:textId="77777777"/>
        </w:tc>
        <w:tc>
          <w:tcPr>
            <w:tcW w:w="3120" w:type="dxa"/>
            <w:tcBorders>
              <w:top w:val="single" w:color="auto" w:sz="8" w:space="0"/>
              <w:left w:val="nil"/>
              <w:bottom w:val="single" w:color="auto" w:sz="8" w:space="0"/>
              <w:right w:val="single" w:color="auto" w:sz="8" w:space="0"/>
            </w:tcBorders>
            <w:tcMar>
              <w:left w:w="108" w:type="dxa"/>
              <w:right w:w="108" w:type="dxa"/>
            </w:tcMar>
          </w:tcPr>
          <w:p w:rsidR="001879B6" w:rsidP="000F3FCA" w:rsidRDefault="001879B6" w14:paraId="3F7D9984" w14:textId="77777777">
            <w:pPr>
              <w:spacing w:after="160" w:line="257" w:lineRule="auto"/>
            </w:pPr>
            <w:r w:rsidRPr="3029D617">
              <w:rPr>
                <w:rFonts w:eastAsia="Cambria" w:cs="Cambria"/>
                <w:sz w:val="24"/>
                <w:szCs w:val="24"/>
              </w:rPr>
              <w:t>1. Barangay Secretary clicks</w:t>
            </w:r>
            <w:r>
              <w:rPr>
                <w:rFonts w:eastAsia="Cambria" w:cs="Cambria"/>
                <w:sz w:val="24"/>
                <w:szCs w:val="24"/>
              </w:rPr>
              <w:t xml:space="preserve"> the</w:t>
            </w:r>
            <w:r w:rsidRPr="3029D617">
              <w:rPr>
                <w:rFonts w:eastAsia="Cambria" w:cs="Cambria"/>
                <w:sz w:val="24"/>
                <w:szCs w:val="24"/>
              </w:rPr>
              <w:t xml:space="preserve"> “Process Document” tab</w:t>
            </w:r>
            <w:r>
              <w:rPr>
                <w:rFonts w:eastAsia="Cambria" w:cs="Cambria"/>
                <w:sz w:val="24"/>
                <w:szCs w:val="24"/>
              </w:rPr>
              <w:t>.</w:t>
            </w:r>
            <w:r w:rsidRPr="3029D617">
              <w:rPr>
                <w:rFonts w:eastAsia="Cambria" w:cs="Cambria"/>
                <w:sz w:val="24"/>
                <w:szCs w:val="24"/>
              </w:rPr>
              <w:t xml:space="preserve"> </w:t>
            </w:r>
          </w:p>
          <w:p w:rsidR="001879B6" w:rsidP="000F3FCA" w:rsidRDefault="001879B6" w14:paraId="5077416E" w14:textId="77777777">
            <w:pPr>
              <w:spacing w:after="160" w:line="257" w:lineRule="auto"/>
            </w:pPr>
            <w:r w:rsidRPr="3029D617">
              <w:rPr>
                <w:rFonts w:eastAsia="Cambria" w:cs="Cambria"/>
                <w:sz w:val="24"/>
                <w:szCs w:val="24"/>
              </w:rPr>
              <w:t xml:space="preserve"> </w:t>
            </w:r>
          </w:p>
          <w:p w:rsidR="001879B6" w:rsidP="000F3FCA" w:rsidRDefault="001879B6" w14:paraId="0A16090F" w14:textId="77777777">
            <w:pPr>
              <w:spacing w:after="160" w:line="257" w:lineRule="auto"/>
            </w:pPr>
            <w:r w:rsidRPr="3029D617">
              <w:rPr>
                <w:rFonts w:eastAsia="Cambria" w:cs="Cambria"/>
                <w:sz w:val="24"/>
                <w:szCs w:val="24"/>
              </w:rPr>
              <w:t>2. Barangay Secretary clicks a document from the list</w:t>
            </w:r>
            <w:r>
              <w:rPr>
                <w:rFonts w:eastAsia="Cambria" w:cs="Cambria"/>
                <w:sz w:val="24"/>
                <w:szCs w:val="24"/>
              </w:rPr>
              <w:t>.</w:t>
            </w:r>
          </w:p>
          <w:p w:rsidR="001879B6" w:rsidP="000F3FCA" w:rsidRDefault="001879B6" w14:paraId="0A662DBD" w14:textId="77777777">
            <w:pPr>
              <w:spacing w:after="160" w:line="257" w:lineRule="auto"/>
            </w:pPr>
            <w:r w:rsidRPr="3029D617">
              <w:rPr>
                <w:rFonts w:eastAsia="Cambria" w:cs="Cambria"/>
                <w:sz w:val="24"/>
                <w:szCs w:val="24"/>
              </w:rPr>
              <w:t xml:space="preserve"> </w:t>
            </w:r>
          </w:p>
          <w:p w:rsidR="001879B6" w:rsidP="000F3FCA" w:rsidRDefault="001879B6" w14:paraId="0CF5625C" w14:textId="77777777">
            <w:pPr>
              <w:spacing w:after="160" w:line="257" w:lineRule="auto"/>
            </w:pPr>
            <w:r w:rsidRPr="3029D617">
              <w:rPr>
                <w:rFonts w:eastAsia="Cambria" w:cs="Cambria"/>
                <w:sz w:val="24"/>
                <w:szCs w:val="24"/>
              </w:rPr>
              <w:t>3. Barangay Secretary clicks</w:t>
            </w:r>
            <w:r>
              <w:rPr>
                <w:rFonts w:eastAsia="Cambria" w:cs="Cambria"/>
                <w:sz w:val="24"/>
                <w:szCs w:val="24"/>
              </w:rPr>
              <w:t xml:space="preserve"> the</w:t>
            </w:r>
            <w:r w:rsidRPr="3029D617">
              <w:rPr>
                <w:rFonts w:eastAsia="Cambria" w:cs="Cambria"/>
                <w:sz w:val="24"/>
                <w:szCs w:val="24"/>
              </w:rPr>
              <w:t xml:space="preserve"> “reassign” button</w:t>
            </w:r>
            <w:r>
              <w:rPr>
                <w:rFonts w:eastAsia="Cambria" w:cs="Cambria"/>
                <w:sz w:val="24"/>
                <w:szCs w:val="24"/>
              </w:rPr>
              <w:t>.</w:t>
            </w:r>
          </w:p>
          <w:p w:rsidR="001879B6" w:rsidP="000F3FCA" w:rsidRDefault="001879B6" w14:paraId="3CCB2DD4" w14:textId="77777777">
            <w:pPr>
              <w:spacing w:after="160" w:line="257" w:lineRule="auto"/>
            </w:pPr>
            <w:r w:rsidRPr="3029D617">
              <w:rPr>
                <w:rFonts w:eastAsia="Cambria" w:cs="Cambria"/>
                <w:sz w:val="24"/>
                <w:szCs w:val="24"/>
              </w:rPr>
              <w:t xml:space="preserve">4. Barangay secretary clicks </w:t>
            </w:r>
            <w:r>
              <w:rPr>
                <w:rFonts w:eastAsia="Cambria" w:cs="Cambria"/>
                <w:sz w:val="24"/>
                <w:szCs w:val="24"/>
              </w:rPr>
              <w:t xml:space="preserve">the </w:t>
            </w:r>
            <w:r w:rsidRPr="3029D617">
              <w:rPr>
                <w:rFonts w:eastAsia="Cambria" w:cs="Cambria"/>
                <w:sz w:val="24"/>
                <w:szCs w:val="24"/>
              </w:rPr>
              <w:t>“confirm reassign” request</w:t>
            </w:r>
            <w:r>
              <w:rPr>
                <w:rFonts w:eastAsia="Cambria" w:cs="Cambria"/>
                <w:sz w:val="24"/>
                <w:szCs w:val="24"/>
              </w:rPr>
              <w:t>.</w:t>
            </w:r>
          </w:p>
        </w:tc>
        <w:tc>
          <w:tcPr>
            <w:tcW w:w="3120" w:type="dxa"/>
            <w:tcBorders>
              <w:top w:val="single" w:color="auto" w:sz="8" w:space="0"/>
              <w:left w:val="single" w:color="auto" w:sz="8" w:space="0"/>
              <w:bottom w:val="single" w:color="auto" w:sz="8" w:space="0"/>
              <w:right w:val="single" w:color="auto" w:sz="8" w:space="0"/>
            </w:tcBorders>
            <w:tcMar>
              <w:left w:w="108" w:type="dxa"/>
              <w:right w:w="108" w:type="dxa"/>
            </w:tcMar>
          </w:tcPr>
          <w:p w:rsidR="001879B6" w:rsidP="000F3FCA" w:rsidRDefault="001879B6" w14:paraId="59A9DFA7" w14:textId="77777777">
            <w:pPr>
              <w:rPr>
                <w:sz w:val="24"/>
                <w:szCs w:val="24"/>
              </w:rPr>
            </w:pPr>
            <w:r>
              <w:rPr>
                <w:sz w:val="24"/>
                <w:szCs w:val="24"/>
              </w:rPr>
              <w:t>1.</w:t>
            </w:r>
            <w:r w:rsidRPr="3029D617">
              <w:rPr>
                <w:sz w:val="24"/>
                <w:szCs w:val="24"/>
              </w:rPr>
              <w:t>Redirects to “Process Document” page</w:t>
            </w:r>
          </w:p>
          <w:p w:rsidR="001879B6" w:rsidP="000F3FCA" w:rsidRDefault="001879B6" w14:paraId="64F5E800" w14:textId="77777777">
            <w:pPr>
              <w:spacing w:after="160" w:line="257" w:lineRule="auto"/>
            </w:pPr>
            <w:r w:rsidRPr="3029D617">
              <w:rPr>
                <w:rFonts w:eastAsia="Cambria" w:cs="Cambria"/>
                <w:sz w:val="24"/>
                <w:szCs w:val="24"/>
              </w:rPr>
              <w:t xml:space="preserve"> </w:t>
            </w:r>
          </w:p>
          <w:p w:rsidR="001879B6" w:rsidP="000F3FCA" w:rsidRDefault="001879B6" w14:paraId="48D23C23" w14:textId="77777777">
            <w:pPr>
              <w:spacing w:after="160" w:line="257" w:lineRule="auto"/>
            </w:pPr>
            <w:r w:rsidRPr="3029D617">
              <w:rPr>
                <w:rFonts w:eastAsia="Cambria" w:cs="Cambria"/>
                <w:sz w:val="24"/>
                <w:szCs w:val="24"/>
              </w:rPr>
              <w:t xml:space="preserve"> 2. System displays the information sent by the requestor.</w:t>
            </w:r>
          </w:p>
          <w:p w:rsidR="001879B6" w:rsidP="000F3FCA" w:rsidRDefault="001879B6" w14:paraId="4459F962" w14:textId="77777777">
            <w:pPr>
              <w:spacing w:after="160" w:line="257" w:lineRule="auto"/>
            </w:pPr>
            <w:r w:rsidRPr="3029D617">
              <w:rPr>
                <w:rFonts w:eastAsia="Cambria" w:cs="Cambria"/>
                <w:sz w:val="24"/>
                <w:szCs w:val="24"/>
              </w:rPr>
              <w:t xml:space="preserve"> </w:t>
            </w:r>
          </w:p>
          <w:p w:rsidR="001879B6" w:rsidP="000F3FCA" w:rsidRDefault="001879B6" w14:paraId="4AC1094E" w14:textId="77777777">
            <w:pPr>
              <w:spacing w:after="160" w:line="257" w:lineRule="auto"/>
            </w:pPr>
            <w:r w:rsidRPr="3029D617">
              <w:rPr>
                <w:rFonts w:eastAsia="Cambria" w:cs="Cambria"/>
                <w:sz w:val="24"/>
                <w:szCs w:val="24"/>
              </w:rPr>
              <w:t>3. System prompts with “reassign confirmation.”</w:t>
            </w:r>
          </w:p>
          <w:p w:rsidR="001879B6" w:rsidP="000F3FCA" w:rsidRDefault="001879B6" w14:paraId="6A8ED3F8" w14:textId="77777777">
            <w:pPr>
              <w:spacing w:after="160" w:line="257" w:lineRule="auto"/>
            </w:pPr>
            <w:r w:rsidRPr="3029D617">
              <w:rPr>
                <w:rFonts w:eastAsia="Cambria" w:cs="Cambria"/>
                <w:sz w:val="24"/>
                <w:szCs w:val="24"/>
              </w:rPr>
              <w:t xml:space="preserve"> 4. system prompts “request is reassigned to barangay employee logged in”</w:t>
            </w:r>
            <w:r>
              <w:rPr>
                <w:rFonts w:eastAsia="Cambria" w:cs="Cambria"/>
                <w:sz w:val="24"/>
                <w:szCs w:val="24"/>
              </w:rPr>
              <w:t>.</w:t>
            </w:r>
          </w:p>
          <w:p w:rsidR="001879B6" w:rsidP="000F3FCA" w:rsidRDefault="001879B6" w14:paraId="0466BABF" w14:textId="77777777">
            <w:pPr>
              <w:spacing w:after="160" w:line="257" w:lineRule="auto"/>
            </w:pPr>
            <w:r w:rsidRPr="3029D617">
              <w:rPr>
                <w:rFonts w:eastAsia="Cambria" w:cs="Cambria"/>
                <w:sz w:val="24"/>
                <w:szCs w:val="24"/>
              </w:rPr>
              <w:t xml:space="preserve"> </w:t>
            </w:r>
          </w:p>
        </w:tc>
      </w:tr>
      <w:tr w:rsidR="001879B6" w:rsidTr="000F3FCA" w14:paraId="5FAADDAC" w14:textId="77777777">
        <w:trPr>
          <w:trHeight w:val="1125"/>
        </w:trPr>
        <w:tc>
          <w:tcPr>
            <w:tcW w:w="3120" w:type="dxa"/>
            <w:tcBorders>
              <w:top w:val="nil"/>
              <w:left w:val="single" w:color="auto" w:sz="8" w:space="0"/>
              <w:bottom w:val="single" w:color="auto" w:sz="8" w:space="0"/>
              <w:right w:val="single" w:color="auto" w:sz="8" w:space="0"/>
            </w:tcBorders>
            <w:shd w:val="clear" w:color="auto" w:fill="AC0000"/>
            <w:tcMar>
              <w:left w:w="108" w:type="dxa"/>
              <w:right w:w="108" w:type="dxa"/>
            </w:tcMar>
          </w:tcPr>
          <w:p w:rsidR="001879B6" w:rsidP="000F3FCA" w:rsidRDefault="001879B6" w14:paraId="2DFD7C75" w14:textId="77777777">
            <w:pPr>
              <w:spacing w:after="160" w:line="257" w:lineRule="auto"/>
            </w:pPr>
            <w:r w:rsidRPr="3029D617">
              <w:rPr>
                <w:rFonts w:eastAsia="Cambria" w:cs="Cambria"/>
                <w:b/>
                <w:bCs/>
                <w:color w:val="FFFFFF" w:themeColor="background1"/>
                <w:sz w:val="24"/>
                <w:szCs w:val="24"/>
              </w:rPr>
              <w:t>Alternate flow:</w:t>
            </w:r>
          </w:p>
        </w:tc>
        <w:tc>
          <w:tcPr>
            <w:tcW w:w="6240"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001879B6" w:rsidP="000F3FCA" w:rsidRDefault="001879B6" w14:paraId="709C650D" w14:textId="77777777">
            <w:pPr>
              <w:spacing w:after="160" w:line="257" w:lineRule="auto"/>
            </w:pPr>
            <w:r>
              <w:rPr>
                <w:rFonts w:eastAsia="Cambria" w:cs="Cambria"/>
                <w:sz w:val="24"/>
                <w:szCs w:val="24"/>
              </w:rPr>
              <w:t>3</w:t>
            </w:r>
            <w:r w:rsidRPr="3029D617">
              <w:rPr>
                <w:rFonts w:eastAsia="Cambria" w:cs="Cambria"/>
                <w:sz w:val="24"/>
                <w:szCs w:val="24"/>
              </w:rPr>
              <w:t xml:space="preserve">.1 </w:t>
            </w:r>
            <w:r>
              <w:rPr>
                <w:rFonts w:eastAsia="Cambria" w:cs="Cambria"/>
                <w:sz w:val="24"/>
                <w:szCs w:val="24"/>
              </w:rPr>
              <w:t xml:space="preserve">The </w:t>
            </w:r>
            <w:r w:rsidRPr="3029D617">
              <w:rPr>
                <w:rFonts w:eastAsia="Cambria" w:cs="Cambria"/>
                <w:sz w:val="24"/>
                <w:szCs w:val="24"/>
              </w:rPr>
              <w:t>Barangay Secretary cancels reassign request.</w:t>
            </w:r>
          </w:p>
          <w:p w:rsidR="001879B6" w:rsidP="000F3FCA" w:rsidRDefault="001879B6" w14:paraId="3ADD87AD" w14:textId="0ECC1C7D">
            <w:pPr>
              <w:spacing w:after="160" w:line="257" w:lineRule="auto"/>
            </w:pPr>
            <w:r>
              <w:rPr>
                <w:rFonts w:eastAsia="Cambria" w:cs="Cambria"/>
                <w:sz w:val="24"/>
                <w:szCs w:val="24"/>
              </w:rPr>
              <w:t>3</w:t>
            </w:r>
            <w:r w:rsidRPr="3029D617">
              <w:rPr>
                <w:rFonts w:eastAsia="Cambria" w:cs="Cambria"/>
                <w:sz w:val="24"/>
                <w:szCs w:val="24"/>
              </w:rPr>
              <w:t xml:space="preserve">.2 </w:t>
            </w:r>
            <w:r w:rsidRPr="2334F8B0">
              <w:rPr>
                <w:rFonts w:eastAsia="Cambria" w:cs="Cambria"/>
                <w:sz w:val="24"/>
                <w:szCs w:val="24"/>
              </w:rPr>
              <w:t>The</w:t>
            </w:r>
            <w:r>
              <w:rPr>
                <w:rFonts w:eastAsia="Cambria" w:cs="Cambria"/>
                <w:sz w:val="24"/>
                <w:szCs w:val="24"/>
              </w:rPr>
              <w:t xml:space="preserve"> s</w:t>
            </w:r>
            <w:r w:rsidRPr="3029D617">
              <w:rPr>
                <w:rFonts w:eastAsia="Cambria" w:cs="Cambria"/>
                <w:sz w:val="24"/>
                <w:szCs w:val="24"/>
              </w:rPr>
              <w:t xml:space="preserve">ystem </w:t>
            </w:r>
            <w:r w:rsidRPr="2334F8B0" w:rsidR="4FD72BFC">
              <w:rPr>
                <w:rFonts w:eastAsia="Cambria" w:cs="Cambria"/>
                <w:sz w:val="24"/>
                <w:szCs w:val="24"/>
              </w:rPr>
              <w:t>redirects</w:t>
            </w:r>
            <w:r w:rsidRPr="3029D617">
              <w:rPr>
                <w:rFonts w:eastAsia="Cambria" w:cs="Cambria"/>
                <w:sz w:val="24"/>
                <w:szCs w:val="24"/>
              </w:rPr>
              <w:t xml:space="preserve"> to </w:t>
            </w:r>
            <w:r w:rsidRPr="2334F8B0" w:rsidR="0A9862D0">
              <w:rPr>
                <w:rFonts w:eastAsia="Cambria" w:cs="Cambria"/>
                <w:sz w:val="24"/>
                <w:szCs w:val="24"/>
              </w:rPr>
              <w:t xml:space="preserve">the </w:t>
            </w:r>
            <w:r w:rsidRPr="3029D617">
              <w:rPr>
                <w:rFonts w:eastAsia="Cambria" w:cs="Cambria"/>
                <w:sz w:val="24"/>
                <w:szCs w:val="24"/>
              </w:rPr>
              <w:t>system information page</w:t>
            </w:r>
            <w:r>
              <w:rPr>
                <w:rFonts w:eastAsia="Cambria" w:cs="Cambria"/>
                <w:sz w:val="24"/>
                <w:szCs w:val="24"/>
              </w:rPr>
              <w:t>.</w:t>
            </w:r>
          </w:p>
        </w:tc>
      </w:tr>
    </w:tbl>
    <w:p w:rsidRPr="00890BCC" w:rsidR="001879B6" w:rsidP="001879B6" w:rsidRDefault="001879B6" w14:paraId="560725F9" w14:textId="77777777">
      <w:pPr>
        <w:rPr>
          <w:color w:val="000000" w:themeColor="text1"/>
          <w:sz w:val="24"/>
          <w:szCs w:val="24"/>
        </w:rPr>
      </w:pPr>
    </w:p>
    <w:p w:rsidRPr="00890BCC" w:rsidR="001879B6" w:rsidP="001879B6" w:rsidRDefault="00890BCC" w14:paraId="6B489B25" w14:textId="2D1A2200">
      <w:pPr>
        <w:pStyle w:val="Caption"/>
        <w:keepNext/>
        <w:jc w:val="center"/>
        <w:rPr>
          <w:i w:val="0"/>
          <w:color w:val="000000" w:themeColor="text1"/>
          <w:sz w:val="24"/>
          <w:szCs w:val="24"/>
        </w:rPr>
      </w:pPr>
      <w:bookmarkStart w:name="_Toc150781780" w:id="158"/>
      <w:bookmarkStart w:name="_Toc150946812" w:id="159"/>
      <w:bookmarkStart w:name="_Toc150947158" w:id="160"/>
      <w:r w:rsidRPr="00890BCC">
        <w:rPr>
          <w:i w:val="0"/>
          <w:iCs w:val="0"/>
          <w:color w:val="000000" w:themeColor="text1"/>
          <w:sz w:val="24"/>
          <w:szCs w:val="24"/>
        </w:rPr>
        <w:t xml:space="preserve">TABLE </w:t>
      </w:r>
      <w:r w:rsidRPr="00890BCC" w:rsidR="00534A7B">
        <w:rPr>
          <w:i w:val="0"/>
          <w:iCs w:val="0"/>
          <w:color w:val="000000" w:themeColor="text1"/>
          <w:sz w:val="24"/>
          <w:szCs w:val="24"/>
        </w:rPr>
        <w:fldChar w:fldCharType="begin"/>
      </w:r>
      <w:r w:rsidRPr="00890BCC" w:rsidR="00534A7B">
        <w:rPr>
          <w:i w:val="0"/>
          <w:iCs w:val="0"/>
          <w:color w:val="000000" w:themeColor="text1"/>
          <w:sz w:val="24"/>
          <w:szCs w:val="24"/>
        </w:rPr>
        <w:instrText xml:space="preserve"> SEQ TABLE \* ARABIC </w:instrText>
      </w:r>
      <w:r w:rsidRPr="00890BCC" w:rsidR="00534A7B">
        <w:rPr>
          <w:i w:val="0"/>
          <w:iCs w:val="0"/>
          <w:color w:val="000000" w:themeColor="text1"/>
          <w:sz w:val="24"/>
          <w:szCs w:val="24"/>
        </w:rPr>
        <w:fldChar w:fldCharType="separate"/>
      </w:r>
      <w:r w:rsidRPr="00890BCC">
        <w:rPr>
          <w:i w:val="0"/>
          <w:iCs w:val="0"/>
          <w:noProof/>
          <w:color w:val="000000" w:themeColor="text1"/>
          <w:sz w:val="24"/>
          <w:szCs w:val="24"/>
        </w:rPr>
        <w:t>27</w:t>
      </w:r>
      <w:r w:rsidRPr="00890BCC" w:rsidR="00534A7B">
        <w:rPr>
          <w:i w:val="0"/>
          <w:iCs w:val="0"/>
          <w:color w:val="000000" w:themeColor="text1"/>
          <w:sz w:val="24"/>
          <w:szCs w:val="24"/>
        </w:rPr>
        <w:fldChar w:fldCharType="end"/>
      </w:r>
      <w:r w:rsidRPr="00890BCC">
        <w:rPr>
          <w:i w:val="0"/>
          <w:iCs w:val="0"/>
          <w:color w:val="000000" w:themeColor="text1"/>
          <w:sz w:val="24"/>
          <w:szCs w:val="24"/>
        </w:rPr>
        <w:t xml:space="preserve"> </w:t>
      </w:r>
      <w:bookmarkEnd w:id="158"/>
      <w:r w:rsidRPr="00890BCC">
        <w:rPr>
          <w:i w:val="0"/>
          <w:iCs w:val="0"/>
          <w:color w:val="000000" w:themeColor="text1"/>
          <w:sz w:val="24"/>
          <w:szCs w:val="24"/>
        </w:rPr>
        <w:br/>
      </w:r>
      <w:r w:rsidRPr="00890BCC">
        <w:rPr>
          <w:i w:val="0"/>
          <w:iCs w:val="0"/>
          <w:color w:val="000000" w:themeColor="text1"/>
          <w:sz w:val="24"/>
          <w:szCs w:val="24"/>
        </w:rPr>
        <w:t>APPROVE DOCUMENT REQUEST</w:t>
      </w:r>
      <w:bookmarkEnd w:id="159"/>
      <w:bookmarkEnd w:id="160"/>
    </w:p>
    <w:tbl>
      <w:tblPr>
        <w:tblStyle w:val="TableGrid"/>
        <w:tblW w:w="0" w:type="auto"/>
        <w:tblLook w:val="04A0" w:firstRow="1" w:lastRow="0" w:firstColumn="1" w:lastColumn="0" w:noHBand="0" w:noVBand="1"/>
      </w:tblPr>
      <w:tblGrid>
        <w:gridCol w:w="2689"/>
        <w:gridCol w:w="3330"/>
        <w:gridCol w:w="3331"/>
      </w:tblGrid>
      <w:tr w:rsidRPr="008A3F47" w:rsidR="001879B6" w:rsidTr="000F3FCA" w14:paraId="30F703AE" w14:textId="77777777">
        <w:tc>
          <w:tcPr>
            <w:tcW w:w="2689" w:type="dxa"/>
            <w:shd w:val="clear" w:color="auto" w:fill="AC0000"/>
          </w:tcPr>
          <w:p w:rsidRPr="008A3F47" w:rsidR="001879B6" w:rsidP="000F3FCA" w:rsidRDefault="001879B6" w14:paraId="5B74C48A" w14:textId="77777777">
            <w:pPr>
              <w:rPr>
                <w:b/>
                <w:sz w:val="24"/>
                <w:szCs w:val="24"/>
              </w:rPr>
            </w:pPr>
            <w:r w:rsidRPr="00CB0E22">
              <w:rPr>
                <w:b/>
                <w:sz w:val="24"/>
                <w:szCs w:val="24"/>
              </w:rPr>
              <w:t>Use Case Number</w:t>
            </w:r>
          </w:p>
        </w:tc>
        <w:tc>
          <w:tcPr>
            <w:tcW w:w="6661" w:type="dxa"/>
            <w:gridSpan w:val="2"/>
          </w:tcPr>
          <w:p w:rsidRPr="008A3F47" w:rsidR="001879B6" w:rsidP="000F3FCA" w:rsidRDefault="001879B6" w14:paraId="29A4C3C4" w14:textId="77777777">
            <w:pPr>
              <w:rPr>
                <w:sz w:val="24"/>
                <w:szCs w:val="24"/>
              </w:rPr>
            </w:pPr>
            <w:r w:rsidRPr="3029D617">
              <w:rPr>
                <w:sz w:val="24"/>
                <w:szCs w:val="24"/>
              </w:rPr>
              <w:t>UC 5.4</w:t>
            </w:r>
          </w:p>
        </w:tc>
      </w:tr>
      <w:tr w:rsidRPr="008A3F47" w:rsidR="001879B6" w:rsidTr="000F3FCA" w14:paraId="6C6A725B" w14:textId="77777777">
        <w:tc>
          <w:tcPr>
            <w:tcW w:w="2689" w:type="dxa"/>
            <w:shd w:val="clear" w:color="auto" w:fill="AC0000"/>
          </w:tcPr>
          <w:p w:rsidRPr="008A3F47" w:rsidR="001879B6" w:rsidP="000F3FCA" w:rsidRDefault="001879B6" w14:paraId="0F54FD03" w14:textId="77777777">
            <w:pPr>
              <w:spacing w:after="160" w:line="259" w:lineRule="auto"/>
              <w:rPr>
                <w:b/>
                <w:sz w:val="24"/>
                <w:szCs w:val="24"/>
              </w:rPr>
            </w:pPr>
            <w:r w:rsidRPr="008A3F47">
              <w:rPr>
                <w:b/>
                <w:sz w:val="24"/>
                <w:szCs w:val="24"/>
              </w:rPr>
              <w:t>Use Case Name:</w:t>
            </w:r>
          </w:p>
        </w:tc>
        <w:tc>
          <w:tcPr>
            <w:tcW w:w="6661" w:type="dxa"/>
            <w:gridSpan w:val="2"/>
          </w:tcPr>
          <w:p w:rsidRPr="008A3F47" w:rsidR="001879B6" w:rsidP="000F3FCA" w:rsidRDefault="001879B6" w14:paraId="4A7B048D" w14:textId="77777777">
            <w:pPr>
              <w:spacing w:after="160" w:line="259" w:lineRule="auto"/>
              <w:rPr>
                <w:sz w:val="24"/>
                <w:szCs w:val="24"/>
              </w:rPr>
            </w:pPr>
            <w:r w:rsidRPr="3029D617">
              <w:rPr>
                <w:sz w:val="24"/>
                <w:szCs w:val="24"/>
              </w:rPr>
              <w:t>Approve Document Request</w:t>
            </w:r>
          </w:p>
        </w:tc>
      </w:tr>
      <w:tr w:rsidRPr="008A3F47" w:rsidR="001879B6" w:rsidTr="000F3FCA" w14:paraId="601A42C7" w14:textId="77777777">
        <w:tc>
          <w:tcPr>
            <w:tcW w:w="2689" w:type="dxa"/>
            <w:shd w:val="clear" w:color="auto" w:fill="AC0000"/>
          </w:tcPr>
          <w:p w:rsidRPr="008A3F47" w:rsidR="001879B6" w:rsidP="000F3FCA" w:rsidRDefault="001879B6" w14:paraId="4AB204CB" w14:textId="77777777">
            <w:pPr>
              <w:spacing w:after="160" w:line="259" w:lineRule="auto"/>
              <w:rPr>
                <w:b/>
                <w:sz w:val="24"/>
                <w:szCs w:val="24"/>
              </w:rPr>
            </w:pPr>
            <w:r w:rsidRPr="008A3F47">
              <w:rPr>
                <w:b/>
                <w:sz w:val="24"/>
                <w:szCs w:val="24"/>
              </w:rPr>
              <w:t>Actors:</w:t>
            </w:r>
          </w:p>
        </w:tc>
        <w:tc>
          <w:tcPr>
            <w:tcW w:w="6661" w:type="dxa"/>
            <w:gridSpan w:val="2"/>
          </w:tcPr>
          <w:p w:rsidRPr="008A3F47" w:rsidR="001879B6" w:rsidP="000F3FCA" w:rsidRDefault="001879B6" w14:paraId="2A6EC3C7" w14:textId="77777777">
            <w:pPr>
              <w:spacing w:after="160" w:line="259" w:lineRule="auto"/>
              <w:rPr>
                <w:sz w:val="24"/>
                <w:szCs w:val="24"/>
              </w:rPr>
            </w:pPr>
            <w:r w:rsidRPr="008A3F47">
              <w:rPr>
                <w:sz w:val="24"/>
                <w:szCs w:val="24"/>
              </w:rPr>
              <w:t>Barangay Secretary</w:t>
            </w:r>
          </w:p>
          <w:p w:rsidRPr="008A3F47" w:rsidR="001879B6" w:rsidP="000F3FCA" w:rsidRDefault="001879B6" w14:paraId="76596F93" w14:textId="77777777">
            <w:pPr>
              <w:spacing w:after="160" w:line="259" w:lineRule="auto"/>
              <w:rPr>
                <w:sz w:val="24"/>
                <w:szCs w:val="24"/>
              </w:rPr>
            </w:pPr>
            <w:r w:rsidRPr="008A3F47">
              <w:rPr>
                <w:sz w:val="24"/>
                <w:szCs w:val="24"/>
              </w:rPr>
              <w:t>Barangay Request Manager</w:t>
            </w:r>
          </w:p>
        </w:tc>
      </w:tr>
      <w:tr w:rsidRPr="008A3F47" w:rsidR="001879B6" w:rsidTr="000F3FCA" w14:paraId="14B5E20B" w14:textId="77777777">
        <w:trPr>
          <w:trHeight w:val="985"/>
        </w:trPr>
        <w:tc>
          <w:tcPr>
            <w:tcW w:w="2689" w:type="dxa"/>
            <w:shd w:val="clear" w:color="auto" w:fill="AC0000"/>
          </w:tcPr>
          <w:p w:rsidRPr="008A3F47" w:rsidR="001879B6" w:rsidP="000F3FCA" w:rsidRDefault="001879B6" w14:paraId="6A80A72E" w14:textId="77777777">
            <w:pPr>
              <w:spacing w:after="160" w:line="259" w:lineRule="auto"/>
              <w:rPr>
                <w:b/>
                <w:sz w:val="24"/>
                <w:szCs w:val="24"/>
              </w:rPr>
            </w:pPr>
            <w:r w:rsidRPr="008A3F47">
              <w:rPr>
                <w:b/>
                <w:sz w:val="24"/>
                <w:szCs w:val="24"/>
              </w:rPr>
              <w:t>Preconditions:</w:t>
            </w:r>
          </w:p>
        </w:tc>
        <w:tc>
          <w:tcPr>
            <w:tcW w:w="6661" w:type="dxa"/>
            <w:gridSpan w:val="2"/>
          </w:tcPr>
          <w:p w:rsidRPr="008A3F47" w:rsidR="001879B6" w:rsidP="000F3FCA" w:rsidRDefault="001879B6" w14:paraId="649A7636" w14:textId="41CEBC3C">
            <w:pPr>
              <w:spacing w:after="160" w:line="259" w:lineRule="auto"/>
              <w:rPr>
                <w:sz w:val="24"/>
                <w:szCs w:val="24"/>
              </w:rPr>
            </w:pPr>
            <w:r>
              <w:rPr>
                <w:sz w:val="24"/>
                <w:szCs w:val="24"/>
              </w:rPr>
              <w:t xml:space="preserve"> The S</w:t>
            </w:r>
            <w:r w:rsidRPr="2B06E459">
              <w:rPr>
                <w:sz w:val="24"/>
                <w:szCs w:val="24"/>
              </w:rPr>
              <w:t>ecretary</w:t>
            </w:r>
            <w:r>
              <w:rPr>
                <w:sz w:val="24"/>
                <w:szCs w:val="24"/>
              </w:rPr>
              <w:t>/Request Manager</w:t>
            </w:r>
            <w:r w:rsidRPr="2B06E459">
              <w:rPr>
                <w:sz w:val="24"/>
                <w:szCs w:val="24"/>
              </w:rPr>
              <w:t xml:space="preserve"> must be </w:t>
            </w:r>
            <w:commentRangeStart w:id="161"/>
            <w:r w:rsidRPr="2B06E459">
              <w:rPr>
                <w:sz w:val="24"/>
                <w:szCs w:val="24"/>
              </w:rPr>
              <w:t>logged</w:t>
            </w:r>
            <w:r>
              <w:rPr>
                <w:sz w:val="24"/>
                <w:szCs w:val="24"/>
              </w:rPr>
              <w:t xml:space="preserve"> in. </w:t>
            </w:r>
            <w:commentRangeEnd w:id="161"/>
            <w:r>
              <w:rPr>
                <w:rStyle w:val="CommentReference"/>
              </w:rPr>
              <w:commentReference w:id="161"/>
            </w:r>
          </w:p>
        </w:tc>
      </w:tr>
      <w:tr w:rsidRPr="008A3F47" w:rsidR="001879B6" w:rsidTr="000F3FCA" w14:paraId="3C2B63BB" w14:textId="77777777">
        <w:trPr>
          <w:trHeight w:val="1113"/>
        </w:trPr>
        <w:tc>
          <w:tcPr>
            <w:tcW w:w="2689" w:type="dxa"/>
            <w:shd w:val="clear" w:color="auto" w:fill="AC0000"/>
          </w:tcPr>
          <w:p w:rsidRPr="008A3F47" w:rsidR="001879B6" w:rsidP="000F3FCA" w:rsidRDefault="001879B6" w14:paraId="20AD6D1B" w14:textId="77777777">
            <w:pPr>
              <w:spacing w:after="160" w:line="259" w:lineRule="auto"/>
              <w:rPr>
                <w:b/>
                <w:sz w:val="24"/>
                <w:szCs w:val="24"/>
              </w:rPr>
            </w:pPr>
            <w:r w:rsidRPr="008A3F47">
              <w:rPr>
                <w:b/>
                <w:sz w:val="24"/>
                <w:szCs w:val="24"/>
              </w:rPr>
              <w:t>Postconditions:</w:t>
            </w:r>
          </w:p>
        </w:tc>
        <w:tc>
          <w:tcPr>
            <w:tcW w:w="6661" w:type="dxa"/>
            <w:gridSpan w:val="2"/>
          </w:tcPr>
          <w:p w:rsidRPr="008A3F47" w:rsidR="001879B6" w:rsidP="000F3FCA" w:rsidRDefault="001879B6" w14:paraId="383F659F" w14:textId="1908B491">
            <w:pPr>
              <w:spacing w:after="160" w:line="259" w:lineRule="auto"/>
              <w:rPr>
                <w:sz w:val="24"/>
                <w:szCs w:val="24"/>
              </w:rPr>
            </w:pPr>
            <w:r>
              <w:rPr>
                <w:sz w:val="24"/>
                <w:szCs w:val="24"/>
              </w:rPr>
              <w:t xml:space="preserve">The </w:t>
            </w:r>
            <w:r w:rsidRPr="2334F8B0">
              <w:rPr>
                <w:sz w:val="24"/>
                <w:szCs w:val="24"/>
              </w:rPr>
              <w:t>secretary</w:t>
            </w:r>
            <w:r w:rsidRPr="008A3F47">
              <w:rPr>
                <w:sz w:val="24"/>
                <w:szCs w:val="24"/>
              </w:rPr>
              <w:t xml:space="preserve"> should be verified as Barangay Employee Account</w:t>
            </w:r>
            <w:r>
              <w:rPr>
                <w:sz w:val="24"/>
                <w:szCs w:val="24"/>
              </w:rPr>
              <w:t>.</w:t>
            </w:r>
          </w:p>
          <w:p w:rsidRPr="008A3F47" w:rsidR="001879B6" w:rsidP="000F3FCA" w:rsidRDefault="001879B6" w14:paraId="732A632B" w14:textId="77777777">
            <w:pPr>
              <w:spacing w:after="160" w:line="259" w:lineRule="auto"/>
              <w:rPr>
                <w:sz w:val="24"/>
                <w:szCs w:val="24"/>
              </w:rPr>
            </w:pPr>
            <w:r w:rsidRPr="008A3F47">
              <w:rPr>
                <w:sz w:val="24"/>
                <w:szCs w:val="24"/>
              </w:rPr>
              <w:t>Employee account information will be stored in the Barangay Employee Database</w:t>
            </w:r>
            <w:r>
              <w:rPr>
                <w:sz w:val="24"/>
                <w:szCs w:val="24"/>
              </w:rPr>
              <w:t>.</w:t>
            </w:r>
          </w:p>
        </w:tc>
      </w:tr>
      <w:tr w:rsidRPr="008A3F47" w:rsidR="001879B6" w:rsidTr="000F3FCA" w14:paraId="4364E312" w14:textId="77777777">
        <w:trPr>
          <w:trHeight w:val="238"/>
        </w:trPr>
        <w:tc>
          <w:tcPr>
            <w:tcW w:w="2689" w:type="dxa"/>
            <w:vMerge w:val="restart"/>
            <w:shd w:val="clear" w:color="auto" w:fill="AC0000"/>
          </w:tcPr>
          <w:p w:rsidRPr="008A3F47" w:rsidR="001879B6" w:rsidP="000F3FCA" w:rsidRDefault="001879B6" w14:paraId="679DC131" w14:textId="77777777">
            <w:pPr>
              <w:spacing w:after="160" w:line="259" w:lineRule="auto"/>
              <w:rPr>
                <w:b/>
                <w:sz w:val="24"/>
                <w:szCs w:val="24"/>
              </w:rPr>
            </w:pPr>
            <w:r w:rsidRPr="008A3F47">
              <w:rPr>
                <w:b/>
                <w:sz w:val="24"/>
                <w:szCs w:val="24"/>
              </w:rPr>
              <w:t>Flow of Activities:</w:t>
            </w:r>
          </w:p>
        </w:tc>
        <w:tc>
          <w:tcPr>
            <w:tcW w:w="3330" w:type="dxa"/>
          </w:tcPr>
          <w:p w:rsidRPr="008A3F47" w:rsidR="001879B6" w:rsidP="000F3FCA" w:rsidRDefault="001879B6" w14:paraId="2A0960D9" w14:textId="77777777">
            <w:pPr>
              <w:spacing w:after="160" w:line="259" w:lineRule="auto"/>
              <w:rPr>
                <w:b/>
                <w:sz w:val="24"/>
                <w:szCs w:val="24"/>
              </w:rPr>
            </w:pPr>
            <w:r w:rsidRPr="008A3F47">
              <w:rPr>
                <w:b/>
                <w:sz w:val="24"/>
                <w:szCs w:val="24"/>
              </w:rPr>
              <w:t>Actor</w:t>
            </w:r>
          </w:p>
        </w:tc>
        <w:tc>
          <w:tcPr>
            <w:tcW w:w="3331" w:type="dxa"/>
          </w:tcPr>
          <w:p w:rsidRPr="008A3F47" w:rsidR="001879B6" w:rsidP="000F3FCA" w:rsidRDefault="001879B6" w14:paraId="44D53BD3" w14:textId="77777777">
            <w:pPr>
              <w:spacing w:after="160" w:line="259" w:lineRule="auto"/>
              <w:rPr>
                <w:b/>
                <w:sz w:val="24"/>
                <w:szCs w:val="24"/>
              </w:rPr>
            </w:pPr>
            <w:r w:rsidRPr="008A3F47">
              <w:rPr>
                <w:b/>
                <w:sz w:val="24"/>
                <w:szCs w:val="24"/>
              </w:rPr>
              <w:t>System</w:t>
            </w:r>
          </w:p>
        </w:tc>
      </w:tr>
      <w:tr w:rsidRPr="008A3F47" w:rsidR="001879B6" w:rsidTr="2334F8B0" w14:paraId="289B0ACE" w14:textId="77777777">
        <w:trPr>
          <w:trHeight w:val="841"/>
        </w:trPr>
        <w:tc>
          <w:tcPr>
            <w:tcW w:w="2689" w:type="dxa"/>
            <w:vMerge/>
          </w:tcPr>
          <w:p w:rsidRPr="008A3F47" w:rsidR="001879B6" w:rsidP="000F3FCA" w:rsidRDefault="001879B6" w14:paraId="10680614" w14:textId="77777777">
            <w:pPr>
              <w:spacing w:after="160" w:line="259" w:lineRule="auto"/>
              <w:rPr>
                <w:b/>
                <w:sz w:val="24"/>
                <w:szCs w:val="24"/>
              </w:rPr>
            </w:pPr>
          </w:p>
        </w:tc>
        <w:tc>
          <w:tcPr>
            <w:tcW w:w="3330" w:type="dxa"/>
          </w:tcPr>
          <w:p w:rsidRPr="008A3F47" w:rsidR="001879B6" w:rsidP="000F3FCA" w:rsidRDefault="001879B6" w14:paraId="01BDED42" w14:textId="77777777">
            <w:pPr>
              <w:spacing w:after="160" w:line="259" w:lineRule="auto"/>
              <w:rPr>
                <w:sz w:val="24"/>
                <w:szCs w:val="24"/>
              </w:rPr>
            </w:pPr>
            <w:r w:rsidRPr="66924A3F">
              <w:rPr>
                <w:sz w:val="24"/>
                <w:szCs w:val="24"/>
              </w:rPr>
              <w:t>1. Barangay Secretary/ Barangay Request Manager click the Process Document Request.</w:t>
            </w:r>
          </w:p>
          <w:p w:rsidRPr="008A3F47" w:rsidR="001879B6" w:rsidP="000F3FCA" w:rsidRDefault="001879B6" w14:paraId="6E43B518" w14:textId="77777777">
            <w:pPr>
              <w:spacing w:after="160" w:line="259" w:lineRule="auto"/>
              <w:rPr>
                <w:sz w:val="24"/>
                <w:szCs w:val="24"/>
              </w:rPr>
            </w:pPr>
            <w:r w:rsidRPr="355E142C">
              <w:rPr>
                <w:sz w:val="24"/>
                <w:szCs w:val="24"/>
              </w:rPr>
              <w:t>2. Barangay Secretary/ Barangay Request Manager clicks the view of the request to be processed.</w:t>
            </w:r>
          </w:p>
          <w:p w:rsidRPr="008A3F47" w:rsidR="001879B6" w:rsidP="000F3FCA" w:rsidRDefault="001879B6" w14:paraId="36875BCC" w14:textId="77777777">
            <w:pPr>
              <w:spacing w:after="160" w:line="259" w:lineRule="auto"/>
              <w:rPr>
                <w:sz w:val="24"/>
                <w:szCs w:val="24"/>
              </w:rPr>
            </w:pPr>
            <w:r w:rsidRPr="008A3F47">
              <w:rPr>
                <w:sz w:val="24"/>
                <w:szCs w:val="24"/>
              </w:rPr>
              <w:t>3. Barangay Secretary/ Barangay Request Manager changes the status of the Request Details</w:t>
            </w:r>
            <w:r>
              <w:rPr>
                <w:sz w:val="24"/>
                <w:szCs w:val="24"/>
              </w:rPr>
              <w:t>.</w:t>
            </w:r>
          </w:p>
        </w:tc>
        <w:tc>
          <w:tcPr>
            <w:tcW w:w="3331" w:type="dxa"/>
          </w:tcPr>
          <w:p w:rsidRPr="008A3F47" w:rsidR="001879B6" w:rsidP="000F3FCA" w:rsidRDefault="001879B6" w14:paraId="01D97841" w14:textId="77777777">
            <w:pPr>
              <w:spacing w:after="160" w:line="259" w:lineRule="auto"/>
              <w:rPr>
                <w:sz w:val="24"/>
                <w:szCs w:val="24"/>
              </w:rPr>
            </w:pPr>
            <w:r>
              <w:rPr>
                <w:sz w:val="24"/>
                <w:szCs w:val="24"/>
              </w:rPr>
              <w:t xml:space="preserve">1. </w:t>
            </w:r>
            <w:r w:rsidRPr="008A3F47">
              <w:rPr>
                <w:sz w:val="24"/>
                <w:szCs w:val="24"/>
              </w:rPr>
              <w:t xml:space="preserve">Display list of Request </w:t>
            </w:r>
          </w:p>
          <w:p w:rsidRPr="008A3F47" w:rsidR="001879B6" w:rsidP="000F3FCA" w:rsidRDefault="001879B6" w14:paraId="0EE7129C" w14:textId="77777777">
            <w:pPr>
              <w:spacing w:after="160" w:line="259" w:lineRule="auto"/>
              <w:rPr>
                <w:sz w:val="24"/>
                <w:szCs w:val="24"/>
              </w:rPr>
            </w:pPr>
          </w:p>
          <w:p w:rsidRPr="008A3F47" w:rsidR="001879B6" w:rsidP="000F3FCA" w:rsidRDefault="001879B6" w14:paraId="51C1989B" w14:textId="77777777">
            <w:pPr>
              <w:spacing w:after="160" w:line="259" w:lineRule="auto"/>
              <w:rPr>
                <w:sz w:val="24"/>
                <w:szCs w:val="24"/>
              </w:rPr>
            </w:pPr>
          </w:p>
          <w:p w:rsidRPr="008A3F47" w:rsidR="001879B6" w:rsidP="000F3FCA" w:rsidRDefault="001879B6" w14:paraId="0B084A0E" w14:textId="77777777">
            <w:pPr>
              <w:spacing w:after="160" w:line="259" w:lineRule="auto"/>
              <w:rPr>
                <w:sz w:val="24"/>
                <w:szCs w:val="24"/>
              </w:rPr>
            </w:pPr>
            <w:r w:rsidRPr="008A3F47">
              <w:rPr>
                <w:sz w:val="24"/>
                <w:szCs w:val="24"/>
              </w:rPr>
              <w:t>2. Display Request Details</w:t>
            </w:r>
          </w:p>
          <w:p w:rsidRPr="008A3F47" w:rsidR="001879B6" w:rsidP="000F3FCA" w:rsidRDefault="001879B6" w14:paraId="580DA319" w14:textId="77777777">
            <w:pPr>
              <w:spacing w:after="160" w:line="259" w:lineRule="auto"/>
              <w:rPr>
                <w:sz w:val="24"/>
                <w:szCs w:val="24"/>
              </w:rPr>
            </w:pPr>
          </w:p>
          <w:p w:rsidR="001879B6" w:rsidP="000F3FCA" w:rsidRDefault="001879B6" w14:paraId="1E36CFC6" w14:textId="77777777">
            <w:pPr>
              <w:spacing w:after="160" w:line="259" w:lineRule="auto"/>
              <w:rPr>
                <w:sz w:val="24"/>
                <w:szCs w:val="24"/>
              </w:rPr>
            </w:pPr>
          </w:p>
          <w:p w:rsidRPr="008A3F47" w:rsidR="001879B6" w:rsidP="000F3FCA" w:rsidRDefault="001879B6" w14:paraId="37CDA2AA" w14:textId="77777777">
            <w:pPr>
              <w:spacing w:after="160" w:line="259" w:lineRule="auto"/>
              <w:rPr>
                <w:sz w:val="24"/>
                <w:szCs w:val="24"/>
              </w:rPr>
            </w:pPr>
            <w:r w:rsidRPr="008A3F47">
              <w:rPr>
                <w:sz w:val="24"/>
                <w:szCs w:val="24"/>
              </w:rPr>
              <w:t>3.1 Update the Request Details</w:t>
            </w:r>
          </w:p>
          <w:p w:rsidRPr="008A3F47" w:rsidR="001879B6" w:rsidP="000F3FCA" w:rsidRDefault="001879B6" w14:paraId="66E63563" w14:textId="77777777">
            <w:pPr>
              <w:spacing w:after="160" w:line="259" w:lineRule="auto"/>
              <w:rPr>
                <w:sz w:val="24"/>
                <w:szCs w:val="24"/>
              </w:rPr>
            </w:pPr>
            <w:r w:rsidRPr="008A3F47">
              <w:rPr>
                <w:sz w:val="24"/>
                <w:szCs w:val="24"/>
              </w:rPr>
              <w:t>3.</w:t>
            </w:r>
            <w:r>
              <w:rPr>
                <w:sz w:val="24"/>
                <w:szCs w:val="24"/>
              </w:rPr>
              <w:t>2</w:t>
            </w:r>
            <w:r w:rsidRPr="008A3F47">
              <w:rPr>
                <w:sz w:val="24"/>
                <w:szCs w:val="24"/>
              </w:rPr>
              <w:t xml:space="preserve"> Send email for updates to the resident</w:t>
            </w:r>
          </w:p>
        </w:tc>
      </w:tr>
      <w:tr w:rsidRPr="008A3F47" w:rsidR="001879B6" w:rsidTr="000F3FCA" w14:paraId="6A79B5EB" w14:textId="77777777">
        <w:trPr>
          <w:trHeight w:val="1121"/>
        </w:trPr>
        <w:tc>
          <w:tcPr>
            <w:tcW w:w="2689" w:type="dxa"/>
            <w:shd w:val="clear" w:color="auto" w:fill="AC0000"/>
          </w:tcPr>
          <w:p w:rsidRPr="008A3F47" w:rsidR="001879B6" w:rsidP="000F3FCA" w:rsidRDefault="001879B6" w14:paraId="5EFA53A1" w14:textId="77777777">
            <w:pPr>
              <w:spacing w:after="160" w:line="259" w:lineRule="auto"/>
              <w:rPr>
                <w:b/>
                <w:sz w:val="24"/>
                <w:szCs w:val="24"/>
              </w:rPr>
            </w:pPr>
            <w:r w:rsidRPr="66924A3F">
              <w:rPr>
                <w:b/>
                <w:bCs/>
                <w:sz w:val="24"/>
                <w:szCs w:val="24"/>
              </w:rPr>
              <w:t>Alternate flow:</w:t>
            </w:r>
          </w:p>
        </w:tc>
        <w:tc>
          <w:tcPr>
            <w:tcW w:w="6661" w:type="dxa"/>
            <w:gridSpan w:val="2"/>
          </w:tcPr>
          <w:p w:rsidRPr="008A3F47" w:rsidR="001879B6" w:rsidP="000F3FCA" w:rsidRDefault="001879B6" w14:paraId="44673CAD" w14:textId="77777777">
            <w:pPr>
              <w:spacing w:after="160" w:line="259" w:lineRule="auto"/>
              <w:rPr>
                <w:sz w:val="24"/>
                <w:szCs w:val="24"/>
              </w:rPr>
            </w:pPr>
            <w:r w:rsidRPr="3F14390B">
              <w:rPr>
                <w:sz w:val="24"/>
                <w:szCs w:val="24"/>
              </w:rPr>
              <w:t xml:space="preserve">2.1 If the request is invalid, the status will be changed to denied. </w:t>
            </w:r>
          </w:p>
          <w:p w:rsidRPr="008A3F47" w:rsidR="001879B6" w:rsidP="000F3FCA" w:rsidRDefault="001879B6" w14:paraId="478F95FC" w14:textId="77777777">
            <w:pPr>
              <w:spacing w:after="160" w:line="259" w:lineRule="auto"/>
              <w:rPr>
                <w:sz w:val="24"/>
                <w:szCs w:val="24"/>
              </w:rPr>
            </w:pPr>
            <w:r w:rsidRPr="008A3F47">
              <w:rPr>
                <w:sz w:val="24"/>
                <w:szCs w:val="24"/>
              </w:rPr>
              <w:t>2.2 If the request is valid, the status will be changed to approved.</w:t>
            </w:r>
          </w:p>
        </w:tc>
      </w:tr>
    </w:tbl>
    <w:p w:rsidRPr="00890BCC" w:rsidR="001879B6" w:rsidP="001879B6" w:rsidRDefault="001879B6" w14:paraId="6D08623A" w14:textId="77777777">
      <w:pPr>
        <w:rPr>
          <w:color w:val="000000" w:themeColor="text1"/>
          <w:sz w:val="24"/>
          <w:szCs w:val="24"/>
        </w:rPr>
      </w:pPr>
    </w:p>
    <w:p w:rsidRPr="00890BCC" w:rsidR="001879B6" w:rsidP="001879B6" w:rsidRDefault="00890BCC" w14:paraId="75AD3E75" w14:textId="4FBF636F">
      <w:pPr>
        <w:pStyle w:val="Caption"/>
        <w:keepNext/>
        <w:jc w:val="center"/>
        <w:rPr>
          <w:i w:val="0"/>
          <w:color w:val="000000" w:themeColor="text1"/>
          <w:sz w:val="24"/>
          <w:szCs w:val="24"/>
        </w:rPr>
      </w:pPr>
      <w:bookmarkStart w:name="_Toc150781781" w:id="162"/>
      <w:bookmarkStart w:name="_Toc150946813" w:id="163"/>
      <w:bookmarkStart w:name="_Toc150947159" w:id="164"/>
      <w:r w:rsidRPr="00890BCC">
        <w:rPr>
          <w:i w:val="0"/>
          <w:iCs w:val="0"/>
          <w:color w:val="000000" w:themeColor="text1"/>
          <w:sz w:val="24"/>
          <w:szCs w:val="24"/>
        </w:rPr>
        <w:t xml:space="preserve">TABLE </w:t>
      </w:r>
      <w:r w:rsidRPr="00890BCC" w:rsidR="00534A7B">
        <w:rPr>
          <w:i w:val="0"/>
          <w:iCs w:val="0"/>
          <w:color w:val="000000" w:themeColor="text1"/>
          <w:sz w:val="24"/>
          <w:szCs w:val="24"/>
        </w:rPr>
        <w:fldChar w:fldCharType="begin"/>
      </w:r>
      <w:r w:rsidRPr="00890BCC" w:rsidR="00534A7B">
        <w:rPr>
          <w:i w:val="0"/>
          <w:iCs w:val="0"/>
          <w:color w:val="000000" w:themeColor="text1"/>
          <w:sz w:val="24"/>
          <w:szCs w:val="24"/>
        </w:rPr>
        <w:instrText xml:space="preserve"> SEQ TABLE \* ARABIC </w:instrText>
      </w:r>
      <w:r w:rsidRPr="00890BCC" w:rsidR="00534A7B">
        <w:rPr>
          <w:i w:val="0"/>
          <w:iCs w:val="0"/>
          <w:color w:val="000000" w:themeColor="text1"/>
          <w:sz w:val="24"/>
          <w:szCs w:val="24"/>
        </w:rPr>
        <w:fldChar w:fldCharType="separate"/>
      </w:r>
      <w:r w:rsidRPr="00890BCC">
        <w:rPr>
          <w:i w:val="0"/>
          <w:iCs w:val="0"/>
          <w:noProof/>
          <w:color w:val="000000" w:themeColor="text1"/>
          <w:sz w:val="24"/>
          <w:szCs w:val="24"/>
        </w:rPr>
        <w:t>28</w:t>
      </w:r>
      <w:r w:rsidRPr="00890BCC" w:rsidR="00534A7B">
        <w:rPr>
          <w:i w:val="0"/>
          <w:iCs w:val="0"/>
          <w:color w:val="000000" w:themeColor="text1"/>
          <w:sz w:val="24"/>
          <w:szCs w:val="24"/>
        </w:rPr>
        <w:fldChar w:fldCharType="end"/>
      </w:r>
      <w:r w:rsidRPr="00890BCC">
        <w:rPr>
          <w:i w:val="0"/>
          <w:iCs w:val="0"/>
          <w:color w:val="000000" w:themeColor="text1"/>
          <w:sz w:val="24"/>
          <w:szCs w:val="24"/>
        </w:rPr>
        <w:t xml:space="preserve"> </w:t>
      </w:r>
      <w:bookmarkEnd w:id="162"/>
      <w:r w:rsidRPr="00890BCC">
        <w:rPr>
          <w:i w:val="0"/>
          <w:iCs w:val="0"/>
          <w:color w:val="000000" w:themeColor="text1"/>
          <w:sz w:val="24"/>
          <w:szCs w:val="24"/>
        </w:rPr>
        <w:br/>
      </w:r>
      <w:r w:rsidRPr="00890BCC">
        <w:rPr>
          <w:i w:val="0"/>
          <w:iCs w:val="0"/>
          <w:color w:val="000000" w:themeColor="text1"/>
          <w:sz w:val="24"/>
          <w:szCs w:val="24"/>
        </w:rPr>
        <w:t>DENY DOCUMENT REQUEST</w:t>
      </w:r>
      <w:commentRangeStart w:id="165"/>
      <w:commentRangeEnd w:id="165"/>
      <w:r w:rsidRPr="00890BCC">
        <w:rPr>
          <w:rStyle w:val="CommentReference"/>
          <w:i w:val="0"/>
          <w:iCs w:val="0"/>
          <w:color w:val="000000" w:themeColor="text1"/>
          <w:sz w:val="24"/>
          <w:szCs w:val="24"/>
        </w:rPr>
        <w:commentReference w:id="165"/>
      </w:r>
      <w:bookmarkEnd w:id="163"/>
      <w:bookmarkEnd w:id="164"/>
    </w:p>
    <w:tbl>
      <w:tblPr>
        <w:tblStyle w:val="TableGrid"/>
        <w:tblW w:w="0" w:type="auto"/>
        <w:tblLook w:val="04A0" w:firstRow="1" w:lastRow="0" w:firstColumn="1" w:lastColumn="0" w:noHBand="0" w:noVBand="1"/>
      </w:tblPr>
      <w:tblGrid>
        <w:gridCol w:w="2689"/>
        <w:gridCol w:w="3330"/>
        <w:gridCol w:w="3331"/>
      </w:tblGrid>
      <w:tr w:rsidRPr="00456637" w:rsidR="001879B6" w:rsidTr="000F3FCA" w14:paraId="2419B12B" w14:textId="77777777">
        <w:trPr>
          <w:trHeight w:val="300"/>
        </w:trPr>
        <w:tc>
          <w:tcPr>
            <w:tcW w:w="2689" w:type="dxa"/>
            <w:shd w:val="clear" w:color="auto" w:fill="AC0000"/>
          </w:tcPr>
          <w:p w:rsidRPr="00456637" w:rsidR="001879B6" w:rsidP="000F3FCA" w:rsidRDefault="001879B6" w14:paraId="12420438" w14:textId="77777777">
            <w:pPr>
              <w:rPr>
                <w:b/>
                <w:sz w:val="24"/>
                <w:szCs w:val="24"/>
              </w:rPr>
            </w:pPr>
            <w:r>
              <w:rPr>
                <w:b/>
                <w:sz w:val="24"/>
                <w:szCs w:val="24"/>
              </w:rPr>
              <w:t>Use Case Number:</w:t>
            </w:r>
          </w:p>
        </w:tc>
        <w:tc>
          <w:tcPr>
            <w:tcW w:w="6661" w:type="dxa"/>
            <w:gridSpan w:val="2"/>
          </w:tcPr>
          <w:p w:rsidRPr="00456637" w:rsidR="001879B6" w:rsidP="000F3FCA" w:rsidRDefault="001879B6" w14:paraId="09A8999C" w14:textId="77777777">
            <w:pPr>
              <w:rPr>
                <w:sz w:val="24"/>
                <w:szCs w:val="24"/>
              </w:rPr>
            </w:pPr>
            <w:r w:rsidRPr="3029D617">
              <w:rPr>
                <w:sz w:val="24"/>
                <w:szCs w:val="24"/>
              </w:rPr>
              <w:t>UC 5.5</w:t>
            </w:r>
          </w:p>
        </w:tc>
      </w:tr>
      <w:tr w:rsidRPr="00456637" w:rsidR="001879B6" w:rsidTr="000F3FCA" w14:paraId="2A0ABF0A" w14:textId="77777777">
        <w:trPr>
          <w:trHeight w:val="300"/>
        </w:trPr>
        <w:tc>
          <w:tcPr>
            <w:tcW w:w="2689" w:type="dxa"/>
            <w:shd w:val="clear" w:color="auto" w:fill="AC0000"/>
          </w:tcPr>
          <w:p w:rsidRPr="00456637" w:rsidR="001879B6" w:rsidP="000F3FCA" w:rsidRDefault="001879B6" w14:paraId="08AE7AA4" w14:textId="77777777">
            <w:pPr>
              <w:spacing w:after="160" w:line="259" w:lineRule="auto"/>
              <w:rPr>
                <w:b/>
                <w:sz w:val="24"/>
                <w:szCs w:val="24"/>
              </w:rPr>
            </w:pPr>
            <w:r w:rsidRPr="00456637">
              <w:rPr>
                <w:b/>
                <w:sz w:val="24"/>
                <w:szCs w:val="24"/>
              </w:rPr>
              <w:t>Use Case Name:</w:t>
            </w:r>
          </w:p>
        </w:tc>
        <w:tc>
          <w:tcPr>
            <w:tcW w:w="6661" w:type="dxa"/>
            <w:gridSpan w:val="2"/>
          </w:tcPr>
          <w:p w:rsidRPr="00456637" w:rsidR="001879B6" w:rsidP="000F3FCA" w:rsidRDefault="001879B6" w14:paraId="28A3AC03" w14:textId="77777777">
            <w:pPr>
              <w:spacing w:after="160" w:line="259" w:lineRule="auto"/>
              <w:rPr>
                <w:sz w:val="24"/>
                <w:szCs w:val="24"/>
              </w:rPr>
            </w:pPr>
            <w:bookmarkStart w:name="_Hlk146781855" w:id="166"/>
            <w:r w:rsidRPr="3029D617">
              <w:rPr>
                <w:sz w:val="24"/>
                <w:szCs w:val="24"/>
              </w:rPr>
              <w:t>Deny Document Request</w:t>
            </w:r>
            <w:bookmarkEnd w:id="166"/>
          </w:p>
        </w:tc>
      </w:tr>
      <w:tr w:rsidRPr="00456637" w:rsidR="001879B6" w:rsidTr="000F3FCA" w14:paraId="43CDEE2B" w14:textId="77777777">
        <w:trPr>
          <w:trHeight w:val="300"/>
        </w:trPr>
        <w:tc>
          <w:tcPr>
            <w:tcW w:w="2689" w:type="dxa"/>
            <w:shd w:val="clear" w:color="auto" w:fill="AC0000"/>
          </w:tcPr>
          <w:p w:rsidRPr="00456637" w:rsidR="001879B6" w:rsidP="000F3FCA" w:rsidRDefault="001879B6" w14:paraId="794FB533" w14:textId="77777777">
            <w:pPr>
              <w:spacing w:after="160" w:line="259" w:lineRule="auto"/>
              <w:rPr>
                <w:b/>
                <w:sz w:val="24"/>
                <w:szCs w:val="24"/>
              </w:rPr>
            </w:pPr>
            <w:r w:rsidRPr="00456637">
              <w:rPr>
                <w:b/>
                <w:sz w:val="24"/>
                <w:szCs w:val="24"/>
              </w:rPr>
              <w:t>Actors:</w:t>
            </w:r>
          </w:p>
        </w:tc>
        <w:tc>
          <w:tcPr>
            <w:tcW w:w="6661" w:type="dxa"/>
            <w:gridSpan w:val="2"/>
          </w:tcPr>
          <w:p w:rsidRPr="00456637" w:rsidR="001879B6" w:rsidP="000F3FCA" w:rsidRDefault="001879B6" w14:paraId="01E76C2D" w14:textId="77777777">
            <w:pPr>
              <w:spacing w:after="160" w:line="259" w:lineRule="auto"/>
              <w:rPr>
                <w:sz w:val="24"/>
                <w:szCs w:val="24"/>
              </w:rPr>
            </w:pPr>
            <w:r w:rsidRPr="00456637">
              <w:rPr>
                <w:sz w:val="24"/>
                <w:szCs w:val="24"/>
              </w:rPr>
              <w:t>Barangay Secretary</w:t>
            </w:r>
          </w:p>
          <w:p w:rsidRPr="00456637" w:rsidR="001879B6" w:rsidP="000F3FCA" w:rsidRDefault="001879B6" w14:paraId="262DBD8F" w14:textId="77777777">
            <w:pPr>
              <w:spacing w:after="160" w:line="259" w:lineRule="auto"/>
              <w:rPr>
                <w:sz w:val="24"/>
                <w:szCs w:val="24"/>
              </w:rPr>
            </w:pPr>
            <w:r w:rsidRPr="00456637">
              <w:rPr>
                <w:sz w:val="24"/>
                <w:szCs w:val="24"/>
              </w:rPr>
              <w:t>Barangay Concern Manager</w:t>
            </w:r>
          </w:p>
        </w:tc>
      </w:tr>
      <w:tr w:rsidRPr="00456637" w:rsidR="001879B6" w:rsidTr="000F3FCA" w14:paraId="46D0C4E2" w14:textId="77777777">
        <w:trPr>
          <w:trHeight w:val="985"/>
        </w:trPr>
        <w:tc>
          <w:tcPr>
            <w:tcW w:w="2689" w:type="dxa"/>
            <w:shd w:val="clear" w:color="auto" w:fill="AC0000"/>
          </w:tcPr>
          <w:p w:rsidRPr="00456637" w:rsidR="001879B6" w:rsidP="000F3FCA" w:rsidRDefault="001879B6" w14:paraId="4E36C295" w14:textId="77777777">
            <w:pPr>
              <w:spacing w:after="160" w:line="259" w:lineRule="auto"/>
              <w:rPr>
                <w:b/>
                <w:sz w:val="24"/>
                <w:szCs w:val="24"/>
              </w:rPr>
            </w:pPr>
            <w:r w:rsidRPr="00456637">
              <w:rPr>
                <w:b/>
                <w:sz w:val="24"/>
                <w:szCs w:val="24"/>
              </w:rPr>
              <w:t>Preconditions:</w:t>
            </w:r>
          </w:p>
        </w:tc>
        <w:tc>
          <w:tcPr>
            <w:tcW w:w="6661" w:type="dxa"/>
            <w:gridSpan w:val="2"/>
          </w:tcPr>
          <w:p w:rsidRPr="00456637" w:rsidR="001879B6" w:rsidP="000F3FCA" w:rsidRDefault="001879B6" w14:paraId="25D3BB9A" w14:textId="7C3416E1">
            <w:pPr>
              <w:spacing w:after="160" w:line="259" w:lineRule="auto"/>
              <w:rPr>
                <w:sz w:val="24"/>
                <w:szCs w:val="24"/>
              </w:rPr>
            </w:pPr>
            <w:r>
              <w:rPr>
                <w:sz w:val="24"/>
                <w:szCs w:val="24"/>
              </w:rPr>
              <w:t xml:space="preserve"> The S</w:t>
            </w:r>
            <w:r w:rsidRPr="00456637">
              <w:rPr>
                <w:sz w:val="24"/>
                <w:szCs w:val="24"/>
              </w:rPr>
              <w:t>ecretary</w:t>
            </w:r>
            <w:r>
              <w:rPr>
                <w:sz w:val="24"/>
                <w:szCs w:val="24"/>
              </w:rPr>
              <w:t>/Concern Manager</w:t>
            </w:r>
            <w:r w:rsidRPr="00456637">
              <w:rPr>
                <w:sz w:val="24"/>
                <w:szCs w:val="24"/>
              </w:rPr>
              <w:t xml:space="preserve"> must be </w:t>
            </w:r>
            <w:r w:rsidRPr="00456637" w:rsidDel="003C69F8">
              <w:rPr>
                <w:sz w:val="24"/>
                <w:szCs w:val="24"/>
              </w:rPr>
              <w:t>logged</w:t>
            </w:r>
            <w:r>
              <w:rPr>
                <w:sz w:val="24"/>
                <w:szCs w:val="24"/>
              </w:rPr>
              <w:t xml:space="preserve"> in.</w:t>
            </w:r>
            <w:r w:rsidRPr="00456637">
              <w:rPr>
                <w:sz w:val="24"/>
                <w:szCs w:val="24"/>
              </w:rPr>
              <w:t xml:space="preserve">  </w:t>
            </w:r>
          </w:p>
        </w:tc>
      </w:tr>
      <w:tr w:rsidRPr="00456637" w:rsidR="001879B6" w:rsidTr="000F3FCA" w14:paraId="0CE10F17" w14:textId="77777777">
        <w:trPr>
          <w:trHeight w:val="1245"/>
        </w:trPr>
        <w:tc>
          <w:tcPr>
            <w:tcW w:w="2689" w:type="dxa"/>
            <w:shd w:val="clear" w:color="auto" w:fill="AC0000"/>
          </w:tcPr>
          <w:p w:rsidRPr="00456637" w:rsidR="001879B6" w:rsidP="000F3FCA" w:rsidRDefault="001879B6" w14:paraId="521DE5F2" w14:textId="77777777">
            <w:pPr>
              <w:spacing w:after="160" w:line="259" w:lineRule="auto"/>
              <w:rPr>
                <w:b/>
                <w:sz w:val="24"/>
                <w:szCs w:val="24"/>
              </w:rPr>
            </w:pPr>
            <w:r w:rsidRPr="00456637">
              <w:rPr>
                <w:b/>
                <w:sz w:val="24"/>
                <w:szCs w:val="24"/>
              </w:rPr>
              <w:t>Postconditions:</w:t>
            </w:r>
          </w:p>
        </w:tc>
        <w:tc>
          <w:tcPr>
            <w:tcW w:w="6661" w:type="dxa"/>
            <w:gridSpan w:val="2"/>
          </w:tcPr>
          <w:p w:rsidRPr="00456637" w:rsidR="001879B6" w:rsidP="000F3FCA" w:rsidRDefault="001879B6" w14:paraId="600B5891" w14:textId="7F08C7C9">
            <w:pPr>
              <w:spacing w:after="160" w:line="259" w:lineRule="auto"/>
              <w:rPr>
                <w:sz w:val="24"/>
                <w:szCs w:val="24"/>
              </w:rPr>
            </w:pPr>
            <w:r>
              <w:rPr>
                <w:sz w:val="24"/>
                <w:szCs w:val="24"/>
              </w:rPr>
              <w:t xml:space="preserve">The </w:t>
            </w:r>
            <w:r w:rsidRPr="00456637" w:rsidDel="003C69F8">
              <w:rPr>
                <w:sz w:val="24"/>
                <w:szCs w:val="24"/>
              </w:rPr>
              <w:t>S</w:t>
            </w:r>
            <w:r w:rsidRPr="00456637">
              <w:rPr>
                <w:sz w:val="24"/>
                <w:szCs w:val="24"/>
              </w:rPr>
              <w:t>ecretary</w:t>
            </w:r>
            <w:r>
              <w:rPr>
                <w:sz w:val="24"/>
                <w:szCs w:val="24"/>
              </w:rPr>
              <w:t>/Concern</w:t>
            </w:r>
            <w:r w:rsidRPr="00456637">
              <w:rPr>
                <w:sz w:val="24"/>
                <w:szCs w:val="24"/>
              </w:rPr>
              <w:t xml:space="preserve"> should be verified as Barangay Employee Account</w:t>
            </w:r>
            <w:r>
              <w:rPr>
                <w:sz w:val="24"/>
                <w:szCs w:val="24"/>
              </w:rPr>
              <w:t>.</w:t>
            </w:r>
          </w:p>
          <w:p w:rsidRPr="00456637" w:rsidR="001879B6" w:rsidP="000F3FCA" w:rsidRDefault="001879B6" w14:paraId="2E51A2D8" w14:textId="77777777">
            <w:pPr>
              <w:spacing w:after="160" w:line="259" w:lineRule="auto"/>
              <w:rPr>
                <w:sz w:val="24"/>
                <w:szCs w:val="24"/>
              </w:rPr>
            </w:pPr>
            <w:r w:rsidRPr="00456637">
              <w:rPr>
                <w:sz w:val="24"/>
                <w:szCs w:val="24"/>
              </w:rPr>
              <w:t>Employee account information will be stored in the Barangay Employee Database</w:t>
            </w:r>
            <w:r>
              <w:rPr>
                <w:sz w:val="24"/>
                <w:szCs w:val="24"/>
              </w:rPr>
              <w:t>.</w:t>
            </w:r>
          </w:p>
        </w:tc>
      </w:tr>
      <w:tr w:rsidRPr="00456637" w:rsidR="001879B6" w:rsidTr="000F3FCA" w14:paraId="6ECDDD53" w14:textId="77777777">
        <w:trPr>
          <w:trHeight w:val="238"/>
        </w:trPr>
        <w:tc>
          <w:tcPr>
            <w:tcW w:w="2689" w:type="dxa"/>
            <w:vMerge w:val="restart"/>
            <w:shd w:val="clear" w:color="auto" w:fill="AC0000"/>
          </w:tcPr>
          <w:p w:rsidRPr="00456637" w:rsidR="001879B6" w:rsidP="000F3FCA" w:rsidRDefault="001879B6" w14:paraId="310C97EF" w14:textId="77777777">
            <w:pPr>
              <w:spacing w:after="160" w:line="259" w:lineRule="auto"/>
              <w:rPr>
                <w:b/>
                <w:sz w:val="24"/>
                <w:szCs w:val="24"/>
              </w:rPr>
            </w:pPr>
            <w:r w:rsidRPr="00456637">
              <w:rPr>
                <w:b/>
                <w:sz w:val="24"/>
                <w:szCs w:val="24"/>
              </w:rPr>
              <w:t>Flow of Activities:</w:t>
            </w:r>
          </w:p>
        </w:tc>
        <w:tc>
          <w:tcPr>
            <w:tcW w:w="3330" w:type="dxa"/>
          </w:tcPr>
          <w:p w:rsidRPr="00456637" w:rsidR="001879B6" w:rsidP="000F3FCA" w:rsidRDefault="001879B6" w14:paraId="4B2D769A" w14:textId="77777777">
            <w:pPr>
              <w:spacing w:after="160" w:line="259" w:lineRule="auto"/>
              <w:rPr>
                <w:b/>
                <w:sz w:val="24"/>
                <w:szCs w:val="24"/>
              </w:rPr>
            </w:pPr>
            <w:r w:rsidRPr="00456637">
              <w:rPr>
                <w:b/>
                <w:sz w:val="24"/>
                <w:szCs w:val="24"/>
              </w:rPr>
              <w:t>Actor</w:t>
            </w:r>
          </w:p>
        </w:tc>
        <w:tc>
          <w:tcPr>
            <w:tcW w:w="3331" w:type="dxa"/>
          </w:tcPr>
          <w:p w:rsidRPr="00456637" w:rsidR="001879B6" w:rsidP="000F3FCA" w:rsidRDefault="001879B6" w14:paraId="2A2BD66D" w14:textId="77777777">
            <w:pPr>
              <w:spacing w:after="160" w:line="259" w:lineRule="auto"/>
              <w:rPr>
                <w:b/>
                <w:sz w:val="24"/>
                <w:szCs w:val="24"/>
              </w:rPr>
            </w:pPr>
            <w:r w:rsidRPr="00456637">
              <w:rPr>
                <w:b/>
                <w:sz w:val="24"/>
                <w:szCs w:val="24"/>
              </w:rPr>
              <w:t>System</w:t>
            </w:r>
          </w:p>
        </w:tc>
      </w:tr>
      <w:tr w:rsidRPr="00456637" w:rsidR="001879B6" w:rsidTr="2334F8B0" w14:paraId="3949E7BC" w14:textId="77777777">
        <w:trPr>
          <w:trHeight w:val="841"/>
        </w:trPr>
        <w:tc>
          <w:tcPr>
            <w:tcW w:w="2689" w:type="dxa"/>
            <w:vMerge/>
          </w:tcPr>
          <w:p w:rsidRPr="00456637" w:rsidR="001879B6" w:rsidP="000F3FCA" w:rsidRDefault="001879B6" w14:paraId="6AB0AF2A" w14:textId="77777777">
            <w:pPr>
              <w:spacing w:after="160" w:line="259" w:lineRule="auto"/>
              <w:rPr>
                <w:b/>
                <w:sz w:val="24"/>
                <w:szCs w:val="24"/>
              </w:rPr>
            </w:pPr>
          </w:p>
        </w:tc>
        <w:tc>
          <w:tcPr>
            <w:tcW w:w="3330" w:type="dxa"/>
          </w:tcPr>
          <w:p w:rsidRPr="00456637" w:rsidR="001879B6" w:rsidP="000F3FCA" w:rsidRDefault="001879B6" w14:paraId="173CBB66" w14:textId="77777777">
            <w:pPr>
              <w:spacing w:after="160" w:line="259" w:lineRule="auto"/>
              <w:rPr>
                <w:sz w:val="24"/>
                <w:szCs w:val="24"/>
              </w:rPr>
            </w:pPr>
            <w:r w:rsidRPr="2B06E459">
              <w:rPr>
                <w:sz w:val="24"/>
                <w:szCs w:val="24"/>
              </w:rPr>
              <w:t>1. Barangay Secretary/ Barangay Concern Manager click the Process Concern.</w:t>
            </w:r>
          </w:p>
          <w:p w:rsidR="001879B6" w:rsidP="000F3FCA" w:rsidRDefault="001879B6" w14:paraId="0FEDE311" w14:textId="77777777">
            <w:pPr>
              <w:spacing w:after="160" w:line="259" w:lineRule="auto"/>
              <w:rPr>
                <w:sz w:val="24"/>
                <w:szCs w:val="24"/>
              </w:rPr>
            </w:pPr>
          </w:p>
          <w:p w:rsidRPr="00456637" w:rsidR="001879B6" w:rsidP="000F3FCA" w:rsidRDefault="001879B6" w14:paraId="342CC0B1" w14:textId="77777777">
            <w:pPr>
              <w:spacing w:after="160" w:line="259" w:lineRule="auto"/>
              <w:rPr>
                <w:sz w:val="24"/>
                <w:szCs w:val="24"/>
              </w:rPr>
            </w:pPr>
            <w:r w:rsidRPr="00456637">
              <w:rPr>
                <w:sz w:val="24"/>
                <w:szCs w:val="24"/>
              </w:rPr>
              <w:t>2. Barangay Secretary/ Barangay Concern Manager click the view of the concern to be processed.</w:t>
            </w:r>
          </w:p>
          <w:p w:rsidRPr="00456637" w:rsidR="001879B6" w:rsidP="000F3FCA" w:rsidRDefault="001879B6" w14:paraId="33E92503" w14:textId="77777777">
            <w:pPr>
              <w:spacing w:after="160" w:line="259" w:lineRule="auto"/>
              <w:rPr>
                <w:sz w:val="24"/>
                <w:szCs w:val="24"/>
              </w:rPr>
            </w:pPr>
          </w:p>
          <w:p w:rsidRPr="00456637" w:rsidR="001879B6" w:rsidP="000F3FCA" w:rsidRDefault="001879B6" w14:paraId="123DAE59" w14:textId="77777777">
            <w:pPr>
              <w:spacing w:after="160" w:line="259" w:lineRule="auto"/>
              <w:rPr>
                <w:sz w:val="24"/>
                <w:szCs w:val="24"/>
              </w:rPr>
            </w:pPr>
            <w:r w:rsidRPr="00456637">
              <w:rPr>
                <w:sz w:val="24"/>
                <w:szCs w:val="24"/>
              </w:rPr>
              <w:t>3. Barangay Secretary/ Barangay Concern Manager forward the concern to necessary department</w:t>
            </w:r>
            <w:r>
              <w:rPr>
                <w:sz w:val="24"/>
                <w:szCs w:val="24"/>
              </w:rPr>
              <w:t>.</w:t>
            </w:r>
          </w:p>
          <w:p w:rsidRPr="00456637" w:rsidR="001879B6" w:rsidP="000F3FCA" w:rsidRDefault="001879B6" w14:paraId="63564008" w14:textId="77777777">
            <w:pPr>
              <w:spacing w:after="160" w:line="259" w:lineRule="auto"/>
              <w:rPr>
                <w:sz w:val="24"/>
                <w:szCs w:val="24"/>
              </w:rPr>
            </w:pPr>
          </w:p>
          <w:p w:rsidRPr="00456637" w:rsidR="001879B6" w:rsidP="000F3FCA" w:rsidRDefault="001879B6" w14:paraId="7EE3597B" w14:textId="77777777">
            <w:pPr>
              <w:spacing w:after="160" w:line="259" w:lineRule="auto"/>
              <w:rPr>
                <w:sz w:val="24"/>
                <w:szCs w:val="24"/>
              </w:rPr>
            </w:pPr>
            <w:r w:rsidRPr="00456637">
              <w:rPr>
                <w:sz w:val="24"/>
                <w:szCs w:val="24"/>
              </w:rPr>
              <w:t>4. Barangay Secretary/ Barangay Concern Manager change the status of the Concern Details</w:t>
            </w:r>
            <w:r>
              <w:rPr>
                <w:sz w:val="24"/>
                <w:szCs w:val="24"/>
              </w:rPr>
              <w:t>.</w:t>
            </w:r>
          </w:p>
          <w:p w:rsidRPr="00456637" w:rsidR="001879B6" w:rsidP="000F3FCA" w:rsidRDefault="001879B6" w14:paraId="72ECB712" w14:textId="77777777">
            <w:pPr>
              <w:spacing w:after="160" w:line="259" w:lineRule="auto"/>
              <w:rPr>
                <w:sz w:val="24"/>
                <w:szCs w:val="24"/>
              </w:rPr>
            </w:pPr>
          </w:p>
        </w:tc>
        <w:tc>
          <w:tcPr>
            <w:tcW w:w="3331" w:type="dxa"/>
          </w:tcPr>
          <w:p w:rsidR="001879B6" w:rsidP="000F3FCA" w:rsidRDefault="001879B6" w14:paraId="7E38233F" w14:textId="77777777">
            <w:pPr>
              <w:spacing w:after="160" w:line="259" w:lineRule="auto"/>
              <w:rPr>
                <w:sz w:val="24"/>
                <w:szCs w:val="24"/>
              </w:rPr>
            </w:pPr>
            <w:r>
              <w:rPr>
                <w:sz w:val="24"/>
                <w:szCs w:val="24"/>
              </w:rPr>
              <w:t xml:space="preserve">1. </w:t>
            </w:r>
            <w:r w:rsidRPr="2B06E459">
              <w:rPr>
                <w:sz w:val="24"/>
                <w:szCs w:val="24"/>
              </w:rPr>
              <w:t>Display list of Concerns</w:t>
            </w:r>
            <w:r>
              <w:br/>
            </w:r>
            <w:r>
              <w:br/>
            </w:r>
          </w:p>
          <w:p w:rsidRPr="00456637" w:rsidR="001879B6" w:rsidP="000F3FCA" w:rsidRDefault="001879B6" w14:paraId="4AAD35E0" w14:textId="77777777">
            <w:pPr>
              <w:spacing w:after="160" w:line="259" w:lineRule="auto"/>
              <w:rPr>
                <w:sz w:val="24"/>
                <w:szCs w:val="24"/>
              </w:rPr>
            </w:pPr>
          </w:p>
          <w:p w:rsidRPr="00456637" w:rsidR="001879B6" w:rsidP="000F3FCA" w:rsidRDefault="001879B6" w14:paraId="71F8B44E" w14:textId="77777777">
            <w:pPr>
              <w:spacing w:after="160" w:line="259" w:lineRule="auto"/>
              <w:rPr>
                <w:sz w:val="24"/>
                <w:szCs w:val="24"/>
              </w:rPr>
            </w:pPr>
            <w:r w:rsidRPr="00456637">
              <w:rPr>
                <w:sz w:val="24"/>
                <w:szCs w:val="24"/>
              </w:rPr>
              <w:t>2. Display Concern Details</w:t>
            </w:r>
          </w:p>
          <w:p w:rsidRPr="00456637" w:rsidR="001879B6" w:rsidP="000F3FCA" w:rsidRDefault="001879B6" w14:paraId="6D29FDAF" w14:textId="77777777">
            <w:pPr>
              <w:spacing w:after="160" w:line="259" w:lineRule="auto"/>
              <w:rPr>
                <w:sz w:val="24"/>
                <w:szCs w:val="24"/>
              </w:rPr>
            </w:pPr>
          </w:p>
          <w:p w:rsidRPr="00456637" w:rsidR="001879B6" w:rsidP="000F3FCA" w:rsidRDefault="001879B6" w14:paraId="7EF60B65" w14:textId="77777777">
            <w:pPr>
              <w:spacing w:after="160" w:line="259" w:lineRule="auto"/>
              <w:rPr>
                <w:sz w:val="24"/>
                <w:szCs w:val="24"/>
              </w:rPr>
            </w:pPr>
            <w:r>
              <w:rPr>
                <w:sz w:val="24"/>
                <w:szCs w:val="24"/>
              </w:rPr>
              <w:br/>
            </w:r>
          </w:p>
          <w:p w:rsidRPr="00456637" w:rsidR="001879B6" w:rsidP="000F3FCA" w:rsidRDefault="001879B6" w14:paraId="40202664" w14:textId="77777777">
            <w:pPr>
              <w:rPr>
                <w:sz w:val="24"/>
                <w:szCs w:val="24"/>
              </w:rPr>
            </w:pPr>
            <w:r>
              <w:rPr>
                <w:sz w:val="24"/>
                <w:szCs w:val="24"/>
              </w:rPr>
              <w:t>3. Forwards and process’ the concern</w:t>
            </w:r>
          </w:p>
          <w:p w:rsidR="001879B6" w:rsidP="000F3FCA" w:rsidRDefault="001879B6" w14:paraId="2C6D982E" w14:textId="77777777">
            <w:pPr>
              <w:rPr>
                <w:sz w:val="24"/>
                <w:szCs w:val="24"/>
              </w:rPr>
            </w:pPr>
          </w:p>
          <w:p w:rsidR="001879B6" w:rsidP="000F3FCA" w:rsidRDefault="001879B6" w14:paraId="0373EBFD" w14:textId="77777777">
            <w:pPr>
              <w:rPr>
                <w:sz w:val="24"/>
                <w:szCs w:val="24"/>
              </w:rPr>
            </w:pPr>
          </w:p>
          <w:p w:rsidR="001879B6" w:rsidP="000F3FCA" w:rsidRDefault="001879B6" w14:paraId="11310322" w14:textId="77777777">
            <w:pPr>
              <w:rPr>
                <w:sz w:val="24"/>
                <w:szCs w:val="24"/>
              </w:rPr>
            </w:pPr>
          </w:p>
          <w:p w:rsidRPr="00456637" w:rsidR="001879B6" w:rsidP="000F3FCA" w:rsidRDefault="001879B6" w14:paraId="2051E800" w14:textId="77777777">
            <w:pPr>
              <w:rPr>
                <w:sz w:val="24"/>
                <w:szCs w:val="24"/>
              </w:rPr>
            </w:pPr>
            <w:r>
              <w:rPr>
                <w:sz w:val="24"/>
                <w:szCs w:val="24"/>
              </w:rPr>
              <w:br/>
            </w:r>
          </w:p>
          <w:p w:rsidRPr="00456637" w:rsidR="001879B6" w:rsidP="000F3FCA" w:rsidRDefault="001879B6" w14:paraId="013E07C5" w14:textId="77777777">
            <w:pPr>
              <w:spacing w:after="160" w:line="259" w:lineRule="auto"/>
              <w:rPr>
                <w:sz w:val="24"/>
                <w:szCs w:val="24"/>
              </w:rPr>
            </w:pPr>
            <w:r w:rsidRPr="00456637">
              <w:rPr>
                <w:sz w:val="24"/>
                <w:szCs w:val="24"/>
              </w:rPr>
              <w:t>4.1Update the Concern Details</w:t>
            </w:r>
          </w:p>
          <w:p w:rsidRPr="00456637" w:rsidR="001879B6" w:rsidP="000F3FCA" w:rsidRDefault="001879B6" w14:paraId="43BCB3C8" w14:textId="77777777">
            <w:pPr>
              <w:spacing w:after="160" w:line="259" w:lineRule="auto"/>
              <w:rPr>
                <w:sz w:val="24"/>
                <w:szCs w:val="24"/>
              </w:rPr>
            </w:pPr>
            <w:r w:rsidRPr="00456637">
              <w:rPr>
                <w:sz w:val="24"/>
                <w:szCs w:val="24"/>
              </w:rPr>
              <w:t>4.2 Send email for updates to the resident</w:t>
            </w:r>
            <w:r>
              <w:rPr>
                <w:sz w:val="24"/>
                <w:szCs w:val="24"/>
              </w:rPr>
              <w:t>.</w:t>
            </w:r>
          </w:p>
        </w:tc>
      </w:tr>
      <w:tr w:rsidRPr="00456637" w:rsidR="001879B6" w:rsidTr="000F3FCA" w14:paraId="67CED321" w14:textId="77777777">
        <w:trPr>
          <w:trHeight w:val="1121"/>
        </w:trPr>
        <w:tc>
          <w:tcPr>
            <w:tcW w:w="2689" w:type="dxa"/>
            <w:shd w:val="clear" w:color="auto" w:fill="AC0000"/>
          </w:tcPr>
          <w:p w:rsidRPr="00456637" w:rsidR="001879B6" w:rsidP="000F3FCA" w:rsidRDefault="001879B6" w14:paraId="634BE1B3" w14:textId="77777777">
            <w:pPr>
              <w:spacing w:after="160" w:line="259" w:lineRule="auto"/>
              <w:rPr>
                <w:b/>
                <w:sz w:val="24"/>
                <w:szCs w:val="24"/>
              </w:rPr>
            </w:pPr>
            <w:r>
              <w:rPr>
                <w:b/>
                <w:sz w:val="24"/>
                <w:szCs w:val="24"/>
              </w:rPr>
              <w:t>Alternate Flow</w:t>
            </w:r>
            <w:r w:rsidRPr="00456637">
              <w:rPr>
                <w:b/>
                <w:sz w:val="24"/>
                <w:szCs w:val="24"/>
              </w:rPr>
              <w:t>:</w:t>
            </w:r>
          </w:p>
        </w:tc>
        <w:tc>
          <w:tcPr>
            <w:tcW w:w="6661" w:type="dxa"/>
            <w:gridSpan w:val="2"/>
          </w:tcPr>
          <w:p w:rsidRPr="00456637" w:rsidR="001879B6" w:rsidP="000F3FCA" w:rsidRDefault="001879B6" w14:paraId="711E7806" w14:textId="77777777">
            <w:pPr>
              <w:spacing w:after="160" w:line="259" w:lineRule="auto"/>
              <w:rPr>
                <w:sz w:val="24"/>
                <w:szCs w:val="24"/>
              </w:rPr>
            </w:pPr>
            <w:r w:rsidRPr="00456637">
              <w:rPr>
                <w:sz w:val="24"/>
                <w:szCs w:val="24"/>
              </w:rPr>
              <w:t xml:space="preserve">2.1 If the concern is invalid, the status will be changed to denied. </w:t>
            </w:r>
          </w:p>
          <w:p w:rsidRPr="00456637" w:rsidR="001879B6" w:rsidP="000F3FCA" w:rsidRDefault="001879B6" w14:paraId="38EF82E1" w14:textId="77777777">
            <w:pPr>
              <w:spacing w:after="160" w:line="259" w:lineRule="auto"/>
              <w:rPr>
                <w:sz w:val="24"/>
                <w:szCs w:val="24"/>
              </w:rPr>
            </w:pPr>
          </w:p>
          <w:p w:rsidRPr="00456637" w:rsidR="001879B6" w:rsidP="000F3FCA" w:rsidRDefault="001879B6" w14:paraId="577CBF96" w14:textId="77777777">
            <w:pPr>
              <w:spacing w:after="160" w:line="259" w:lineRule="auto"/>
              <w:rPr>
                <w:sz w:val="24"/>
                <w:szCs w:val="24"/>
              </w:rPr>
            </w:pPr>
            <w:r w:rsidRPr="00456637">
              <w:rPr>
                <w:sz w:val="24"/>
                <w:szCs w:val="24"/>
              </w:rPr>
              <w:t>2.2 If the concern is valid, the status will be changed to approved.</w:t>
            </w:r>
          </w:p>
        </w:tc>
      </w:tr>
    </w:tbl>
    <w:p w:rsidRPr="00890BCC" w:rsidR="001879B6" w:rsidP="001879B6" w:rsidRDefault="001879B6" w14:paraId="04867993" w14:textId="77777777">
      <w:pPr>
        <w:rPr>
          <w:b/>
          <w:color w:val="000000" w:themeColor="text1"/>
          <w:sz w:val="24"/>
          <w:szCs w:val="24"/>
        </w:rPr>
      </w:pPr>
    </w:p>
    <w:p w:rsidRPr="00890BCC" w:rsidR="001879B6" w:rsidP="001879B6" w:rsidRDefault="00890BCC" w14:paraId="35F2B50D" w14:textId="6DDBFCAC">
      <w:pPr>
        <w:pStyle w:val="Caption"/>
        <w:keepNext/>
        <w:jc w:val="center"/>
        <w:rPr>
          <w:i w:val="0"/>
          <w:color w:val="000000" w:themeColor="text1"/>
          <w:sz w:val="24"/>
          <w:szCs w:val="24"/>
        </w:rPr>
      </w:pPr>
      <w:bookmarkStart w:name="_Toc150781782" w:id="167"/>
      <w:bookmarkStart w:name="_Toc150946814" w:id="168"/>
      <w:bookmarkStart w:name="_Toc150947160" w:id="169"/>
      <w:r w:rsidRPr="00890BCC">
        <w:rPr>
          <w:i w:val="0"/>
          <w:iCs w:val="0"/>
          <w:color w:val="000000" w:themeColor="text1"/>
          <w:sz w:val="24"/>
          <w:szCs w:val="24"/>
        </w:rPr>
        <w:t xml:space="preserve">TABLE </w:t>
      </w:r>
      <w:r w:rsidRPr="00890BCC" w:rsidR="00534A7B">
        <w:rPr>
          <w:i w:val="0"/>
          <w:iCs w:val="0"/>
          <w:color w:val="000000" w:themeColor="text1"/>
          <w:sz w:val="24"/>
          <w:szCs w:val="24"/>
        </w:rPr>
        <w:fldChar w:fldCharType="begin"/>
      </w:r>
      <w:r w:rsidRPr="00890BCC" w:rsidR="00534A7B">
        <w:rPr>
          <w:i w:val="0"/>
          <w:iCs w:val="0"/>
          <w:color w:val="000000" w:themeColor="text1"/>
          <w:sz w:val="24"/>
          <w:szCs w:val="24"/>
        </w:rPr>
        <w:instrText xml:space="preserve"> SEQ TABLE \* ARABIC </w:instrText>
      </w:r>
      <w:r w:rsidRPr="00890BCC" w:rsidR="00534A7B">
        <w:rPr>
          <w:i w:val="0"/>
          <w:iCs w:val="0"/>
          <w:color w:val="000000" w:themeColor="text1"/>
          <w:sz w:val="24"/>
          <w:szCs w:val="24"/>
        </w:rPr>
        <w:fldChar w:fldCharType="separate"/>
      </w:r>
      <w:r w:rsidRPr="00890BCC">
        <w:rPr>
          <w:i w:val="0"/>
          <w:iCs w:val="0"/>
          <w:noProof/>
          <w:color w:val="000000" w:themeColor="text1"/>
          <w:sz w:val="24"/>
          <w:szCs w:val="24"/>
        </w:rPr>
        <w:t>29</w:t>
      </w:r>
      <w:r w:rsidRPr="00890BCC" w:rsidR="00534A7B">
        <w:rPr>
          <w:i w:val="0"/>
          <w:iCs w:val="0"/>
          <w:color w:val="000000" w:themeColor="text1"/>
          <w:sz w:val="24"/>
          <w:szCs w:val="24"/>
        </w:rPr>
        <w:fldChar w:fldCharType="end"/>
      </w:r>
      <w:r w:rsidRPr="00890BCC">
        <w:rPr>
          <w:i w:val="0"/>
          <w:iCs w:val="0"/>
          <w:color w:val="000000" w:themeColor="text1"/>
          <w:sz w:val="24"/>
          <w:szCs w:val="24"/>
        </w:rPr>
        <w:t xml:space="preserve"> </w:t>
      </w:r>
      <w:bookmarkEnd w:id="167"/>
      <w:r w:rsidRPr="00890BCC">
        <w:rPr>
          <w:i w:val="0"/>
          <w:iCs w:val="0"/>
          <w:color w:val="000000" w:themeColor="text1"/>
          <w:sz w:val="24"/>
          <w:szCs w:val="24"/>
        </w:rPr>
        <w:br/>
      </w:r>
      <w:r w:rsidRPr="00890BCC">
        <w:rPr>
          <w:i w:val="0"/>
          <w:iCs w:val="0"/>
          <w:color w:val="000000" w:themeColor="text1"/>
          <w:sz w:val="24"/>
          <w:szCs w:val="24"/>
        </w:rPr>
        <w:t>APPROVE DOCUMENT REQUEST</w:t>
      </w:r>
      <w:commentRangeStart w:id="170"/>
      <w:commentRangeEnd w:id="170"/>
      <w:r w:rsidRPr="00890BCC">
        <w:rPr>
          <w:rStyle w:val="CommentReference"/>
          <w:i w:val="0"/>
          <w:iCs w:val="0"/>
          <w:color w:val="000000" w:themeColor="text1"/>
          <w:sz w:val="24"/>
          <w:szCs w:val="24"/>
        </w:rPr>
        <w:commentReference w:id="170"/>
      </w:r>
      <w:bookmarkEnd w:id="168"/>
      <w:bookmarkEnd w:id="169"/>
    </w:p>
    <w:tbl>
      <w:tblPr>
        <w:tblStyle w:val="TableGrid"/>
        <w:tblW w:w="0" w:type="auto"/>
        <w:tblLook w:val="04A0" w:firstRow="1" w:lastRow="0" w:firstColumn="1" w:lastColumn="0" w:noHBand="0" w:noVBand="1"/>
      </w:tblPr>
      <w:tblGrid>
        <w:gridCol w:w="2689"/>
        <w:gridCol w:w="3330"/>
        <w:gridCol w:w="3331"/>
      </w:tblGrid>
      <w:tr w:rsidRPr="008A3F47" w:rsidR="001879B6" w:rsidTr="000F3FCA" w14:paraId="635710FC" w14:textId="77777777">
        <w:tc>
          <w:tcPr>
            <w:tcW w:w="2689" w:type="dxa"/>
            <w:shd w:val="clear" w:color="auto" w:fill="AC0000"/>
          </w:tcPr>
          <w:p w:rsidRPr="008A3F47" w:rsidR="001879B6" w:rsidP="000F3FCA" w:rsidRDefault="001879B6" w14:paraId="3B18737D" w14:textId="77777777">
            <w:pPr>
              <w:rPr>
                <w:b/>
                <w:sz w:val="24"/>
                <w:szCs w:val="24"/>
              </w:rPr>
            </w:pPr>
            <w:bookmarkStart w:name="_Hlk146781876" w:id="171"/>
            <w:r w:rsidRPr="00CB0E22">
              <w:rPr>
                <w:b/>
                <w:sz w:val="24"/>
                <w:szCs w:val="24"/>
              </w:rPr>
              <w:t>Use Case Number</w:t>
            </w:r>
          </w:p>
        </w:tc>
        <w:tc>
          <w:tcPr>
            <w:tcW w:w="6661" w:type="dxa"/>
            <w:gridSpan w:val="2"/>
          </w:tcPr>
          <w:p w:rsidRPr="008A3F47" w:rsidR="001879B6" w:rsidP="000F3FCA" w:rsidRDefault="001879B6" w14:paraId="34134BFE" w14:textId="77777777">
            <w:pPr>
              <w:rPr>
                <w:sz w:val="24"/>
                <w:szCs w:val="24"/>
              </w:rPr>
            </w:pPr>
            <w:r w:rsidRPr="3029D617">
              <w:rPr>
                <w:sz w:val="24"/>
                <w:szCs w:val="24"/>
              </w:rPr>
              <w:t xml:space="preserve">UC </w:t>
            </w:r>
            <w:r>
              <w:rPr>
                <w:sz w:val="24"/>
                <w:szCs w:val="24"/>
              </w:rPr>
              <w:t>6</w:t>
            </w:r>
            <w:r w:rsidRPr="3029D617">
              <w:rPr>
                <w:sz w:val="24"/>
                <w:szCs w:val="24"/>
              </w:rPr>
              <w:t>.</w:t>
            </w:r>
            <w:r>
              <w:rPr>
                <w:sz w:val="24"/>
                <w:szCs w:val="24"/>
              </w:rPr>
              <w:t>1</w:t>
            </w:r>
          </w:p>
        </w:tc>
      </w:tr>
      <w:tr w:rsidRPr="008A3F47" w:rsidR="001879B6" w:rsidTr="000F3FCA" w14:paraId="77E9CFDF" w14:textId="77777777">
        <w:tc>
          <w:tcPr>
            <w:tcW w:w="2689" w:type="dxa"/>
            <w:shd w:val="clear" w:color="auto" w:fill="AC0000"/>
          </w:tcPr>
          <w:p w:rsidRPr="008A3F47" w:rsidR="001879B6" w:rsidP="000F3FCA" w:rsidRDefault="001879B6" w14:paraId="1E3378DA" w14:textId="77777777">
            <w:pPr>
              <w:spacing w:after="160" w:line="259" w:lineRule="auto"/>
              <w:rPr>
                <w:b/>
                <w:sz w:val="24"/>
                <w:szCs w:val="24"/>
              </w:rPr>
            </w:pPr>
            <w:r w:rsidRPr="008A3F47">
              <w:rPr>
                <w:b/>
                <w:sz w:val="24"/>
                <w:szCs w:val="24"/>
              </w:rPr>
              <w:t>Use Case Name:</w:t>
            </w:r>
          </w:p>
        </w:tc>
        <w:tc>
          <w:tcPr>
            <w:tcW w:w="6661" w:type="dxa"/>
            <w:gridSpan w:val="2"/>
          </w:tcPr>
          <w:p w:rsidRPr="008A3F47" w:rsidR="001879B6" w:rsidP="000F3FCA" w:rsidRDefault="001879B6" w14:paraId="37B00CDA" w14:textId="77777777">
            <w:pPr>
              <w:spacing w:after="160" w:line="259" w:lineRule="auto"/>
              <w:rPr>
                <w:sz w:val="24"/>
                <w:szCs w:val="24"/>
              </w:rPr>
            </w:pPr>
            <w:r w:rsidRPr="3029D617">
              <w:rPr>
                <w:sz w:val="24"/>
                <w:szCs w:val="24"/>
              </w:rPr>
              <w:t>Approve Document Request</w:t>
            </w:r>
          </w:p>
        </w:tc>
      </w:tr>
      <w:bookmarkEnd w:id="171"/>
      <w:tr w:rsidRPr="008A3F47" w:rsidR="001879B6" w:rsidTr="000F3FCA" w14:paraId="1DD56870" w14:textId="77777777">
        <w:tc>
          <w:tcPr>
            <w:tcW w:w="2689" w:type="dxa"/>
            <w:shd w:val="clear" w:color="auto" w:fill="AC0000"/>
          </w:tcPr>
          <w:p w:rsidRPr="008A3F47" w:rsidR="001879B6" w:rsidP="000F3FCA" w:rsidRDefault="001879B6" w14:paraId="5FD8A58E" w14:textId="77777777">
            <w:pPr>
              <w:spacing w:after="160" w:line="259" w:lineRule="auto"/>
              <w:rPr>
                <w:b/>
                <w:sz w:val="24"/>
                <w:szCs w:val="24"/>
              </w:rPr>
            </w:pPr>
            <w:r w:rsidRPr="008A3F47">
              <w:rPr>
                <w:b/>
                <w:sz w:val="24"/>
                <w:szCs w:val="24"/>
              </w:rPr>
              <w:t>Actors:</w:t>
            </w:r>
          </w:p>
        </w:tc>
        <w:tc>
          <w:tcPr>
            <w:tcW w:w="6661" w:type="dxa"/>
            <w:gridSpan w:val="2"/>
          </w:tcPr>
          <w:p w:rsidR="001879B6" w:rsidP="000F3FCA" w:rsidRDefault="001879B6" w14:paraId="1554290E" w14:textId="77777777">
            <w:pPr>
              <w:spacing w:after="160" w:line="259" w:lineRule="auto"/>
              <w:rPr>
                <w:sz w:val="24"/>
                <w:szCs w:val="24"/>
              </w:rPr>
            </w:pPr>
            <w:r>
              <w:rPr>
                <w:sz w:val="24"/>
                <w:szCs w:val="24"/>
              </w:rPr>
              <w:t>Barangay Secretary</w:t>
            </w:r>
          </w:p>
          <w:p w:rsidRPr="008A3F47" w:rsidR="001879B6" w:rsidP="000F3FCA" w:rsidRDefault="001879B6" w14:paraId="58B7CA36" w14:textId="77777777">
            <w:pPr>
              <w:spacing w:after="160" w:line="259" w:lineRule="auto"/>
              <w:rPr>
                <w:sz w:val="24"/>
                <w:szCs w:val="24"/>
              </w:rPr>
            </w:pPr>
            <w:r>
              <w:rPr>
                <w:sz w:val="24"/>
                <w:szCs w:val="24"/>
              </w:rPr>
              <w:t>Barangay Concern Manager</w:t>
            </w:r>
          </w:p>
        </w:tc>
      </w:tr>
      <w:tr w:rsidRPr="008A3F47" w:rsidR="001879B6" w:rsidTr="000F3FCA" w14:paraId="7571FDA8" w14:textId="77777777">
        <w:trPr>
          <w:trHeight w:val="985"/>
        </w:trPr>
        <w:tc>
          <w:tcPr>
            <w:tcW w:w="2689" w:type="dxa"/>
            <w:shd w:val="clear" w:color="auto" w:fill="AC0000"/>
          </w:tcPr>
          <w:p w:rsidRPr="008A3F47" w:rsidR="001879B6" w:rsidP="000F3FCA" w:rsidRDefault="001879B6" w14:paraId="1F145CF8" w14:textId="77777777">
            <w:pPr>
              <w:spacing w:after="160" w:line="259" w:lineRule="auto"/>
              <w:rPr>
                <w:b/>
                <w:sz w:val="24"/>
                <w:szCs w:val="24"/>
              </w:rPr>
            </w:pPr>
            <w:r w:rsidRPr="008A3F47">
              <w:rPr>
                <w:b/>
                <w:sz w:val="24"/>
                <w:szCs w:val="24"/>
              </w:rPr>
              <w:t>Preconditions:</w:t>
            </w:r>
          </w:p>
        </w:tc>
        <w:tc>
          <w:tcPr>
            <w:tcW w:w="6661" w:type="dxa"/>
            <w:gridSpan w:val="2"/>
          </w:tcPr>
          <w:p w:rsidRPr="008A3F47" w:rsidR="001879B6" w:rsidP="000F3FCA" w:rsidRDefault="001879B6" w14:paraId="6B3F461F" w14:textId="439AB750">
            <w:pPr>
              <w:spacing w:after="160" w:line="259" w:lineRule="auto"/>
              <w:rPr>
                <w:sz w:val="24"/>
                <w:szCs w:val="24"/>
              </w:rPr>
            </w:pPr>
            <w:r w:rsidRPr="2334F8B0">
              <w:rPr>
                <w:sz w:val="24"/>
                <w:szCs w:val="24"/>
              </w:rPr>
              <w:t>The</w:t>
            </w:r>
            <w:r>
              <w:rPr>
                <w:sz w:val="24"/>
                <w:szCs w:val="24"/>
              </w:rPr>
              <w:t xml:space="preserve"> S</w:t>
            </w:r>
            <w:r w:rsidRPr="00456637">
              <w:rPr>
                <w:sz w:val="24"/>
                <w:szCs w:val="24"/>
              </w:rPr>
              <w:t>ecretary</w:t>
            </w:r>
            <w:r>
              <w:rPr>
                <w:sz w:val="24"/>
                <w:szCs w:val="24"/>
              </w:rPr>
              <w:t>/Concern Manager</w:t>
            </w:r>
            <w:r w:rsidRPr="00456637">
              <w:rPr>
                <w:sz w:val="24"/>
                <w:szCs w:val="24"/>
              </w:rPr>
              <w:t xml:space="preserve"> must be </w:t>
            </w:r>
            <w:r w:rsidRPr="2334F8B0">
              <w:rPr>
                <w:sz w:val="24"/>
                <w:szCs w:val="24"/>
              </w:rPr>
              <w:t>loggedin</w:t>
            </w:r>
            <w:r>
              <w:rPr>
                <w:sz w:val="24"/>
                <w:szCs w:val="24"/>
              </w:rPr>
              <w:t>.</w:t>
            </w:r>
            <w:r w:rsidRPr="00456637">
              <w:rPr>
                <w:sz w:val="24"/>
                <w:szCs w:val="24"/>
              </w:rPr>
              <w:t xml:space="preserve">  </w:t>
            </w:r>
          </w:p>
        </w:tc>
      </w:tr>
      <w:tr w:rsidRPr="008A3F47" w:rsidR="001879B6" w:rsidTr="000F3FCA" w14:paraId="201CAD5E" w14:textId="77777777">
        <w:trPr>
          <w:trHeight w:val="1113"/>
        </w:trPr>
        <w:tc>
          <w:tcPr>
            <w:tcW w:w="2689" w:type="dxa"/>
            <w:shd w:val="clear" w:color="auto" w:fill="AC0000"/>
          </w:tcPr>
          <w:p w:rsidRPr="008A3F47" w:rsidR="001879B6" w:rsidP="000F3FCA" w:rsidRDefault="001879B6" w14:paraId="311D138A" w14:textId="77777777">
            <w:pPr>
              <w:spacing w:after="160" w:line="259" w:lineRule="auto"/>
              <w:rPr>
                <w:b/>
                <w:sz w:val="24"/>
                <w:szCs w:val="24"/>
              </w:rPr>
            </w:pPr>
            <w:r w:rsidRPr="008A3F47">
              <w:rPr>
                <w:b/>
                <w:sz w:val="24"/>
                <w:szCs w:val="24"/>
              </w:rPr>
              <w:t>Postconditions:</w:t>
            </w:r>
          </w:p>
        </w:tc>
        <w:tc>
          <w:tcPr>
            <w:tcW w:w="6661" w:type="dxa"/>
            <w:gridSpan w:val="2"/>
          </w:tcPr>
          <w:p w:rsidRPr="00456637" w:rsidR="001879B6" w:rsidP="000F3FCA" w:rsidRDefault="001879B6" w14:paraId="43835233" w14:textId="4A01F595">
            <w:pPr>
              <w:spacing w:after="160" w:line="259" w:lineRule="auto"/>
              <w:rPr>
                <w:sz w:val="24"/>
                <w:szCs w:val="24"/>
              </w:rPr>
            </w:pPr>
            <w:r w:rsidRPr="2334F8B0">
              <w:rPr>
                <w:sz w:val="24"/>
                <w:szCs w:val="24"/>
              </w:rPr>
              <w:t>The</w:t>
            </w:r>
            <w:r>
              <w:rPr>
                <w:sz w:val="24"/>
                <w:szCs w:val="24"/>
              </w:rPr>
              <w:t xml:space="preserve"> S</w:t>
            </w:r>
            <w:r w:rsidRPr="00456637">
              <w:rPr>
                <w:sz w:val="24"/>
                <w:szCs w:val="24"/>
              </w:rPr>
              <w:t>ecretary should be verified as Barangay Employee Account</w:t>
            </w:r>
            <w:ins w:author="Izza Jean Celeste" w:date="2023-11-03T19:59:00Z" w:id="172">
              <w:r>
                <w:rPr>
                  <w:sz w:val="24"/>
                  <w:szCs w:val="24"/>
                </w:rPr>
                <w:t>.</w:t>
              </w:r>
            </w:ins>
          </w:p>
          <w:p w:rsidRPr="008A3F47" w:rsidR="001879B6" w:rsidP="000F3FCA" w:rsidRDefault="001879B6" w14:paraId="1FF549CB" w14:textId="77777777">
            <w:pPr>
              <w:spacing w:after="160" w:line="259" w:lineRule="auto"/>
              <w:rPr>
                <w:sz w:val="24"/>
                <w:szCs w:val="24"/>
              </w:rPr>
            </w:pPr>
          </w:p>
        </w:tc>
      </w:tr>
      <w:tr w:rsidRPr="008A3F47" w:rsidR="001879B6" w:rsidTr="000F3FCA" w14:paraId="020FF341" w14:textId="77777777">
        <w:trPr>
          <w:trHeight w:val="238"/>
        </w:trPr>
        <w:tc>
          <w:tcPr>
            <w:tcW w:w="2689" w:type="dxa"/>
            <w:vMerge w:val="restart"/>
            <w:shd w:val="clear" w:color="auto" w:fill="AC0000"/>
          </w:tcPr>
          <w:p w:rsidRPr="008A3F47" w:rsidR="001879B6" w:rsidP="000F3FCA" w:rsidRDefault="001879B6" w14:paraId="0733A09B" w14:textId="77777777">
            <w:pPr>
              <w:spacing w:after="160" w:line="259" w:lineRule="auto"/>
              <w:rPr>
                <w:b/>
                <w:sz w:val="24"/>
                <w:szCs w:val="24"/>
              </w:rPr>
            </w:pPr>
            <w:r w:rsidRPr="008A3F47">
              <w:rPr>
                <w:b/>
                <w:sz w:val="24"/>
                <w:szCs w:val="24"/>
              </w:rPr>
              <w:t>Flow of Activities:</w:t>
            </w:r>
          </w:p>
        </w:tc>
        <w:tc>
          <w:tcPr>
            <w:tcW w:w="3330" w:type="dxa"/>
          </w:tcPr>
          <w:p w:rsidRPr="008A3F47" w:rsidR="001879B6" w:rsidP="000F3FCA" w:rsidRDefault="001879B6" w14:paraId="62A50949" w14:textId="77777777">
            <w:pPr>
              <w:spacing w:after="160" w:line="259" w:lineRule="auto"/>
              <w:rPr>
                <w:b/>
                <w:sz w:val="24"/>
                <w:szCs w:val="24"/>
              </w:rPr>
            </w:pPr>
            <w:r w:rsidRPr="008A3F47">
              <w:rPr>
                <w:b/>
                <w:sz w:val="24"/>
                <w:szCs w:val="24"/>
              </w:rPr>
              <w:t>Actor</w:t>
            </w:r>
          </w:p>
        </w:tc>
        <w:tc>
          <w:tcPr>
            <w:tcW w:w="3331" w:type="dxa"/>
          </w:tcPr>
          <w:p w:rsidRPr="008A3F47" w:rsidR="001879B6" w:rsidP="000F3FCA" w:rsidRDefault="001879B6" w14:paraId="70623173" w14:textId="77777777">
            <w:pPr>
              <w:spacing w:after="160" w:line="259" w:lineRule="auto"/>
              <w:rPr>
                <w:b/>
                <w:sz w:val="24"/>
                <w:szCs w:val="24"/>
              </w:rPr>
            </w:pPr>
            <w:r w:rsidRPr="008A3F47">
              <w:rPr>
                <w:b/>
                <w:sz w:val="24"/>
                <w:szCs w:val="24"/>
              </w:rPr>
              <w:t>System</w:t>
            </w:r>
          </w:p>
        </w:tc>
      </w:tr>
      <w:tr w:rsidRPr="008A3F47" w:rsidR="001879B6" w:rsidTr="2334F8B0" w14:paraId="71872214" w14:textId="77777777">
        <w:trPr>
          <w:trHeight w:val="841"/>
        </w:trPr>
        <w:tc>
          <w:tcPr>
            <w:tcW w:w="2689" w:type="dxa"/>
            <w:vMerge/>
          </w:tcPr>
          <w:p w:rsidRPr="008A3F47" w:rsidR="001879B6" w:rsidP="000F3FCA" w:rsidRDefault="001879B6" w14:paraId="38F3BC70" w14:textId="77777777">
            <w:pPr>
              <w:spacing w:after="160" w:line="259" w:lineRule="auto"/>
              <w:rPr>
                <w:b/>
                <w:sz w:val="24"/>
                <w:szCs w:val="24"/>
              </w:rPr>
            </w:pPr>
          </w:p>
        </w:tc>
        <w:tc>
          <w:tcPr>
            <w:tcW w:w="3330" w:type="dxa"/>
          </w:tcPr>
          <w:p w:rsidR="001879B6" w:rsidP="000F3FCA" w:rsidRDefault="001879B6" w14:paraId="7990D487" w14:textId="77777777">
            <w:pPr>
              <w:rPr>
                <w:sz w:val="24"/>
                <w:szCs w:val="24"/>
              </w:rPr>
            </w:pPr>
            <w:r>
              <w:rPr>
                <w:b/>
                <w:bCs/>
                <w:sz w:val="24"/>
                <w:szCs w:val="24"/>
              </w:rPr>
              <w:t xml:space="preserve">1. </w:t>
            </w:r>
            <w:r>
              <w:rPr>
                <w:sz w:val="24"/>
                <w:szCs w:val="24"/>
              </w:rPr>
              <w:t>Barangay Secretary clicks on “View Concern”.</w:t>
            </w:r>
          </w:p>
          <w:p w:rsidR="001879B6" w:rsidP="000F3FCA" w:rsidRDefault="001879B6" w14:paraId="44362698" w14:textId="77777777">
            <w:pPr>
              <w:rPr>
                <w:sz w:val="24"/>
                <w:szCs w:val="24"/>
              </w:rPr>
            </w:pPr>
          </w:p>
          <w:p w:rsidR="001879B6" w:rsidP="000F3FCA" w:rsidRDefault="001879B6" w14:paraId="6C737041" w14:textId="77777777">
            <w:pPr>
              <w:rPr>
                <w:sz w:val="24"/>
                <w:szCs w:val="24"/>
              </w:rPr>
            </w:pPr>
          </w:p>
          <w:p w:rsidR="001879B6" w:rsidP="000F3FCA" w:rsidRDefault="001879B6" w14:paraId="23A6620E" w14:textId="77777777">
            <w:pPr>
              <w:rPr>
                <w:sz w:val="24"/>
                <w:szCs w:val="24"/>
              </w:rPr>
            </w:pPr>
            <w:r>
              <w:rPr>
                <w:b/>
                <w:bCs/>
                <w:sz w:val="24"/>
                <w:szCs w:val="24"/>
              </w:rPr>
              <w:t xml:space="preserve">2. </w:t>
            </w:r>
            <w:r>
              <w:rPr>
                <w:sz w:val="24"/>
                <w:szCs w:val="24"/>
              </w:rPr>
              <w:t xml:space="preserve">Barangay Secretary downloads a file in PDF/Excel Format. </w:t>
            </w:r>
          </w:p>
          <w:p w:rsidR="001879B6" w:rsidP="000F3FCA" w:rsidRDefault="001879B6" w14:paraId="410C710D" w14:textId="77777777">
            <w:pPr>
              <w:rPr>
                <w:sz w:val="24"/>
                <w:szCs w:val="24"/>
              </w:rPr>
            </w:pPr>
          </w:p>
          <w:p w:rsidRPr="008A3F47" w:rsidR="001879B6" w:rsidP="000F3FCA" w:rsidRDefault="001879B6" w14:paraId="1559E1E2" w14:textId="77777777">
            <w:pPr>
              <w:spacing w:after="160" w:line="259" w:lineRule="auto"/>
              <w:rPr>
                <w:sz w:val="24"/>
                <w:szCs w:val="24"/>
              </w:rPr>
            </w:pPr>
            <w:r>
              <w:rPr>
                <w:sz w:val="24"/>
                <w:szCs w:val="24"/>
              </w:rPr>
              <w:t>3. Barangay Secretary clicks on the “View” button below the “Action:” table.</w:t>
            </w:r>
          </w:p>
        </w:tc>
        <w:tc>
          <w:tcPr>
            <w:tcW w:w="3331" w:type="dxa"/>
          </w:tcPr>
          <w:p w:rsidR="001879B6" w:rsidP="000F3FCA" w:rsidRDefault="001879B6" w14:paraId="343B4CA1" w14:textId="77777777">
            <w:pPr>
              <w:spacing w:after="160" w:line="259" w:lineRule="auto"/>
              <w:rPr>
                <w:sz w:val="24"/>
                <w:szCs w:val="24"/>
              </w:rPr>
            </w:pPr>
            <w:r>
              <w:rPr>
                <w:sz w:val="24"/>
                <w:szCs w:val="24"/>
              </w:rPr>
              <w:t>1. Redirects to View Concern Page.</w:t>
            </w:r>
            <w:r>
              <w:rPr>
                <w:sz w:val="24"/>
                <w:szCs w:val="24"/>
              </w:rPr>
              <w:br/>
            </w:r>
          </w:p>
          <w:p w:rsidR="001879B6" w:rsidP="000F3FCA" w:rsidRDefault="001879B6" w14:paraId="61F798CC" w14:textId="77777777">
            <w:pPr>
              <w:spacing w:after="160" w:line="259" w:lineRule="auto"/>
              <w:rPr>
                <w:sz w:val="24"/>
                <w:szCs w:val="24"/>
              </w:rPr>
            </w:pPr>
            <w:r>
              <w:rPr>
                <w:sz w:val="24"/>
                <w:szCs w:val="24"/>
              </w:rPr>
              <w:t xml:space="preserve">2.  </w:t>
            </w:r>
            <w:r w:rsidRPr="3029D617">
              <w:rPr>
                <w:rFonts w:eastAsia="Cambria" w:cs="Cambria"/>
                <w:sz w:val="24"/>
                <w:szCs w:val="24"/>
              </w:rPr>
              <w:t>System automatically downloads the selected file.</w:t>
            </w:r>
          </w:p>
          <w:p w:rsidR="001879B6" w:rsidP="000F3FCA" w:rsidRDefault="001879B6" w14:paraId="72ADC1EB" w14:textId="77777777">
            <w:pPr>
              <w:spacing w:after="160" w:line="259" w:lineRule="auto"/>
              <w:rPr>
                <w:sz w:val="24"/>
                <w:szCs w:val="24"/>
              </w:rPr>
            </w:pPr>
          </w:p>
          <w:p w:rsidRPr="008A3F47" w:rsidR="001879B6" w:rsidP="000F3FCA" w:rsidRDefault="001879B6" w14:paraId="0EF53F39" w14:textId="77777777">
            <w:pPr>
              <w:spacing w:after="160" w:line="259" w:lineRule="auto"/>
              <w:rPr>
                <w:sz w:val="24"/>
                <w:szCs w:val="24"/>
              </w:rPr>
            </w:pPr>
            <w:r>
              <w:rPr>
                <w:sz w:val="24"/>
                <w:szCs w:val="24"/>
              </w:rPr>
              <w:t>3. Redirects to the “Information” page.</w:t>
            </w:r>
          </w:p>
        </w:tc>
      </w:tr>
      <w:tr w:rsidRPr="008A3F47" w:rsidR="001879B6" w:rsidTr="000F3FCA" w14:paraId="55141BB1" w14:textId="77777777">
        <w:trPr>
          <w:trHeight w:val="1121"/>
        </w:trPr>
        <w:tc>
          <w:tcPr>
            <w:tcW w:w="2689" w:type="dxa"/>
            <w:shd w:val="clear" w:color="auto" w:fill="AC0000"/>
          </w:tcPr>
          <w:p w:rsidRPr="008A3F47" w:rsidR="001879B6" w:rsidP="000F3FCA" w:rsidRDefault="001879B6" w14:paraId="68335831" w14:textId="77777777">
            <w:pPr>
              <w:spacing w:after="160" w:line="259" w:lineRule="auto"/>
              <w:rPr>
                <w:b/>
                <w:sz w:val="24"/>
                <w:szCs w:val="24"/>
              </w:rPr>
            </w:pPr>
            <w:r w:rsidRPr="66924A3F">
              <w:rPr>
                <w:b/>
                <w:bCs/>
                <w:sz w:val="24"/>
                <w:szCs w:val="24"/>
              </w:rPr>
              <w:t>Alternate flow:</w:t>
            </w:r>
          </w:p>
        </w:tc>
        <w:tc>
          <w:tcPr>
            <w:tcW w:w="6661" w:type="dxa"/>
            <w:gridSpan w:val="2"/>
          </w:tcPr>
          <w:p w:rsidRPr="008A3F47" w:rsidR="001879B6" w:rsidP="000F3FCA" w:rsidRDefault="001879B6" w14:paraId="14CB449E" w14:textId="77777777">
            <w:pPr>
              <w:spacing w:after="160" w:line="259" w:lineRule="auto"/>
              <w:rPr>
                <w:sz w:val="24"/>
                <w:szCs w:val="24"/>
              </w:rPr>
            </w:pPr>
          </w:p>
        </w:tc>
      </w:tr>
    </w:tbl>
    <w:p w:rsidR="001879B6" w:rsidP="001879B6" w:rsidRDefault="001879B6" w14:paraId="7F773B46" w14:textId="77777777">
      <w:pPr>
        <w:rPr>
          <w:b/>
          <w:bCs/>
          <w:sz w:val="24"/>
          <w:szCs w:val="24"/>
        </w:rPr>
      </w:pPr>
    </w:p>
    <w:p w:rsidR="001879B6" w:rsidP="001879B6" w:rsidRDefault="001879B6" w14:paraId="1C29F4CD" w14:textId="77777777">
      <w:pPr>
        <w:rPr>
          <w:b/>
          <w:bCs/>
          <w:sz w:val="24"/>
          <w:szCs w:val="24"/>
        </w:rPr>
      </w:pPr>
    </w:p>
    <w:p w:rsidR="001879B6" w:rsidP="001879B6" w:rsidRDefault="001879B6" w14:paraId="10A1266E" w14:textId="77777777">
      <w:pPr>
        <w:rPr>
          <w:b/>
          <w:bCs/>
          <w:sz w:val="24"/>
          <w:szCs w:val="24"/>
        </w:rPr>
      </w:pPr>
    </w:p>
    <w:p w:rsidRPr="00890BCC" w:rsidR="001879B6" w:rsidP="001879B6" w:rsidRDefault="00890BCC" w14:paraId="114C0828" w14:textId="3463F9C2">
      <w:pPr>
        <w:pStyle w:val="Caption"/>
        <w:keepNext/>
        <w:jc w:val="center"/>
        <w:rPr>
          <w:i w:val="0"/>
          <w:color w:val="000000" w:themeColor="text1"/>
          <w:sz w:val="24"/>
          <w:szCs w:val="24"/>
        </w:rPr>
      </w:pPr>
      <w:bookmarkStart w:name="_Toc150781783" w:id="173"/>
      <w:bookmarkStart w:name="_Toc150946815" w:id="174"/>
      <w:bookmarkStart w:name="_Toc150947161" w:id="175"/>
      <w:r w:rsidRPr="00890BCC">
        <w:rPr>
          <w:i w:val="0"/>
          <w:iCs w:val="0"/>
          <w:color w:val="000000" w:themeColor="text1"/>
          <w:sz w:val="24"/>
          <w:szCs w:val="24"/>
        </w:rPr>
        <w:t xml:space="preserve">TABLE </w:t>
      </w:r>
      <w:r w:rsidRPr="00890BCC" w:rsidR="00534A7B">
        <w:rPr>
          <w:i w:val="0"/>
          <w:iCs w:val="0"/>
          <w:color w:val="000000" w:themeColor="text1"/>
          <w:sz w:val="24"/>
          <w:szCs w:val="24"/>
        </w:rPr>
        <w:fldChar w:fldCharType="begin"/>
      </w:r>
      <w:r w:rsidRPr="00890BCC" w:rsidR="00534A7B">
        <w:rPr>
          <w:i w:val="0"/>
          <w:iCs w:val="0"/>
          <w:color w:val="000000" w:themeColor="text1"/>
          <w:sz w:val="24"/>
          <w:szCs w:val="24"/>
        </w:rPr>
        <w:instrText xml:space="preserve"> SEQ TABLE \* ARABIC </w:instrText>
      </w:r>
      <w:r w:rsidRPr="00890BCC" w:rsidR="00534A7B">
        <w:rPr>
          <w:i w:val="0"/>
          <w:iCs w:val="0"/>
          <w:color w:val="000000" w:themeColor="text1"/>
          <w:sz w:val="24"/>
          <w:szCs w:val="24"/>
        </w:rPr>
        <w:fldChar w:fldCharType="separate"/>
      </w:r>
      <w:r w:rsidRPr="00890BCC">
        <w:rPr>
          <w:i w:val="0"/>
          <w:iCs w:val="0"/>
          <w:noProof/>
          <w:color w:val="000000" w:themeColor="text1"/>
          <w:sz w:val="24"/>
          <w:szCs w:val="24"/>
        </w:rPr>
        <w:t>30</w:t>
      </w:r>
      <w:r w:rsidRPr="00890BCC" w:rsidR="00534A7B">
        <w:rPr>
          <w:i w:val="0"/>
          <w:iCs w:val="0"/>
          <w:color w:val="000000" w:themeColor="text1"/>
          <w:sz w:val="24"/>
          <w:szCs w:val="24"/>
        </w:rPr>
        <w:fldChar w:fldCharType="end"/>
      </w:r>
      <w:r w:rsidRPr="00890BCC">
        <w:rPr>
          <w:i w:val="0"/>
          <w:iCs w:val="0"/>
          <w:color w:val="000000" w:themeColor="text1"/>
          <w:sz w:val="24"/>
          <w:szCs w:val="24"/>
        </w:rPr>
        <w:t xml:space="preserve"> </w:t>
      </w:r>
      <w:bookmarkEnd w:id="173"/>
      <w:r w:rsidRPr="00890BCC">
        <w:rPr>
          <w:i w:val="0"/>
          <w:iCs w:val="0"/>
          <w:color w:val="000000" w:themeColor="text1"/>
          <w:sz w:val="24"/>
          <w:szCs w:val="24"/>
        </w:rPr>
        <w:br/>
      </w:r>
      <w:r w:rsidRPr="00890BCC">
        <w:rPr>
          <w:i w:val="0"/>
          <w:iCs w:val="0"/>
          <w:color w:val="000000" w:themeColor="text1"/>
          <w:sz w:val="24"/>
          <w:szCs w:val="24"/>
        </w:rPr>
        <w:t>PROCESS CONCERN</w:t>
      </w:r>
      <w:commentRangeStart w:id="176"/>
      <w:commentRangeEnd w:id="176"/>
      <w:r w:rsidRPr="00890BCC">
        <w:rPr>
          <w:rStyle w:val="CommentReference"/>
          <w:i w:val="0"/>
          <w:iCs w:val="0"/>
          <w:color w:val="000000" w:themeColor="text1"/>
          <w:sz w:val="24"/>
          <w:szCs w:val="24"/>
        </w:rPr>
        <w:commentReference w:id="176"/>
      </w:r>
      <w:bookmarkEnd w:id="174"/>
      <w:bookmarkEnd w:id="175"/>
    </w:p>
    <w:tbl>
      <w:tblPr>
        <w:tblStyle w:val="TableGrid"/>
        <w:tblW w:w="0" w:type="auto"/>
        <w:tblLook w:val="04A0" w:firstRow="1" w:lastRow="0" w:firstColumn="1" w:lastColumn="0" w:noHBand="0" w:noVBand="1"/>
      </w:tblPr>
      <w:tblGrid>
        <w:gridCol w:w="2689"/>
        <w:gridCol w:w="3330"/>
        <w:gridCol w:w="3331"/>
      </w:tblGrid>
      <w:tr w:rsidRPr="008A3F47" w:rsidR="001879B6" w:rsidTr="000F3FCA" w14:paraId="05997BCA" w14:textId="77777777">
        <w:tc>
          <w:tcPr>
            <w:tcW w:w="2689" w:type="dxa"/>
            <w:shd w:val="clear" w:color="auto" w:fill="AC0000"/>
          </w:tcPr>
          <w:p w:rsidRPr="008A3F47" w:rsidR="001879B6" w:rsidP="000F3FCA" w:rsidRDefault="001879B6" w14:paraId="2CE190DE" w14:textId="77777777">
            <w:pPr>
              <w:rPr>
                <w:b/>
                <w:sz w:val="24"/>
                <w:szCs w:val="24"/>
              </w:rPr>
            </w:pPr>
            <w:r w:rsidRPr="00CB0E22">
              <w:rPr>
                <w:b/>
                <w:sz w:val="24"/>
                <w:szCs w:val="24"/>
              </w:rPr>
              <w:t>Use Case Number</w:t>
            </w:r>
          </w:p>
        </w:tc>
        <w:tc>
          <w:tcPr>
            <w:tcW w:w="6661" w:type="dxa"/>
            <w:gridSpan w:val="2"/>
          </w:tcPr>
          <w:p w:rsidRPr="008A3F47" w:rsidR="001879B6" w:rsidP="000F3FCA" w:rsidRDefault="001879B6" w14:paraId="647F602D" w14:textId="77777777">
            <w:pPr>
              <w:rPr>
                <w:sz w:val="24"/>
                <w:szCs w:val="24"/>
              </w:rPr>
            </w:pPr>
            <w:r w:rsidRPr="3029D617">
              <w:rPr>
                <w:sz w:val="24"/>
                <w:szCs w:val="24"/>
              </w:rPr>
              <w:t>UC 6.2</w:t>
            </w:r>
          </w:p>
        </w:tc>
      </w:tr>
      <w:tr w:rsidRPr="008A3F47" w:rsidR="001879B6" w:rsidTr="000F3FCA" w14:paraId="45F11E58" w14:textId="77777777">
        <w:tc>
          <w:tcPr>
            <w:tcW w:w="2689" w:type="dxa"/>
            <w:shd w:val="clear" w:color="auto" w:fill="AC0000"/>
          </w:tcPr>
          <w:p w:rsidRPr="008A3F47" w:rsidR="001879B6" w:rsidP="000F3FCA" w:rsidRDefault="001879B6" w14:paraId="6C2E94E6" w14:textId="77777777">
            <w:pPr>
              <w:spacing w:after="160" w:line="259" w:lineRule="auto"/>
              <w:rPr>
                <w:b/>
                <w:sz w:val="24"/>
                <w:szCs w:val="24"/>
              </w:rPr>
            </w:pPr>
            <w:r w:rsidRPr="008A3F47">
              <w:rPr>
                <w:b/>
                <w:sz w:val="24"/>
                <w:szCs w:val="24"/>
              </w:rPr>
              <w:t>Use Case Name:</w:t>
            </w:r>
          </w:p>
        </w:tc>
        <w:tc>
          <w:tcPr>
            <w:tcW w:w="6661" w:type="dxa"/>
            <w:gridSpan w:val="2"/>
          </w:tcPr>
          <w:p w:rsidRPr="008A3F47" w:rsidR="001879B6" w:rsidP="000F3FCA" w:rsidRDefault="001879B6" w14:paraId="52133550" w14:textId="77777777">
            <w:pPr>
              <w:spacing w:after="160" w:line="259" w:lineRule="auto"/>
              <w:rPr>
                <w:sz w:val="24"/>
                <w:szCs w:val="24"/>
              </w:rPr>
            </w:pPr>
            <w:r w:rsidRPr="3029D617">
              <w:rPr>
                <w:sz w:val="24"/>
                <w:szCs w:val="24"/>
              </w:rPr>
              <w:t>Process Concern</w:t>
            </w:r>
          </w:p>
        </w:tc>
      </w:tr>
      <w:tr w:rsidRPr="008A3F47" w:rsidR="001879B6" w:rsidTr="000F3FCA" w14:paraId="0D2F1D06" w14:textId="77777777">
        <w:tc>
          <w:tcPr>
            <w:tcW w:w="2689" w:type="dxa"/>
            <w:shd w:val="clear" w:color="auto" w:fill="AC0000"/>
          </w:tcPr>
          <w:p w:rsidRPr="008A3F47" w:rsidR="001879B6" w:rsidP="000F3FCA" w:rsidRDefault="001879B6" w14:paraId="4E25FF78" w14:textId="77777777">
            <w:pPr>
              <w:spacing w:after="160" w:line="259" w:lineRule="auto"/>
              <w:rPr>
                <w:b/>
                <w:sz w:val="24"/>
                <w:szCs w:val="24"/>
              </w:rPr>
            </w:pPr>
            <w:r w:rsidRPr="008A3F47">
              <w:rPr>
                <w:b/>
                <w:sz w:val="24"/>
                <w:szCs w:val="24"/>
              </w:rPr>
              <w:t>Actors:</w:t>
            </w:r>
          </w:p>
        </w:tc>
        <w:tc>
          <w:tcPr>
            <w:tcW w:w="6661" w:type="dxa"/>
            <w:gridSpan w:val="2"/>
          </w:tcPr>
          <w:p w:rsidR="001879B6" w:rsidP="000F3FCA" w:rsidRDefault="001879B6" w14:paraId="22C66ED8" w14:textId="77777777">
            <w:pPr>
              <w:spacing w:after="160" w:line="259" w:lineRule="auto"/>
              <w:rPr>
                <w:sz w:val="24"/>
                <w:szCs w:val="24"/>
              </w:rPr>
            </w:pPr>
            <w:r>
              <w:rPr>
                <w:sz w:val="24"/>
                <w:szCs w:val="24"/>
              </w:rPr>
              <w:t>Barangay Secretary</w:t>
            </w:r>
          </w:p>
          <w:p w:rsidRPr="008A3F47" w:rsidR="001879B6" w:rsidP="000F3FCA" w:rsidRDefault="001879B6" w14:paraId="31971C8D" w14:textId="77777777">
            <w:pPr>
              <w:spacing w:after="160" w:line="259" w:lineRule="auto"/>
              <w:rPr>
                <w:sz w:val="24"/>
                <w:szCs w:val="24"/>
              </w:rPr>
            </w:pPr>
            <w:r>
              <w:rPr>
                <w:sz w:val="24"/>
                <w:szCs w:val="24"/>
              </w:rPr>
              <w:t>Barangay Concern Manager</w:t>
            </w:r>
          </w:p>
        </w:tc>
      </w:tr>
      <w:tr w:rsidRPr="008A3F47" w:rsidR="001879B6" w:rsidTr="000F3FCA" w14:paraId="26DB83BE" w14:textId="77777777">
        <w:trPr>
          <w:trHeight w:val="985"/>
        </w:trPr>
        <w:tc>
          <w:tcPr>
            <w:tcW w:w="2689" w:type="dxa"/>
            <w:shd w:val="clear" w:color="auto" w:fill="AC0000"/>
          </w:tcPr>
          <w:p w:rsidRPr="008A3F47" w:rsidR="001879B6" w:rsidP="000F3FCA" w:rsidRDefault="001879B6" w14:paraId="637933D0" w14:textId="77777777">
            <w:pPr>
              <w:spacing w:after="160" w:line="259" w:lineRule="auto"/>
              <w:rPr>
                <w:b/>
                <w:sz w:val="24"/>
                <w:szCs w:val="24"/>
              </w:rPr>
            </w:pPr>
            <w:r w:rsidRPr="008A3F47">
              <w:rPr>
                <w:b/>
                <w:sz w:val="24"/>
                <w:szCs w:val="24"/>
              </w:rPr>
              <w:t>Preconditions:</w:t>
            </w:r>
          </w:p>
        </w:tc>
        <w:tc>
          <w:tcPr>
            <w:tcW w:w="6661" w:type="dxa"/>
            <w:gridSpan w:val="2"/>
          </w:tcPr>
          <w:p w:rsidRPr="008A3F47" w:rsidR="001879B6" w:rsidP="000F3FCA" w:rsidRDefault="001879B6" w14:paraId="3BC59B17" w14:textId="3A8A9448">
            <w:pPr>
              <w:spacing w:after="160" w:line="259" w:lineRule="auto"/>
              <w:rPr>
                <w:sz w:val="24"/>
                <w:szCs w:val="24"/>
              </w:rPr>
            </w:pPr>
            <w:r>
              <w:rPr>
                <w:sz w:val="24"/>
                <w:szCs w:val="24"/>
              </w:rPr>
              <w:t xml:space="preserve"> The S</w:t>
            </w:r>
            <w:r w:rsidRPr="00456637">
              <w:rPr>
                <w:sz w:val="24"/>
                <w:szCs w:val="24"/>
              </w:rPr>
              <w:t>ecretary</w:t>
            </w:r>
            <w:r>
              <w:rPr>
                <w:sz w:val="24"/>
                <w:szCs w:val="24"/>
              </w:rPr>
              <w:t>/Concern Manager</w:t>
            </w:r>
            <w:r w:rsidRPr="00456637">
              <w:rPr>
                <w:sz w:val="24"/>
                <w:szCs w:val="24"/>
              </w:rPr>
              <w:t xml:space="preserve"> must be logged</w:t>
            </w:r>
            <w:r>
              <w:rPr>
                <w:sz w:val="24"/>
                <w:szCs w:val="24"/>
              </w:rPr>
              <w:t xml:space="preserve"> in</w:t>
            </w:r>
            <w:r w:rsidRPr="2334F8B0">
              <w:rPr>
                <w:sz w:val="24"/>
                <w:szCs w:val="24"/>
              </w:rPr>
              <w:t>.</w:t>
            </w:r>
            <w:r w:rsidRPr="00456637">
              <w:rPr>
                <w:sz w:val="24"/>
                <w:szCs w:val="24"/>
              </w:rPr>
              <w:t xml:space="preserve"> </w:t>
            </w:r>
          </w:p>
        </w:tc>
      </w:tr>
      <w:tr w:rsidRPr="008A3F47" w:rsidR="001879B6" w:rsidTr="000F3FCA" w14:paraId="49A7CE06" w14:textId="77777777">
        <w:trPr>
          <w:trHeight w:val="1113"/>
        </w:trPr>
        <w:tc>
          <w:tcPr>
            <w:tcW w:w="2689" w:type="dxa"/>
            <w:shd w:val="clear" w:color="auto" w:fill="AC0000"/>
          </w:tcPr>
          <w:p w:rsidRPr="008A3F47" w:rsidR="001879B6" w:rsidP="000F3FCA" w:rsidRDefault="001879B6" w14:paraId="4E59E750" w14:textId="77777777">
            <w:pPr>
              <w:spacing w:after="160" w:line="259" w:lineRule="auto"/>
              <w:rPr>
                <w:b/>
                <w:sz w:val="24"/>
                <w:szCs w:val="24"/>
              </w:rPr>
            </w:pPr>
            <w:r w:rsidRPr="008A3F47">
              <w:rPr>
                <w:b/>
                <w:sz w:val="24"/>
                <w:szCs w:val="24"/>
              </w:rPr>
              <w:t>Postconditions:</w:t>
            </w:r>
          </w:p>
        </w:tc>
        <w:tc>
          <w:tcPr>
            <w:tcW w:w="6661" w:type="dxa"/>
            <w:gridSpan w:val="2"/>
          </w:tcPr>
          <w:p w:rsidRPr="00456637" w:rsidR="001879B6" w:rsidP="000F3FCA" w:rsidRDefault="001879B6" w14:paraId="6A0BD95A" w14:textId="018CEE3F">
            <w:pPr>
              <w:spacing w:after="160" w:line="259" w:lineRule="auto"/>
              <w:rPr>
                <w:sz w:val="24"/>
                <w:szCs w:val="24"/>
              </w:rPr>
            </w:pPr>
            <w:r>
              <w:rPr>
                <w:sz w:val="24"/>
                <w:szCs w:val="24"/>
              </w:rPr>
              <w:t xml:space="preserve"> The </w:t>
            </w:r>
            <w:r w:rsidRPr="2334F8B0">
              <w:rPr>
                <w:sz w:val="24"/>
                <w:szCs w:val="24"/>
              </w:rPr>
              <w:t>Secretary</w:t>
            </w:r>
            <w:r w:rsidRPr="00456637">
              <w:rPr>
                <w:sz w:val="24"/>
                <w:szCs w:val="24"/>
              </w:rPr>
              <w:t xml:space="preserve"> should be verified as Barangay Employee Account</w:t>
            </w:r>
            <w:r>
              <w:rPr>
                <w:sz w:val="24"/>
                <w:szCs w:val="24"/>
              </w:rPr>
              <w:t>.</w:t>
            </w:r>
          </w:p>
          <w:p w:rsidRPr="008A3F47" w:rsidR="001879B6" w:rsidP="000F3FCA" w:rsidRDefault="001879B6" w14:paraId="639E441C" w14:textId="77777777">
            <w:pPr>
              <w:spacing w:after="160" w:line="259" w:lineRule="auto"/>
              <w:rPr>
                <w:sz w:val="24"/>
                <w:szCs w:val="24"/>
              </w:rPr>
            </w:pPr>
          </w:p>
        </w:tc>
      </w:tr>
      <w:tr w:rsidRPr="008A3F47" w:rsidR="001879B6" w:rsidTr="000F3FCA" w14:paraId="61E69826" w14:textId="77777777">
        <w:trPr>
          <w:trHeight w:val="238"/>
        </w:trPr>
        <w:tc>
          <w:tcPr>
            <w:tcW w:w="2689" w:type="dxa"/>
            <w:vMerge w:val="restart"/>
            <w:shd w:val="clear" w:color="auto" w:fill="AC0000"/>
          </w:tcPr>
          <w:p w:rsidRPr="008A3F47" w:rsidR="001879B6" w:rsidP="000F3FCA" w:rsidRDefault="001879B6" w14:paraId="45978C94" w14:textId="77777777">
            <w:pPr>
              <w:spacing w:after="160" w:line="259" w:lineRule="auto"/>
              <w:rPr>
                <w:b/>
                <w:sz w:val="24"/>
                <w:szCs w:val="24"/>
              </w:rPr>
            </w:pPr>
            <w:r w:rsidRPr="008A3F47">
              <w:rPr>
                <w:b/>
                <w:sz w:val="24"/>
                <w:szCs w:val="24"/>
              </w:rPr>
              <w:t>Flow of Activities:</w:t>
            </w:r>
          </w:p>
        </w:tc>
        <w:tc>
          <w:tcPr>
            <w:tcW w:w="3330" w:type="dxa"/>
          </w:tcPr>
          <w:p w:rsidRPr="008A3F47" w:rsidR="001879B6" w:rsidP="000F3FCA" w:rsidRDefault="001879B6" w14:paraId="61F8DFC8" w14:textId="77777777">
            <w:pPr>
              <w:spacing w:after="160" w:line="259" w:lineRule="auto"/>
              <w:rPr>
                <w:b/>
                <w:sz w:val="24"/>
                <w:szCs w:val="24"/>
              </w:rPr>
            </w:pPr>
            <w:r w:rsidRPr="008A3F47">
              <w:rPr>
                <w:b/>
                <w:sz w:val="24"/>
                <w:szCs w:val="24"/>
              </w:rPr>
              <w:t>Actor</w:t>
            </w:r>
          </w:p>
        </w:tc>
        <w:tc>
          <w:tcPr>
            <w:tcW w:w="3331" w:type="dxa"/>
          </w:tcPr>
          <w:p w:rsidRPr="008A3F47" w:rsidR="001879B6" w:rsidP="000F3FCA" w:rsidRDefault="001879B6" w14:paraId="23ADE994" w14:textId="77777777">
            <w:pPr>
              <w:spacing w:after="160" w:line="259" w:lineRule="auto"/>
              <w:rPr>
                <w:b/>
                <w:sz w:val="24"/>
                <w:szCs w:val="24"/>
              </w:rPr>
            </w:pPr>
            <w:r w:rsidRPr="008A3F47">
              <w:rPr>
                <w:b/>
                <w:sz w:val="24"/>
                <w:szCs w:val="24"/>
              </w:rPr>
              <w:t>System</w:t>
            </w:r>
          </w:p>
        </w:tc>
      </w:tr>
      <w:tr w:rsidRPr="008A3F47" w:rsidR="001879B6" w:rsidTr="2334F8B0" w14:paraId="574109E0" w14:textId="77777777">
        <w:trPr>
          <w:trHeight w:val="841"/>
        </w:trPr>
        <w:tc>
          <w:tcPr>
            <w:tcW w:w="2689" w:type="dxa"/>
            <w:vMerge/>
          </w:tcPr>
          <w:p w:rsidRPr="008A3F47" w:rsidR="001879B6" w:rsidP="000F3FCA" w:rsidRDefault="001879B6" w14:paraId="6667CB49" w14:textId="77777777">
            <w:pPr>
              <w:spacing w:after="160" w:line="259" w:lineRule="auto"/>
              <w:rPr>
                <w:b/>
                <w:sz w:val="24"/>
                <w:szCs w:val="24"/>
              </w:rPr>
            </w:pPr>
          </w:p>
        </w:tc>
        <w:tc>
          <w:tcPr>
            <w:tcW w:w="3330" w:type="dxa"/>
          </w:tcPr>
          <w:p w:rsidRPr="00162167" w:rsidR="001879B6" w:rsidP="000F3FCA" w:rsidRDefault="001879B6" w14:paraId="36EE956C" w14:textId="77777777">
            <w:pPr>
              <w:rPr>
                <w:sz w:val="24"/>
                <w:szCs w:val="24"/>
              </w:rPr>
            </w:pPr>
            <w:r>
              <w:rPr>
                <w:sz w:val="24"/>
                <w:szCs w:val="24"/>
              </w:rPr>
              <w:t>1. The Barangay Secretary clicks on the “Process Concern” tab.</w:t>
            </w:r>
          </w:p>
          <w:p w:rsidR="001879B6" w:rsidP="000F3FCA" w:rsidRDefault="001879B6" w14:paraId="79E72B45" w14:textId="77777777">
            <w:pPr>
              <w:spacing w:after="160" w:line="259" w:lineRule="auto"/>
              <w:rPr>
                <w:sz w:val="24"/>
                <w:szCs w:val="24"/>
              </w:rPr>
            </w:pPr>
          </w:p>
          <w:p w:rsidR="001879B6" w:rsidP="000F3FCA" w:rsidRDefault="001879B6" w14:paraId="3473EA82" w14:textId="77777777">
            <w:pPr>
              <w:spacing w:after="160" w:line="259" w:lineRule="auto"/>
              <w:rPr>
                <w:sz w:val="24"/>
                <w:szCs w:val="24"/>
              </w:rPr>
            </w:pPr>
            <w:r>
              <w:rPr>
                <w:sz w:val="24"/>
                <w:szCs w:val="24"/>
              </w:rPr>
              <w:t>2. The Barangay Secretary clicks on the “Process” button below the “Action:” table.</w:t>
            </w:r>
          </w:p>
          <w:p w:rsidR="001879B6" w:rsidP="000F3FCA" w:rsidRDefault="001879B6" w14:paraId="5DF83B31" w14:textId="77777777">
            <w:pPr>
              <w:spacing w:after="160" w:line="259" w:lineRule="auto"/>
              <w:rPr>
                <w:sz w:val="24"/>
                <w:szCs w:val="24"/>
              </w:rPr>
            </w:pPr>
          </w:p>
          <w:p w:rsidR="001879B6" w:rsidP="000F3FCA" w:rsidRDefault="001879B6" w14:paraId="1703A8F6" w14:textId="77777777">
            <w:pPr>
              <w:spacing w:after="160" w:line="257" w:lineRule="auto"/>
              <w:rPr>
                <w:rFonts w:eastAsia="Cambria" w:cs="Cambria"/>
                <w:sz w:val="24"/>
                <w:szCs w:val="24"/>
              </w:rPr>
            </w:pPr>
            <w:r w:rsidRPr="3029D617">
              <w:rPr>
                <w:rFonts w:eastAsia="Cambria" w:cs="Cambria"/>
                <w:sz w:val="24"/>
                <w:szCs w:val="24"/>
              </w:rPr>
              <w:t xml:space="preserve">3. </w:t>
            </w:r>
            <w:r>
              <w:rPr>
                <w:rFonts w:eastAsia="Cambria" w:cs="Cambria"/>
                <w:sz w:val="24"/>
                <w:szCs w:val="24"/>
              </w:rPr>
              <w:t xml:space="preserve">The </w:t>
            </w:r>
            <w:r w:rsidRPr="3029D617">
              <w:rPr>
                <w:rFonts w:eastAsia="Cambria" w:cs="Cambria"/>
                <w:sz w:val="24"/>
                <w:szCs w:val="24"/>
              </w:rPr>
              <w:t>Barangay Secretary clicks “reassign” button</w:t>
            </w:r>
          </w:p>
          <w:p w:rsidR="001879B6" w:rsidP="000F3FCA" w:rsidRDefault="001879B6" w14:paraId="027596E6" w14:textId="77777777">
            <w:pPr>
              <w:spacing w:after="160" w:line="257" w:lineRule="auto"/>
            </w:pPr>
          </w:p>
          <w:p w:rsidRPr="008A3F47" w:rsidR="001879B6" w:rsidP="000F3FCA" w:rsidRDefault="001879B6" w14:paraId="742AAB80" w14:textId="77777777">
            <w:pPr>
              <w:spacing w:after="160" w:line="259" w:lineRule="auto"/>
              <w:rPr>
                <w:sz w:val="24"/>
                <w:szCs w:val="24"/>
              </w:rPr>
            </w:pPr>
            <w:r w:rsidRPr="3029D617">
              <w:rPr>
                <w:rFonts w:eastAsia="Cambria" w:cs="Cambria"/>
                <w:sz w:val="24"/>
                <w:szCs w:val="24"/>
              </w:rPr>
              <w:t xml:space="preserve">4. </w:t>
            </w:r>
            <w:r>
              <w:rPr>
                <w:rFonts w:eastAsia="Cambria" w:cs="Cambria"/>
                <w:sz w:val="24"/>
                <w:szCs w:val="24"/>
              </w:rPr>
              <w:t xml:space="preserve">The </w:t>
            </w:r>
            <w:r w:rsidRPr="3029D617">
              <w:rPr>
                <w:rFonts w:eastAsia="Cambria" w:cs="Cambria"/>
                <w:sz w:val="24"/>
                <w:szCs w:val="24"/>
              </w:rPr>
              <w:t xml:space="preserve">Barangay </w:t>
            </w:r>
            <w:r>
              <w:rPr>
                <w:rFonts w:eastAsia="Cambria" w:cs="Cambria"/>
                <w:sz w:val="24"/>
                <w:szCs w:val="24"/>
              </w:rPr>
              <w:t>S</w:t>
            </w:r>
            <w:r w:rsidRPr="3029D617">
              <w:rPr>
                <w:rFonts w:eastAsia="Cambria" w:cs="Cambria"/>
                <w:sz w:val="24"/>
                <w:szCs w:val="24"/>
              </w:rPr>
              <w:t>ecretary clicks “confirm reassign” request</w:t>
            </w:r>
            <w:r>
              <w:rPr>
                <w:rFonts w:eastAsia="Cambria" w:cs="Cambria"/>
                <w:sz w:val="24"/>
                <w:szCs w:val="24"/>
              </w:rPr>
              <w:t>.</w:t>
            </w:r>
          </w:p>
        </w:tc>
        <w:tc>
          <w:tcPr>
            <w:tcW w:w="3331" w:type="dxa"/>
          </w:tcPr>
          <w:p w:rsidRPr="008A3F47" w:rsidR="001879B6" w:rsidP="000F3FCA" w:rsidRDefault="001879B6" w14:paraId="24024551" w14:textId="77777777">
            <w:pPr>
              <w:rPr>
                <w:sz w:val="24"/>
                <w:szCs w:val="24"/>
              </w:rPr>
            </w:pPr>
            <w:r>
              <w:rPr>
                <w:sz w:val="24"/>
                <w:szCs w:val="24"/>
              </w:rPr>
              <w:t>1. Redirects to Process Concern Page.</w:t>
            </w:r>
            <w:r>
              <w:rPr>
                <w:sz w:val="24"/>
                <w:szCs w:val="24"/>
              </w:rPr>
              <w:br/>
            </w:r>
            <w:r>
              <w:rPr>
                <w:sz w:val="24"/>
                <w:szCs w:val="24"/>
              </w:rPr>
              <w:br/>
            </w:r>
          </w:p>
          <w:p w:rsidR="001879B6" w:rsidP="000F3FCA" w:rsidRDefault="001879B6" w14:paraId="0629E98E" w14:textId="77777777">
            <w:pPr>
              <w:spacing w:after="160" w:line="259" w:lineRule="auto"/>
              <w:rPr>
                <w:sz w:val="24"/>
                <w:szCs w:val="24"/>
              </w:rPr>
            </w:pPr>
            <w:r>
              <w:rPr>
                <w:sz w:val="24"/>
                <w:szCs w:val="24"/>
              </w:rPr>
              <w:t>2. Redirects to the “Information” page</w:t>
            </w:r>
          </w:p>
          <w:p w:rsidR="001879B6" w:rsidP="000F3FCA" w:rsidRDefault="001879B6" w14:paraId="10F197BF" w14:textId="77777777">
            <w:pPr>
              <w:spacing w:after="160" w:line="259" w:lineRule="auto"/>
              <w:rPr>
                <w:sz w:val="24"/>
                <w:szCs w:val="24"/>
              </w:rPr>
            </w:pPr>
          </w:p>
          <w:p w:rsidR="001879B6" w:rsidP="000F3FCA" w:rsidRDefault="001879B6" w14:paraId="1F5745D8" w14:textId="77777777">
            <w:pPr>
              <w:spacing w:after="160" w:line="257" w:lineRule="auto"/>
              <w:rPr>
                <w:rFonts w:eastAsia="Cambria" w:cs="Cambria"/>
                <w:sz w:val="24"/>
                <w:szCs w:val="24"/>
              </w:rPr>
            </w:pPr>
            <w:r>
              <w:rPr>
                <w:sz w:val="24"/>
                <w:szCs w:val="24"/>
              </w:rPr>
              <w:br/>
            </w:r>
            <w:r w:rsidRPr="3029D617">
              <w:rPr>
                <w:rFonts w:eastAsia="Cambria" w:cs="Cambria"/>
                <w:sz w:val="24"/>
                <w:szCs w:val="24"/>
              </w:rPr>
              <w:t>3. System prompts with “reassign confirmation.”</w:t>
            </w:r>
          </w:p>
          <w:p w:rsidR="001879B6" w:rsidP="000F3FCA" w:rsidRDefault="001879B6" w14:paraId="721F1F92" w14:textId="77777777">
            <w:pPr>
              <w:spacing w:after="160" w:line="257" w:lineRule="auto"/>
            </w:pPr>
          </w:p>
          <w:p w:rsidRPr="0055721F" w:rsidR="001879B6" w:rsidP="000F3FCA" w:rsidRDefault="001879B6" w14:paraId="2F0B1568" w14:textId="77777777">
            <w:pPr>
              <w:spacing w:after="160" w:line="257" w:lineRule="auto"/>
            </w:pPr>
            <w:r w:rsidRPr="3029D617">
              <w:rPr>
                <w:rFonts w:eastAsia="Cambria" w:cs="Cambria"/>
                <w:sz w:val="24"/>
                <w:szCs w:val="24"/>
              </w:rPr>
              <w:t xml:space="preserve"> 4. system prompts “request is reassigned to barangay employee logged in”</w:t>
            </w:r>
          </w:p>
        </w:tc>
      </w:tr>
      <w:tr w:rsidRPr="008A3F47" w:rsidR="001879B6" w:rsidTr="000F3FCA" w14:paraId="00FA022C" w14:textId="77777777">
        <w:trPr>
          <w:trHeight w:val="1121"/>
        </w:trPr>
        <w:tc>
          <w:tcPr>
            <w:tcW w:w="2689" w:type="dxa"/>
            <w:shd w:val="clear" w:color="auto" w:fill="AC0000"/>
          </w:tcPr>
          <w:p w:rsidRPr="008A3F47" w:rsidR="001879B6" w:rsidP="000F3FCA" w:rsidRDefault="001879B6" w14:paraId="7524C112" w14:textId="77777777">
            <w:pPr>
              <w:spacing w:after="160" w:line="259" w:lineRule="auto"/>
              <w:rPr>
                <w:b/>
                <w:sz w:val="24"/>
                <w:szCs w:val="24"/>
              </w:rPr>
            </w:pPr>
            <w:r w:rsidRPr="66924A3F">
              <w:rPr>
                <w:b/>
                <w:bCs/>
                <w:sz w:val="24"/>
                <w:szCs w:val="24"/>
              </w:rPr>
              <w:t>Alternate flow:</w:t>
            </w:r>
          </w:p>
        </w:tc>
        <w:tc>
          <w:tcPr>
            <w:tcW w:w="6661" w:type="dxa"/>
            <w:gridSpan w:val="2"/>
          </w:tcPr>
          <w:p w:rsidR="001879B6" w:rsidP="000F3FCA" w:rsidRDefault="001879B6" w14:paraId="1E0FC28E" w14:textId="77777777">
            <w:pPr>
              <w:spacing w:after="160" w:line="257" w:lineRule="auto"/>
            </w:pPr>
            <w:r>
              <w:rPr>
                <w:rFonts w:eastAsia="Cambria" w:cs="Cambria"/>
                <w:sz w:val="24"/>
                <w:szCs w:val="24"/>
              </w:rPr>
              <w:t>3</w:t>
            </w:r>
            <w:r w:rsidRPr="3029D617">
              <w:rPr>
                <w:rFonts w:eastAsia="Cambria" w:cs="Cambria"/>
                <w:sz w:val="24"/>
                <w:szCs w:val="24"/>
              </w:rPr>
              <w:t xml:space="preserve">.1 </w:t>
            </w:r>
            <w:r>
              <w:rPr>
                <w:rFonts w:eastAsia="Cambria" w:cs="Cambria"/>
                <w:sz w:val="24"/>
                <w:szCs w:val="24"/>
              </w:rPr>
              <w:t xml:space="preserve">The </w:t>
            </w:r>
            <w:r w:rsidRPr="3029D617">
              <w:rPr>
                <w:rFonts w:eastAsia="Cambria" w:cs="Cambria"/>
                <w:sz w:val="24"/>
                <w:szCs w:val="24"/>
              </w:rPr>
              <w:t>Barangay Secretary cancels reassign request.</w:t>
            </w:r>
          </w:p>
          <w:p w:rsidRPr="008A3F47" w:rsidR="001879B6" w:rsidP="000F3FCA" w:rsidRDefault="001879B6" w14:paraId="5DA79488" w14:textId="49475240">
            <w:pPr>
              <w:spacing w:after="160" w:line="259" w:lineRule="auto"/>
              <w:rPr>
                <w:sz w:val="24"/>
                <w:szCs w:val="24"/>
              </w:rPr>
            </w:pPr>
            <w:r>
              <w:rPr>
                <w:rFonts w:eastAsia="Cambria" w:cs="Cambria"/>
                <w:sz w:val="24"/>
                <w:szCs w:val="24"/>
              </w:rPr>
              <w:t>3</w:t>
            </w:r>
            <w:r w:rsidRPr="3029D617">
              <w:rPr>
                <w:rFonts w:eastAsia="Cambria" w:cs="Cambria"/>
                <w:sz w:val="24"/>
                <w:szCs w:val="24"/>
              </w:rPr>
              <w:t xml:space="preserve">.2 </w:t>
            </w:r>
            <w:r>
              <w:rPr>
                <w:rFonts w:eastAsia="Cambria" w:cs="Cambria"/>
                <w:sz w:val="24"/>
                <w:szCs w:val="24"/>
              </w:rPr>
              <w:t xml:space="preserve">The </w:t>
            </w:r>
            <w:r w:rsidRPr="3029D617">
              <w:rPr>
                <w:rFonts w:eastAsia="Cambria" w:cs="Cambria"/>
                <w:sz w:val="24"/>
                <w:szCs w:val="24"/>
              </w:rPr>
              <w:t xml:space="preserve">System </w:t>
            </w:r>
            <w:r w:rsidRPr="2334F8B0" w:rsidR="7B83DA30">
              <w:rPr>
                <w:rFonts w:eastAsia="Cambria" w:cs="Cambria"/>
                <w:sz w:val="24"/>
                <w:szCs w:val="24"/>
              </w:rPr>
              <w:t>redirects</w:t>
            </w:r>
            <w:r w:rsidRPr="3029D617">
              <w:rPr>
                <w:rFonts w:eastAsia="Cambria" w:cs="Cambria"/>
                <w:sz w:val="24"/>
                <w:szCs w:val="24"/>
              </w:rPr>
              <w:t xml:space="preserve"> to system information page</w:t>
            </w:r>
            <w:r>
              <w:rPr>
                <w:rFonts w:eastAsia="Cambria" w:cs="Cambria"/>
                <w:sz w:val="24"/>
                <w:szCs w:val="24"/>
              </w:rPr>
              <w:t>.</w:t>
            </w:r>
          </w:p>
        </w:tc>
      </w:tr>
    </w:tbl>
    <w:p w:rsidR="001879B6" w:rsidP="001879B6" w:rsidRDefault="001879B6" w14:paraId="12320085" w14:textId="77777777">
      <w:pPr>
        <w:rPr>
          <w:sz w:val="24"/>
          <w:szCs w:val="24"/>
        </w:rPr>
      </w:pPr>
    </w:p>
    <w:p w:rsidR="001879B6" w:rsidP="001879B6" w:rsidRDefault="001879B6" w14:paraId="234A9A14" w14:textId="77777777">
      <w:pPr>
        <w:rPr>
          <w:sz w:val="24"/>
          <w:szCs w:val="24"/>
        </w:rPr>
      </w:pPr>
    </w:p>
    <w:p w:rsidR="001879B6" w:rsidP="001879B6" w:rsidRDefault="001879B6" w14:paraId="0005B33F" w14:textId="77777777">
      <w:pPr>
        <w:rPr>
          <w:sz w:val="24"/>
          <w:szCs w:val="24"/>
        </w:rPr>
      </w:pPr>
    </w:p>
    <w:p w:rsidR="001879B6" w:rsidP="001879B6" w:rsidRDefault="001879B6" w14:paraId="75BA15AB" w14:textId="77777777">
      <w:pPr>
        <w:jc w:val="center"/>
        <w:rPr>
          <w:sz w:val="24"/>
          <w:szCs w:val="24"/>
        </w:rPr>
      </w:pPr>
    </w:p>
    <w:p w:rsidR="001879B6" w:rsidP="001879B6" w:rsidRDefault="001879B6" w14:paraId="7EDE35E5" w14:textId="77777777">
      <w:pPr>
        <w:rPr>
          <w:sz w:val="24"/>
          <w:szCs w:val="24"/>
        </w:rPr>
      </w:pPr>
    </w:p>
    <w:p w:rsidRPr="00890BCC" w:rsidR="001879B6" w:rsidP="001879B6" w:rsidRDefault="00890BCC" w14:paraId="2DC69072" w14:textId="2A593CBC">
      <w:pPr>
        <w:pStyle w:val="Caption"/>
        <w:keepNext/>
        <w:jc w:val="center"/>
        <w:rPr>
          <w:i w:val="0"/>
          <w:sz w:val="24"/>
          <w:szCs w:val="24"/>
        </w:rPr>
      </w:pPr>
      <w:bookmarkStart w:name="_Toc150946816" w:id="177"/>
      <w:bookmarkStart w:name="_Toc150947162" w:id="178"/>
      <w:bookmarkStart w:name="_Toc150781784" w:id="179"/>
      <w:r w:rsidRPr="00890BCC">
        <w:rPr>
          <w:i w:val="0"/>
          <w:iCs w:val="0"/>
          <w:color w:val="000000" w:themeColor="text1"/>
          <w:sz w:val="24"/>
          <w:szCs w:val="24"/>
        </w:rPr>
        <w:t xml:space="preserve">TABLE </w:t>
      </w:r>
      <w:r w:rsidRPr="00890BCC" w:rsidR="00534A7B">
        <w:rPr>
          <w:i w:val="0"/>
          <w:iCs w:val="0"/>
          <w:color w:val="000000" w:themeColor="text1"/>
          <w:sz w:val="24"/>
          <w:szCs w:val="24"/>
        </w:rPr>
        <w:fldChar w:fldCharType="begin"/>
      </w:r>
      <w:r w:rsidRPr="00890BCC" w:rsidR="00534A7B">
        <w:rPr>
          <w:i w:val="0"/>
          <w:iCs w:val="0"/>
          <w:color w:val="000000" w:themeColor="text1"/>
          <w:sz w:val="24"/>
          <w:szCs w:val="24"/>
        </w:rPr>
        <w:instrText xml:space="preserve"> SEQ TABLE \* ARABIC </w:instrText>
      </w:r>
      <w:r w:rsidRPr="00890BCC" w:rsidR="00534A7B">
        <w:rPr>
          <w:i w:val="0"/>
          <w:iCs w:val="0"/>
          <w:color w:val="000000" w:themeColor="text1"/>
          <w:sz w:val="24"/>
          <w:szCs w:val="24"/>
        </w:rPr>
        <w:fldChar w:fldCharType="separate"/>
      </w:r>
      <w:r w:rsidRPr="00890BCC">
        <w:rPr>
          <w:i w:val="0"/>
          <w:iCs w:val="0"/>
          <w:noProof/>
          <w:color w:val="000000" w:themeColor="text1"/>
          <w:sz w:val="24"/>
          <w:szCs w:val="24"/>
        </w:rPr>
        <w:t>31</w:t>
      </w:r>
      <w:r w:rsidRPr="00890BCC" w:rsidR="00534A7B">
        <w:rPr>
          <w:i w:val="0"/>
          <w:iCs w:val="0"/>
          <w:color w:val="000000" w:themeColor="text1"/>
          <w:sz w:val="24"/>
          <w:szCs w:val="24"/>
        </w:rPr>
        <w:fldChar w:fldCharType="end"/>
      </w:r>
      <w:r w:rsidRPr="00890BCC">
        <w:rPr>
          <w:i w:val="0"/>
          <w:iCs w:val="0"/>
          <w:color w:val="000000" w:themeColor="text1"/>
          <w:sz w:val="24"/>
          <w:szCs w:val="24"/>
        </w:rPr>
        <w:t xml:space="preserve"> </w:t>
      </w:r>
      <w:r w:rsidRPr="00890BCC">
        <w:rPr>
          <w:i w:val="0"/>
          <w:iCs w:val="0"/>
          <w:color w:val="000000" w:themeColor="text1"/>
          <w:sz w:val="24"/>
          <w:szCs w:val="24"/>
        </w:rPr>
        <w:br/>
      </w:r>
      <w:r w:rsidRPr="00890BCC">
        <w:rPr>
          <w:i w:val="0"/>
          <w:iCs w:val="0"/>
          <w:color w:val="000000" w:themeColor="text1"/>
          <w:sz w:val="24"/>
          <w:szCs w:val="24"/>
        </w:rPr>
        <w:t>UPDATE CONCERN</w:t>
      </w:r>
      <w:commentRangeStart w:id="180"/>
      <w:commentRangeEnd w:id="180"/>
      <w:r w:rsidRPr="00890BCC">
        <w:rPr>
          <w:rStyle w:val="CommentReference"/>
          <w:i w:val="0"/>
          <w:iCs w:val="0"/>
          <w:color w:val="000000" w:themeColor="text1"/>
          <w:sz w:val="24"/>
          <w:szCs w:val="24"/>
        </w:rPr>
        <w:commentReference w:id="180"/>
      </w:r>
      <w:bookmarkEnd w:id="177"/>
      <w:bookmarkEnd w:id="178"/>
      <w:r w:rsidRPr="00890BCC">
        <w:rPr>
          <w:i w:val="0"/>
          <w:iCs w:val="0"/>
          <w:sz w:val="24"/>
          <w:szCs w:val="24"/>
        </w:rPr>
        <w:br/>
      </w:r>
      <w:bookmarkEnd w:id="179"/>
    </w:p>
    <w:tbl>
      <w:tblPr>
        <w:tblStyle w:val="TableGrid"/>
        <w:tblW w:w="0" w:type="auto"/>
        <w:tblLook w:val="04A0" w:firstRow="1" w:lastRow="0" w:firstColumn="1" w:lastColumn="0" w:noHBand="0" w:noVBand="1"/>
      </w:tblPr>
      <w:tblGrid>
        <w:gridCol w:w="2689"/>
        <w:gridCol w:w="3330"/>
        <w:gridCol w:w="3331"/>
      </w:tblGrid>
      <w:tr w:rsidRPr="008A3F47" w:rsidR="001879B6" w:rsidTr="000F3FCA" w14:paraId="5B324431" w14:textId="77777777">
        <w:tc>
          <w:tcPr>
            <w:tcW w:w="2689" w:type="dxa"/>
            <w:shd w:val="clear" w:color="auto" w:fill="AC0000"/>
          </w:tcPr>
          <w:p w:rsidRPr="008A3F47" w:rsidR="001879B6" w:rsidP="000F3FCA" w:rsidRDefault="001879B6" w14:paraId="35A041CD" w14:textId="77777777">
            <w:pPr>
              <w:rPr>
                <w:b/>
                <w:sz w:val="24"/>
                <w:szCs w:val="24"/>
              </w:rPr>
            </w:pPr>
            <w:r w:rsidRPr="00CB0E22">
              <w:rPr>
                <w:b/>
                <w:sz w:val="24"/>
                <w:szCs w:val="24"/>
              </w:rPr>
              <w:t>Use Case Number</w:t>
            </w:r>
          </w:p>
        </w:tc>
        <w:tc>
          <w:tcPr>
            <w:tcW w:w="6661" w:type="dxa"/>
            <w:gridSpan w:val="2"/>
          </w:tcPr>
          <w:p w:rsidRPr="008A3F47" w:rsidR="001879B6" w:rsidP="000F3FCA" w:rsidRDefault="001879B6" w14:paraId="60092DE3" w14:textId="77777777">
            <w:pPr>
              <w:rPr>
                <w:sz w:val="24"/>
                <w:szCs w:val="24"/>
              </w:rPr>
            </w:pPr>
            <w:r w:rsidRPr="3029D617">
              <w:rPr>
                <w:sz w:val="24"/>
                <w:szCs w:val="24"/>
              </w:rPr>
              <w:t>UC 6.3</w:t>
            </w:r>
          </w:p>
        </w:tc>
      </w:tr>
      <w:tr w:rsidRPr="008A3F47" w:rsidR="001879B6" w:rsidTr="000F3FCA" w14:paraId="4DED2300" w14:textId="77777777">
        <w:tc>
          <w:tcPr>
            <w:tcW w:w="2689" w:type="dxa"/>
            <w:shd w:val="clear" w:color="auto" w:fill="AC0000"/>
          </w:tcPr>
          <w:p w:rsidRPr="008A3F47" w:rsidR="001879B6" w:rsidP="000F3FCA" w:rsidRDefault="001879B6" w14:paraId="326EE6C4" w14:textId="77777777">
            <w:pPr>
              <w:spacing w:after="160" w:line="259" w:lineRule="auto"/>
              <w:rPr>
                <w:b/>
                <w:sz w:val="24"/>
                <w:szCs w:val="24"/>
              </w:rPr>
            </w:pPr>
            <w:r w:rsidRPr="008A3F47">
              <w:rPr>
                <w:b/>
                <w:sz w:val="24"/>
                <w:szCs w:val="24"/>
              </w:rPr>
              <w:t>Use Case Name:</w:t>
            </w:r>
          </w:p>
        </w:tc>
        <w:tc>
          <w:tcPr>
            <w:tcW w:w="6661" w:type="dxa"/>
            <w:gridSpan w:val="2"/>
          </w:tcPr>
          <w:p w:rsidRPr="008A3F47" w:rsidR="001879B6" w:rsidP="000F3FCA" w:rsidRDefault="001879B6" w14:paraId="6397B44F" w14:textId="77777777">
            <w:pPr>
              <w:spacing w:after="160" w:line="259" w:lineRule="auto"/>
              <w:rPr>
                <w:sz w:val="24"/>
                <w:szCs w:val="24"/>
              </w:rPr>
            </w:pPr>
            <w:r w:rsidRPr="3029D617">
              <w:rPr>
                <w:sz w:val="24"/>
                <w:szCs w:val="24"/>
              </w:rPr>
              <w:t>Update Concern</w:t>
            </w:r>
          </w:p>
        </w:tc>
      </w:tr>
      <w:tr w:rsidRPr="008A3F47" w:rsidR="001879B6" w:rsidTr="000F3FCA" w14:paraId="67A7F793" w14:textId="77777777">
        <w:tc>
          <w:tcPr>
            <w:tcW w:w="2689" w:type="dxa"/>
            <w:shd w:val="clear" w:color="auto" w:fill="AC0000"/>
          </w:tcPr>
          <w:p w:rsidRPr="008A3F47" w:rsidR="001879B6" w:rsidP="000F3FCA" w:rsidRDefault="001879B6" w14:paraId="1D648AD9" w14:textId="77777777">
            <w:pPr>
              <w:spacing w:after="160" w:line="259" w:lineRule="auto"/>
              <w:rPr>
                <w:b/>
                <w:sz w:val="24"/>
                <w:szCs w:val="24"/>
              </w:rPr>
            </w:pPr>
            <w:r w:rsidRPr="008A3F47">
              <w:rPr>
                <w:b/>
                <w:sz w:val="24"/>
                <w:szCs w:val="24"/>
              </w:rPr>
              <w:t>Actors:</w:t>
            </w:r>
          </w:p>
        </w:tc>
        <w:tc>
          <w:tcPr>
            <w:tcW w:w="6661" w:type="dxa"/>
            <w:gridSpan w:val="2"/>
          </w:tcPr>
          <w:p w:rsidR="001879B6" w:rsidP="000F3FCA" w:rsidRDefault="001879B6" w14:paraId="352F6420" w14:textId="77777777">
            <w:pPr>
              <w:spacing w:after="160" w:line="259" w:lineRule="auto"/>
              <w:rPr>
                <w:sz w:val="24"/>
                <w:szCs w:val="24"/>
              </w:rPr>
            </w:pPr>
            <w:r>
              <w:rPr>
                <w:sz w:val="24"/>
                <w:szCs w:val="24"/>
              </w:rPr>
              <w:t>Barangay Secretary</w:t>
            </w:r>
          </w:p>
          <w:p w:rsidRPr="008A3F47" w:rsidR="001879B6" w:rsidP="000F3FCA" w:rsidRDefault="001879B6" w14:paraId="7620E96D" w14:textId="77777777">
            <w:pPr>
              <w:spacing w:after="160" w:line="259" w:lineRule="auto"/>
              <w:rPr>
                <w:sz w:val="24"/>
                <w:szCs w:val="24"/>
              </w:rPr>
            </w:pPr>
            <w:r>
              <w:rPr>
                <w:sz w:val="24"/>
                <w:szCs w:val="24"/>
              </w:rPr>
              <w:t>Barangay Concert Manager</w:t>
            </w:r>
          </w:p>
        </w:tc>
      </w:tr>
      <w:tr w:rsidRPr="008A3F47" w:rsidR="001879B6" w:rsidTr="000F3FCA" w14:paraId="5D8AD0E2" w14:textId="77777777">
        <w:trPr>
          <w:trHeight w:val="985"/>
        </w:trPr>
        <w:tc>
          <w:tcPr>
            <w:tcW w:w="2689" w:type="dxa"/>
            <w:shd w:val="clear" w:color="auto" w:fill="AC0000"/>
          </w:tcPr>
          <w:p w:rsidRPr="008A3F47" w:rsidR="001879B6" w:rsidP="000F3FCA" w:rsidRDefault="001879B6" w14:paraId="31D1C1B5" w14:textId="77777777">
            <w:pPr>
              <w:spacing w:after="160" w:line="259" w:lineRule="auto"/>
              <w:rPr>
                <w:b/>
                <w:sz w:val="24"/>
                <w:szCs w:val="24"/>
              </w:rPr>
            </w:pPr>
            <w:r w:rsidRPr="008A3F47">
              <w:rPr>
                <w:b/>
                <w:sz w:val="24"/>
                <w:szCs w:val="24"/>
              </w:rPr>
              <w:t>Preconditions:</w:t>
            </w:r>
          </w:p>
        </w:tc>
        <w:tc>
          <w:tcPr>
            <w:tcW w:w="6661" w:type="dxa"/>
            <w:gridSpan w:val="2"/>
          </w:tcPr>
          <w:p w:rsidRPr="008A3F47" w:rsidR="001879B6" w:rsidP="000F3FCA" w:rsidRDefault="001879B6" w14:paraId="57010788" w14:textId="27876C48">
            <w:pPr>
              <w:spacing w:after="160" w:line="259" w:lineRule="auto"/>
              <w:rPr>
                <w:sz w:val="24"/>
                <w:szCs w:val="24"/>
              </w:rPr>
            </w:pPr>
            <w:r>
              <w:rPr>
                <w:sz w:val="24"/>
                <w:szCs w:val="24"/>
              </w:rPr>
              <w:t xml:space="preserve">The </w:t>
            </w:r>
            <w:r w:rsidRPr="00456637">
              <w:rPr>
                <w:sz w:val="24"/>
                <w:szCs w:val="24"/>
              </w:rPr>
              <w:t>Secretary</w:t>
            </w:r>
            <w:r>
              <w:rPr>
                <w:sz w:val="24"/>
                <w:szCs w:val="24"/>
              </w:rPr>
              <w:t>/Concern Manager</w:t>
            </w:r>
            <w:r w:rsidRPr="00456637">
              <w:rPr>
                <w:sz w:val="24"/>
                <w:szCs w:val="24"/>
              </w:rPr>
              <w:t xml:space="preserve"> must be logged</w:t>
            </w:r>
            <w:r>
              <w:rPr>
                <w:sz w:val="24"/>
                <w:szCs w:val="24"/>
              </w:rPr>
              <w:t xml:space="preserve"> </w:t>
            </w:r>
            <w:r w:rsidRPr="00456637">
              <w:rPr>
                <w:sz w:val="24"/>
                <w:szCs w:val="24"/>
              </w:rPr>
              <w:t>in</w:t>
            </w:r>
            <w:r>
              <w:rPr>
                <w:sz w:val="24"/>
                <w:szCs w:val="24"/>
              </w:rPr>
              <w:t>.</w:t>
            </w:r>
            <w:r w:rsidRPr="00456637">
              <w:rPr>
                <w:sz w:val="24"/>
                <w:szCs w:val="24"/>
              </w:rPr>
              <w:t xml:space="preserve">  </w:t>
            </w:r>
          </w:p>
        </w:tc>
      </w:tr>
      <w:tr w:rsidRPr="008A3F47" w:rsidR="001879B6" w:rsidTr="000F3FCA" w14:paraId="50FAF787" w14:textId="77777777">
        <w:trPr>
          <w:trHeight w:val="1113"/>
        </w:trPr>
        <w:tc>
          <w:tcPr>
            <w:tcW w:w="2689" w:type="dxa"/>
            <w:shd w:val="clear" w:color="auto" w:fill="AC0000"/>
          </w:tcPr>
          <w:p w:rsidRPr="008A3F47" w:rsidR="001879B6" w:rsidP="000F3FCA" w:rsidRDefault="001879B6" w14:paraId="317C5E32" w14:textId="77777777">
            <w:pPr>
              <w:spacing w:after="160" w:line="259" w:lineRule="auto"/>
              <w:rPr>
                <w:b/>
                <w:sz w:val="24"/>
                <w:szCs w:val="24"/>
              </w:rPr>
            </w:pPr>
            <w:r w:rsidRPr="008A3F47">
              <w:rPr>
                <w:b/>
                <w:sz w:val="24"/>
                <w:szCs w:val="24"/>
              </w:rPr>
              <w:t>Postconditions:</w:t>
            </w:r>
          </w:p>
        </w:tc>
        <w:tc>
          <w:tcPr>
            <w:tcW w:w="6661" w:type="dxa"/>
            <w:gridSpan w:val="2"/>
          </w:tcPr>
          <w:p w:rsidRPr="008A3F47" w:rsidR="001879B6" w:rsidP="000F3FCA" w:rsidRDefault="001879B6" w14:paraId="0B3673D1" w14:textId="77777777">
            <w:pPr>
              <w:spacing w:after="160" w:line="259" w:lineRule="auto"/>
              <w:rPr>
                <w:sz w:val="24"/>
                <w:szCs w:val="24"/>
              </w:rPr>
            </w:pPr>
            <w:r>
              <w:rPr>
                <w:sz w:val="24"/>
                <w:szCs w:val="24"/>
              </w:rPr>
              <w:t xml:space="preserve">The </w:t>
            </w:r>
            <w:r w:rsidRPr="008A3F47">
              <w:rPr>
                <w:sz w:val="24"/>
                <w:szCs w:val="24"/>
              </w:rPr>
              <w:t>Secretary</w:t>
            </w:r>
            <w:r>
              <w:rPr>
                <w:sz w:val="24"/>
                <w:szCs w:val="24"/>
              </w:rPr>
              <w:t>/Concern Manager</w:t>
            </w:r>
            <w:r w:rsidRPr="008A3F47">
              <w:rPr>
                <w:sz w:val="24"/>
                <w:szCs w:val="24"/>
              </w:rPr>
              <w:t xml:space="preserve"> should be verified as Barangay Employee Account</w:t>
            </w:r>
            <w:r>
              <w:rPr>
                <w:sz w:val="24"/>
                <w:szCs w:val="24"/>
              </w:rPr>
              <w:t xml:space="preserve">. </w:t>
            </w:r>
          </w:p>
          <w:p w:rsidRPr="008A3F47" w:rsidR="001879B6" w:rsidP="000F3FCA" w:rsidRDefault="001879B6" w14:paraId="4305CFA0" w14:textId="77777777">
            <w:pPr>
              <w:spacing w:after="160" w:line="259" w:lineRule="auto"/>
              <w:rPr>
                <w:sz w:val="24"/>
                <w:szCs w:val="24"/>
              </w:rPr>
            </w:pPr>
          </w:p>
        </w:tc>
      </w:tr>
      <w:tr w:rsidRPr="008A3F47" w:rsidR="001879B6" w:rsidTr="000F3FCA" w14:paraId="6A051156" w14:textId="77777777">
        <w:trPr>
          <w:trHeight w:val="238"/>
        </w:trPr>
        <w:tc>
          <w:tcPr>
            <w:tcW w:w="2689" w:type="dxa"/>
            <w:vMerge w:val="restart"/>
            <w:shd w:val="clear" w:color="auto" w:fill="AC0000"/>
          </w:tcPr>
          <w:p w:rsidRPr="008A3F47" w:rsidR="001879B6" w:rsidP="000F3FCA" w:rsidRDefault="001879B6" w14:paraId="46F6DE0B" w14:textId="77777777">
            <w:pPr>
              <w:spacing w:after="160" w:line="259" w:lineRule="auto"/>
              <w:rPr>
                <w:b/>
                <w:sz w:val="24"/>
                <w:szCs w:val="24"/>
              </w:rPr>
            </w:pPr>
            <w:r w:rsidRPr="008A3F47">
              <w:rPr>
                <w:b/>
                <w:sz w:val="24"/>
                <w:szCs w:val="24"/>
              </w:rPr>
              <w:t>Flow of Activities:</w:t>
            </w:r>
          </w:p>
        </w:tc>
        <w:tc>
          <w:tcPr>
            <w:tcW w:w="3330" w:type="dxa"/>
          </w:tcPr>
          <w:p w:rsidRPr="008A3F47" w:rsidR="001879B6" w:rsidP="000F3FCA" w:rsidRDefault="001879B6" w14:paraId="07B12A56" w14:textId="77777777">
            <w:pPr>
              <w:spacing w:after="160" w:line="259" w:lineRule="auto"/>
              <w:rPr>
                <w:b/>
                <w:sz w:val="24"/>
                <w:szCs w:val="24"/>
              </w:rPr>
            </w:pPr>
            <w:r w:rsidRPr="008A3F47">
              <w:rPr>
                <w:b/>
                <w:sz w:val="24"/>
                <w:szCs w:val="24"/>
              </w:rPr>
              <w:t>Actor</w:t>
            </w:r>
          </w:p>
        </w:tc>
        <w:tc>
          <w:tcPr>
            <w:tcW w:w="3331" w:type="dxa"/>
          </w:tcPr>
          <w:p w:rsidRPr="008A3F47" w:rsidR="001879B6" w:rsidP="000F3FCA" w:rsidRDefault="001879B6" w14:paraId="32B1CCA8" w14:textId="77777777">
            <w:pPr>
              <w:spacing w:after="160" w:line="259" w:lineRule="auto"/>
              <w:rPr>
                <w:b/>
                <w:sz w:val="24"/>
                <w:szCs w:val="24"/>
              </w:rPr>
            </w:pPr>
            <w:r w:rsidRPr="008A3F47">
              <w:rPr>
                <w:b/>
                <w:sz w:val="24"/>
                <w:szCs w:val="24"/>
              </w:rPr>
              <w:t>System</w:t>
            </w:r>
          </w:p>
        </w:tc>
      </w:tr>
      <w:tr w:rsidRPr="008A3F47" w:rsidR="001879B6" w:rsidTr="2334F8B0" w14:paraId="4F869C18" w14:textId="77777777">
        <w:trPr>
          <w:trHeight w:val="841"/>
        </w:trPr>
        <w:tc>
          <w:tcPr>
            <w:tcW w:w="2689" w:type="dxa"/>
            <w:vMerge/>
          </w:tcPr>
          <w:p w:rsidRPr="008A3F47" w:rsidR="001879B6" w:rsidP="000F3FCA" w:rsidRDefault="001879B6" w14:paraId="5F76F4F2" w14:textId="77777777">
            <w:pPr>
              <w:spacing w:after="160" w:line="259" w:lineRule="auto"/>
              <w:rPr>
                <w:b/>
                <w:sz w:val="24"/>
                <w:szCs w:val="24"/>
              </w:rPr>
            </w:pPr>
          </w:p>
        </w:tc>
        <w:tc>
          <w:tcPr>
            <w:tcW w:w="3330" w:type="dxa"/>
          </w:tcPr>
          <w:p w:rsidR="001879B6" w:rsidP="000F3FCA" w:rsidRDefault="001879B6" w14:paraId="719FC68C" w14:textId="77777777">
            <w:pPr>
              <w:rPr>
                <w:sz w:val="24"/>
                <w:szCs w:val="24"/>
              </w:rPr>
            </w:pPr>
            <w:r>
              <w:rPr>
                <w:sz w:val="24"/>
                <w:szCs w:val="24"/>
              </w:rPr>
              <w:t>1. Barangay Secretary clicks on “Process Concern” tab.</w:t>
            </w:r>
          </w:p>
          <w:p w:rsidR="001879B6" w:rsidP="000F3FCA" w:rsidRDefault="001879B6" w14:paraId="1990D283" w14:textId="77777777">
            <w:pPr>
              <w:rPr>
                <w:sz w:val="24"/>
                <w:szCs w:val="24"/>
              </w:rPr>
            </w:pPr>
          </w:p>
          <w:p w:rsidR="001879B6" w:rsidP="000F3FCA" w:rsidRDefault="001879B6" w14:paraId="63E8A38F" w14:textId="77777777">
            <w:pPr>
              <w:spacing w:after="160" w:line="259" w:lineRule="auto"/>
              <w:rPr>
                <w:sz w:val="24"/>
                <w:szCs w:val="24"/>
              </w:rPr>
            </w:pPr>
            <w:r>
              <w:rPr>
                <w:sz w:val="24"/>
                <w:szCs w:val="24"/>
              </w:rPr>
              <w:t>2. Barangay Secretary clicks on the “Process” button below the “Action:” table.</w:t>
            </w:r>
          </w:p>
          <w:p w:rsidR="001879B6" w:rsidP="000F3FCA" w:rsidRDefault="001879B6" w14:paraId="6ED79916" w14:textId="77777777">
            <w:pPr>
              <w:spacing w:after="160" w:line="259" w:lineRule="auto"/>
              <w:rPr>
                <w:sz w:val="24"/>
                <w:szCs w:val="24"/>
              </w:rPr>
            </w:pPr>
          </w:p>
          <w:p w:rsidR="001879B6" w:rsidP="000F3FCA" w:rsidRDefault="001879B6" w14:paraId="6018CFA9" w14:textId="77777777">
            <w:pPr>
              <w:spacing w:after="160" w:line="257" w:lineRule="auto"/>
              <w:rPr>
                <w:rFonts w:eastAsia="Cambria" w:cs="Cambria"/>
                <w:sz w:val="24"/>
                <w:szCs w:val="24"/>
              </w:rPr>
            </w:pPr>
            <w:r w:rsidRPr="3029D617">
              <w:rPr>
                <w:rFonts w:eastAsia="Cambria" w:cs="Cambria"/>
                <w:sz w:val="24"/>
                <w:szCs w:val="24"/>
              </w:rPr>
              <w:t xml:space="preserve">3. Barangay Secretary clicks </w:t>
            </w:r>
            <w:r>
              <w:rPr>
                <w:rFonts w:eastAsia="Cambria" w:cs="Cambria"/>
                <w:sz w:val="24"/>
                <w:szCs w:val="24"/>
              </w:rPr>
              <w:t xml:space="preserve">the </w:t>
            </w:r>
            <w:r w:rsidRPr="3029D617">
              <w:rPr>
                <w:rFonts w:eastAsia="Cambria" w:cs="Cambria"/>
                <w:sz w:val="24"/>
                <w:szCs w:val="24"/>
              </w:rPr>
              <w:t>“</w:t>
            </w:r>
            <w:r>
              <w:rPr>
                <w:rFonts w:eastAsia="Cambria" w:cs="Cambria"/>
                <w:sz w:val="24"/>
                <w:szCs w:val="24"/>
              </w:rPr>
              <w:t>process</w:t>
            </w:r>
            <w:r w:rsidRPr="3029D617">
              <w:rPr>
                <w:rFonts w:eastAsia="Cambria" w:cs="Cambria"/>
                <w:sz w:val="24"/>
                <w:szCs w:val="24"/>
              </w:rPr>
              <w:t>” button</w:t>
            </w:r>
            <w:r>
              <w:rPr>
                <w:rFonts w:eastAsia="Cambria" w:cs="Cambria"/>
                <w:sz w:val="24"/>
                <w:szCs w:val="24"/>
              </w:rPr>
              <w:t>.</w:t>
            </w:r>
          </w:p>
          <w:p w:rsidR="001879B6" w:rsidP="000F3FCA" w:rsidRDefault="001879B6" w14:paraId="32E36B2D" w14:textId="77777777">
            <w:pPr>
              <w:spacing w:after="160" w:line="257" w:lineRule="auto"/>
              <w:rPr>
                <w:rFonts w:eastAsia="Cambria" w:cs="Cambria"/>
                <w:sz w:val="24"/>
                <w:szCs w:val="24"/>
              </w:rPr>
            </w:pPr>
          </w:p>
          <w:p w:rsidR="001879B6" w:rsidP="000F3FCA" w:rsidRDefault="001879B6" w14:paraId="59935C96" w14:textId="77777777">
            <w:pPr>
              <w:spacing w:after="160" w:line="257" w:lineRule="auto"/>
              <w:rPr>
                <w:rFonts w:eastAsia="Cambria" w:cs="Cambria"/>
                <w:sz w:val="24"/>
                <w:szCs w:val="24"/>
              </w:rPr>
            </w:pPr>
            <w:r>
              <w:rPr>
                <w:rFonts w:eastAsia="Cambria" w:cs="Cambria"/>
                <w:sz w:val="24"/>
                <w:szCs w:val="24"/>
              </w:rPr>
              <w:t>4. Barangay Secretary clicks on “Update Request” button.</w:t>
            </w:r>
          </w:p>
          <w:p w:rsidR="001879B6" w:rsidP="000F3FCA" w:rsidRDefault="001879B6" w14:paraId="0553CC06" w14:textId="77777777">
            <w:pPr>
              <w:spacing w:after="160" w:line="257" w:lineRule="auto"/>
              <w:rPr>
                <w:rFonts w:eastAsia="Cambria" w:cs="Cambria"/>
                <w:sz w:val="24"/>
                <w:szCs w:val="24"/>
              </w:rPr>
            </w:pPr>
          </w:p>
          <w:p w:rsidR="001879B6" w:rsidP="000F3FCA" w:rsidRDefault="001879B6" w14:paraId="7AC6BA5F" w14:textId="77777777">
            <w:pPr>
              <w:spacing w:after="160" w:line="257" w:lineRule="auto"/>
              <w:rPr>
                <w:rFonts w:eastAsia="Cambria" w:cs="Cambria"/>
                <w:sz w:val="24"/>
                <w:szCs w:val="24"/>
              </w:rPr>
            </w:pPr>
            <w:r>
              <w:rPr>
                <w:rFonts w:eastAsia="Cambria" w:cs="Cambria"/>
                <w:sz w:val="24"/>
                <w:szCs w:val="24"/>
              </w:rPr>
              <w:t>5. Barangay Secretary clicks on “update concern.”</w:t>
            </w:r>
          </w:p>
          <w:p w:rsidRPr="008A3F47" w:rsidR="001879B6" w:rsidP="000F3FCA" w:rsidRDefault="001879B6" w14:paraId="34E8D78E" w14:textId="77777777">
            <w:pPr>
              <w:rPr>
                <w:sz w:val="24"/>
                <w:szCs w:val="24"/>
              </w:rPr>
            </w:pPr>
          </w:p>
          <w:p w:rsidRPr="008A3F47" w:rsidR="001879B6" w:rsidP="000F3FCA" w:rsidRDefault="001879B6" w14:paraId="63A244F7" w14:textId="77777777">
            <w:pPr>
              <w:spacing w:after="160" w:line="259" w:lineRule="auto"/>
              <w:rPr>
                <w:sz w:val="24"/>
                <w:szCs w:val="24"/>
              </w:rPr>
            </w:pPr>
          </w:p>
        </w:tc>
        <w:tc>
          <w:tcPr>
            <w:tcW w:w="3331" w:type="dxa"/>
          </w:tcPr>
          <w:p w:rsidRPr="008A3F47" w:rsidR="001879B6" w:rsidP="000F3FCA" w:rsidRDefault="001879B6" w14:paraId="633CA486" w14:textId="77777777">
            <w:pPr>
              <w:rPr>
                <w:sz w:val="24"/>
                <w:szCs w:val="24"/>
              </w:rPr>
            </w:pPr>
            <w:r>
              <w:rPr>
                <w:sz w:val="24"/>
                <w:szCs w:val="24"/>
              </w:rPr>
              <w:t>1. Redirects to Process Concern Page.</w:t>
            </w:r>
            <w:r>
              <w:rPr>
                <w:sz w:val="24"/>
                <w:szCs w:val="24"/>
              </w:rPr>
              <w:br/>
            </w:r>
          </w:p>
          <w:p w:rsidR="001879B6" w:rsidP="000F3FCA" w:rsidRDefault="001879B6" w14:paraId="28809EFE" w14:textId="77777777">
            <w:pPr>
              <w:spacing w:after="160" w:line="259" w:lineRule="auto"/>
              <w:rPr>
                <w:sz w:val="24"/>
                <w:szCs w:val="24"/>
              </w:rPr>
            </w:pPr>
            <w:r>
              <w:rPr>
                <w:sz w:val="24"/>
                <w:szCs w:val="24"/>
              </w:rPr>
              <w:t>2. Redirects to the “Information” page</w:t>
            </w:r>
          </w:p>
          <w:p w:rsidR="001879B6" w:rsidP="000F3FCA" w:rsidRDefault="001879B6" w14:paraId="696048D8" w14:textId="77777777">
            <w:pPr>
              <w:spacing w:after="160" w:line="259" w:lineRule="auto"/>
              <w:rPr>
                <w:sz w:val="24"/>
                <w:szCs w:val="24"/>
              </w:rPr>
            </w:pPr>
          </w:p>
          <w:p w:rsidR="001879B6" w:rsidP="000F3FCA" w:rsidRDefault="001879B6" w14:paraId="2DD766C1" w14:textId="77777777">
            <w:pPr>
              <w:spacing w:after="160" w:line="257" w:lineRule="auto"/>
              <w:rPr>
                <w:rFonts w:eastAsia="Cambria" w:cs="Cambria"/>
                <w:sz w:val="24"/>
                <w:szCs w:val="24"/>
              </w:rPr>
            </w:pPr>
            <w:r>
              <w:rPr>
                <w:sz w:val="24"/>
                <w:szCs w:val="24"/>
              </w:rPr>
              <w:br/>
            </w:r>
            <w:r w:rsidRPr="3029D617">
              <w:rPr>
                <w:rFonts w:eastAsia="Cambria" w:cs="Cambria"/>
                <w:sz w:val="24"/>
                <w:szCs w:val="24"/>
              </w:rPr>
              <w:t>3. System prompts</w:t>
            </w:r>
            <w:r>
              <w:rPr>
                <w:rFonts w:eastAsia="Cambria" w:cs="Cambria"/>
                <w:sz w:val="24"/>
                <w:szCs w:val="24"/>
              </w:rPr>
              <w:t xml:space="preserve"> show 3 choices.</w:t>
            </w:r>
          </w:p>
          <w:p w:rsidR="001879B6" w:rsidP="000F3FCA" w:rsidRDefault="001879B6" w14:paraId="3B8DBD40" w14:textId="77777777">
            <w:pPr>
              <w:spacing w:after="160" w:line="257" w:lineRule="auto"/>
              <w:rPr>
                <w:rFonts w:eastAsia="Cambria" w:cs="Cambria"/>
                <w:sz w:val="24"/>
                <w:szCs w:val="24"/>
              </w:rPr>
            </w:pPr>
          </w:p>
          <w:p w:rsidR="001879B6" w:rsidP="000F3FCA" w:rsidRDefault="001879B6" w14:paraId="47A21080" w14:textId="77777777">
            <w:pPr>
              <w:spacing w:after="160" w:line="257" w:lineRule="auto"/>
              <w:rPr>
                <w:rFonts w:eastAsia="Cambria" w:cs="Cambria"/>
                <w:sz w:val="24"/>
                <w:szCs w:val="24"/>
              </w:rPr>
            </w:pPr>
            <w:r>
              <w:rPr>
                <w:rFonts w:eastAsia="Cambria" w:cs="Cambria"/>
                <w:sz w:val="24"/>
                <w:szCs w:val="24"/>
              </w:rPr>
              <w:t>4. System prompt shows “Update Concern”.</w:t>
            </w:r>
          </w:p>
          <w:p w:rsidR="001879B6" w:rsidP="000F3FCA" w:rsidRDefault="001879B6" w14:paraId="2F5FC695" w14:textId="77777777">
            <w:pPr>
              <w:spacing w:after="160" w:line="257" w:lineRule="auto"/>
              <w:rPr>
                <w:rFonts w:eastAsia="Cambria" w:cs="Cambria"/>
                <w:sz w:val="24"/>
                <w:szCs w:val="24"/>
              </w:rPr>
            </w:pPr>
          </w:p>
          <w:p w:rsidRPr="0081671F" w:rsidR="001879B6" w:rsidP="000F3FCA" w:rsidRDefault="001879B6" w14:paraId="085211EE" w14:textId="77777777">
            <w:pPr>
              <w:spacing w:after="160" w:line="257" w:lineRule="auto"/>
              <w:rPr>
                <w:rFonts w:eastAsia="Cambria" w:cs="Cambria"/>
                <w:sz w:val="24"/>
                <w:szCs w:val="24"/>
              </w:rPr>
            </w:pPr>
            <w:r>
              <w:rPr>
                <w:rFonts w:eastAsia="Cambria" w:cs="Cambria"/>
                <w:sz w:val="24"/>
                <w:szCs w:val="24"/>
              </w:rPr>
              <w:t xml:space="preserve">51 </w:t>
            </w:r>
            <w:r w:rsidRPr="3029D617">
              <w:rPr>
                <w:rFonts w:eastAsia="Cambria" w:cs="Cambria"/>
                <w:sz w:val="24"/>
                <w:szCs w:val="24"/>
              </w:rPr>
              <w:t>System prompts</w:t>
            </w:r>
            <w:r>
              <w:rPr>
                <w:rFonts w:eastAsia="Cambria" w:cs="Cambria"/>
                <w:sz w:val="24"/>
                <w:szCs w:val="24"/>
              </w:rPr>
              <w:t xml:space="preserve"> to enter password of barangay secretary.</w:t>
            </w:r>
            <w:r>
              <w:rPr>
                <w:rFonts w:eastAsia="Cambria" w:cs="Cambria"/>
                <w:sz w:val="24"/>
                <w:szCs w:val="24"/>
              </w:rPr>
              <w:br/>
            </w:r>
            <w:r>
              <w:rPr>
                <w:rFonts w:eastAsia="Cambria" w:cs="Cambria"/>
                <w:sz w:val="24"/>
                <w:szCs w:val="24"/>
              </w:rPr>
              <w:t>5.2 redirects to the “information” page of the concern.</w:t>
            </w:r>
          </w:p>
        </w:tc>
      </w:tr>
      <w:tr w:rsidRPr="008A3F47" w:rsidR="001879B6" w:rsidTr="000F3FCA" w14:paraId="72F8B3E0" w14:textId="77777777">
        <w:trPr>
          <w:trHeight w:val="1121"/>
        </w:trPr>
        <w:tc>
          <w:tcPr>
            <w:tcW w:w="2689" w:type="dxa"/>
            <w:shd w:val="clear" w:color="auto" w:fill="AC0000"/>
          </w:tcPr>
          <w:p w:rsidRPr="008A3F47" w:rsidR="001879B6" w:rsidP="000F3FCA" w:rsidRDefault="001879B6" w14:paraId="7A1F2D3E" w14:textId="77777777">
            <w:pPr>
              <w:spacing w:after="160" w:line="259" w:lineRule="auto"/>
              <w:rPr>
                <w:b/>
                <w:sz w:val="24"/>
                <w:szCs w:val="24"/>
              </w:rPr>
            </w:pPr>
            <w:r w:rsidRPr="66924A3F">
              <w:rPr>
                <w:b/>
                <w:bCs/>
                <w:sz w:val="24"/>
                <w:szCs w:val="24"/>
              </w:rPr>
              <w:t>Alternate flow:</w:t>
            </w:r>
          </w:p>
        </w:tc>
        <w:tc>
          <w:tcPr>
            <w:tcW w:w="6661" w:type="dxa"/>
            <w:gridSpan w:val="2"/>
          </w:tcPr>
          <w:p w:rsidRPr="008A3F47" w:rsidR="001879B6" w:rsidP="000F3FCA" w:rsidRDefault="001879B6" w14:paraId="19178C47" w14:textId="77777777">
            <w:pPr>
              <w:rPr>
                <w:sz w:val="24"/>
                <w:szCs w:val="24"/>
              </w:rPr>
            </w:pPr>
          </w:p>
          <w:p w:rsidRPr="008A3F47" w:rsidR="001879B6" w:rsidP="000F3FCA" w:rsidRDefault="001879B6" w14:paraId="376D30DF" w14:textId="77777777">
            <w:pPr>
              <w:spacing w:after="160" w:line="259" w:lineRule="auto"/>
              <w:rPr>
                <w:sz w:val="24"/>
                <w:szCs w:val="24"/>
              </w:rPr>
            </w:pPr>
          </w:p>
        </w:tc>
      </w:tr>
    </w:tbl>
    <w:p w:rsidR="001879B6" w:rsidP="001879B6" w:rsidRDefault="001879B6" w14:paraId="4A19828C" w14:textId="77777777">
      <w:pPr>
        <w:rPr>
          <w:sz w:val="24"/>
          <w:szCs w:val="24"/>
        </w:rPr>
      </w:pPr>
    </w:p>
    <w:p w:rsidRPr="00890BCC" w:rsidR="001879B6" w:rsidP="001879B6" w:rsidRDefault="001879B6" w14:paraId="4FB21D89" w14:textId="77777777">
      <w:pPr>
        <w:rPr>
          <w:color w:val="000000" w:themeColor="text1"/>
          <w:sz w:val="24"/>
          <w:szCs w:val="24"/>
        </w:rPr>
      </w:pPr>
    </w:p>
    <w:p w:rsidRPr="00890BCC" w:rsidR="001879B6" w:rsidP="001879B6" w:rsidRDefault="00890BCC" w14:paraId="7F23E117" w14:textId="35C5FA3C">
      <w:pPr>
        <w:pStyle w:val="Caption"/>
        <w:keepNext/>
        <w:jc w:val="center"/>
        <w:rPr>
          <w:i w:val="0"/>
          <w:color w:val="000000" w:themeColor="text1"/>
          <w:sz w:val="24"/>
          <w:szCs w:val="24"/>
        </w:rPr>
      </w:pPr>
      <w:bookmarkStart w:name="_Toc150781785" w:id="181"/>
      <w:bookmarkStart w:name="_Toc150946817" w:id="182"/>
      <w:bookmarkStart w:name="_Toc150947163" w:id="183"/>
      <w:r w:rsidRPr="00890BCC">
        <w:rPr>
          <w:i w:val="0"/>
          <w:iCs w:val="0"/>
          <w:color w:val="000000" w:themeColor="text1"/>
          <w:sz w:val="24"/>
          <w:szCs w:val="24"/>
        </w:rPr>
        <w:t xml:space="preserve">TABLE </w:t>
      </w:r>
      <w:r w:rsidRPr="00890BCC" w:rsidR="00534A7B">
        <w:rPr>
          <w:i w:val="0"/>
          <w:iCs w:val="0"/>
          <w:color w:val="000000" w:themeColor="text1"/>
          <w:sz w:val="24"/>
          <w:szCs w:val="24"/>
        </w:rPr>
        <w:fldChar w:fldCharType="begin"/>
      </w:r>
      <w:r w:rsidRPr="00890BCC" w:rsidR="00534A7B">
        <w:rPr>
          <w:i w:val="0"/>
          <w:iCs w:val="0"/>
          <w:color w:val="000000" w:themeColor="text1"/>
          <w:sz w:val="24"/>
          <w:szCs w:val="24"/>
        </w:rPr>
        <w:instrText xml:space="preserve"> SEQ TABLE \* ARABIC </w:instrText>
      </w:r>
      <w:r w:rsidRPr="00890BCC" w:rsidR="00534A7B">
        <w:rPr>
          <w:i w:val="0"/>
          <w:iCs w:val="0"/>
          <w:color w:val="000000" w:themeColor="text1"/>
          <w:sz w:val="24"/>
          <w:szCs w:val="24"/>
        </w:rPr>
        <w:fldChar w:fldCharType="separate"/>
      </w:r>
      <w:r w:rsidRPr="00890BCC">
        <w:rPr>
          <w:i w:val="0"/>
          <w:iCs w:val="0"/>
          <w:noProof/>
          <w:color w:val="000000" w:themeColor="text1"/>
          <w:sz w:val="24"/>
          <w:szCs w:val="24"/>
        </w:rPr>
        <w:t>32</w:t>
      </w:r>
      <w:r w:rsidRPr="00890BCC" w:rsidR="00534A7B">
        <w:rPr>
          <w:i w:val="0"/>
          <w:iCs w:val="0"/>
          <w:color w:val="000000" w:themeColor="text1"/>
          <w:sz w:val="24"/>
          <w:szCs w:val="24"/>
        </w:rPr>
        <w:fldChar w:fldCharType="end"/>
      </w:r>
      <w:r w:rsidRPr="00890BCC">
        <w:rPr>
          <w:i w:val="0"/>
          <w:iCs w:val="0"/>
          <w:color w:val="000000" w:themeColor="text1"/>
          <w:sz w:val="24"/>
          <w:szCs w:val="24"/>
        </w:rPr>
        <w:t xml:space="preserve"> </w:t>
      </w:r>
      <w:bookmarkEnd w:id="181"/>
      <w:r w:rsidRPr="00890BCC">
        <w:rPr>
          <w:i w:val="0"/>
          <w:iCs w:val="0"/>
          <w:color w:val="000000" w:themeColor="text1"/>
          <w:sz w:val="24"/>
          <w:szCs w:val="24"/>
        </w:rPr>
        <w:br/>
      </w:r>
      <w:r w:rsidRPr="00890BCC">
        <w:rPr>
          <w:i w:val="0"/>
          <w:iCs w:val="0"/>
          <w:color w:val="000000" w:themeColor="text1"/>
          <w:sz w:val="24"/>
          <w:szCs w:val="24"/>
        </w:rPr>
        <w:t>DENY CONCERN</w:t>
      </w:r>
      <w:commentRangeStart w:id="184"/>
      <w:commentRangeEnd w:id="184"/>
      <w:r w:rsidRPr="00890BCC">
        <w:rPr>
          <w:rStyle w:val="CommentReference"/>
          <w:i w:val="0"/>
          <w:iCs w:val="0"/>
          <w:color w:val="000000" w:themeColor="text1"/>
          <w:sz w:val="24"/>
          <w:szCs w:val="24"/>
        </w:rPr>
        <w:commentReference w:id="184"/>
      </w:r>
      <w:bookmarkEnd w:id="182"/>
      <w:bookmarkEnd w:id="183"/>
    </w:p>
    <w:tbl>
      <w:tblPr>
        <w:tblStyle w:val="TableGrid"/>
        <w:tblW w:w="0" w:type="auto"/>
        <w:tblLook w:val="04A0" w:firstRow="1" w:lastRow="0" w:firstColumn="1" w:lastColumn="0" w:noHBand="0" w:noVBand="1"/>
      </w:tblPr>
      <w:tblGrid>
        <w:gridCol w:w="2689"/>
        <w:gridCol w:w="3330"/>
        <w:gridCol w:w="3331"/>
      </w:tblGrid>
      <w:tr w:rsidRPr="008A3F47" w:rsidR="001879B6" w:rsidTr="000F3FCA" w14:paraId="6CE5C6C4" w14:textId="77777777">
        <w:tc>
          <w:tcPr>
            <w:tcW w:w="2689" w:type="dxa"/>
            <w:shd w:val="clear" w:color="auto" w:fill="AC0000"/>
          </w:tcPr>
          <w:p w:rsidRPr="008A3F47" w:rsidR="001879B6" w:rsidP="000F3FCA" w:rsidRDefault="001879B6" w14:paraId="1E7F24C5" w14:textId="77777777">
            <w:pPr>
              <w:rPr>
                <w:b/>
                <w:sz w:val="24"/>
                <w:szCs w:val="24"/>
              </w:rPr>
            </w:pPr>
            <w:r w:rsidRPr="00CB0E22">
              <w:rPr>
                <w:b/>
                <w:sz w:val="24"/>
                <w:szCs w:val="24"/>
              </w:rPr>
              <w:t>Use Case Number</w:t>
            </w:r>
          </w:p>
        </w:tc>
        <w:tc>
          <w:tcPr>
            <w:tcW w:w="6661" w:type="dxa"/>
            <w:gridSpan w:val="2"/>
          </w:tcPr>
          <w:p w:rsidRPr="008A3F47" w:rsidR="001879B6" w:rsidP="000F3FCA" w:rsidRDefault="001879B6" w14:paraId="0EB26552" w14:textId="77777777">
            <w:pPr>
              <w:rPr>
                <w:sz w:val="24"/>
                <w:szCs w:val="24"/>
              </w:rPr>
            </w:pPr>
            <w:r w:rsidRPr="3029D617">
              <w:rPr>
                <w:sz w:val="24"/>
                <w:szCs w:val="24"/>
              </w:rPr>
              <w:t>UC 6.4</w:t>
            </w:r>
          </w:p>
        </w:tc>
      </w:tr>
      <w:tr w:rsidRPr="008A3F47" w:rsidR="001879B6" w:rsidTr="000F3FCA" w14:paraId="6F58151A" w14:textId="77777777">
        <w:tc>
          <w:tcPr>
            <w:tcW w:w="2689" w:type="dxa"/>
            <w:shd w:val="clear" w:color="auto" w:fill="AC0000"/>
          </w:tcPr>
          <w:p w:rsidRPr="008A3F47" w:rsidR="001879B6" w:rsidP="000F3FCA" w:rsidRDefault="001879B6" w14:paraId="46072E16" w14:textId="77777777">
            <w:pPr>
              <w:spacing w:after="160" w:line="259" w:lineRule="auto"/>
              <w:rPr>
                <w:b/>
                <w:sz w:val="24"/>
                <w:szCs w:val="24"/>
              </w:rPr>
            </w:pPr>
            <w:r w:rsidRPr="008A3F47">
              <w:rPr>
                <w:b/>
                <w:sz w:val="24"/>
                <w:szCs w:val="24"/>
              </w:rPr>
              <w:t>Use Case Name:</w:t>
            </w:r>
          </w:p>
        </w:tc>
        <w:tc>
          <w:tcPr>
            <w:tcW w:w="6661" w:type="dxa"/>
            <w:gridSpan w:val="2"/>
          </w:tcPr>
          <w:p w:rsidRPr="008A3F47" w:rsidR="001879B6" w:rsidP="000F3FCA" w:rsidRDefault="001879B6" w14:paraId="1C7FD697" w14:textId="77777777">
            <w:pPr>
              <w:spacing w:after="160" w:line="259" w:lineRule="auto"/>
              <w:rPr>
                <w:sz w:val="24"/>
                <w:szCs w:val="24"/>
              </w:rPr>
            </w:pPr>
            <w:r w:rsidRPr="3029D617">
              <w:rPr>
                <w:sz w:val="24"/>
                <w:szCs w:val="24"/>
              </w:rPr>
              <w:t>Deny Concern</w:t>
            </w:r>
          </w:p>
        </w:tc>
      </w:tr>
      <w:tr w:rsidRPr="008A3F47" w:rsidR="001879B6" w:rsidTr="000F3FCA" w14:paraId="474103A3" w14:textId="77777777">
        <w:tc>
          <w:tcPr>
            <w:tcW w:w="2689" w:type="dxa"/>
            <w:shd w:val="clear" w:color="auto" w:fill="AC0000"/>
          </w:tcPr>
          <w:p w:rsidRPr="008A3F47" w:rsidR="001879B6" w:rsidP="000F3FCA" w:rsidRDefault="001879B6" w14:paraId="212E73C5" w14:textId="77777777">
            <w:pPr>
              <w:spacing w:after="160" w:line="259" w:lineRule="auto"/>
              <w:rPr>
                <w:b/>
                <w:sz w:val="24"/>
                <w:szCs w:val="24"/>
              </w:rPr>
            </w:pPr>
            <w:r w:rsidRPr="008A3F47">
              <w:rPr>
                <w:b/>
                <w:sz w:val="24"/>
                <w:szCs w:val="24"/>
              </w:rPr>
              <w:t>Actors:</w:t>
            </w:r>
          </w:p>
        </w:tc>
        <w:tc>
          <w:tcPr>
            <w:tcW w:w="6661" w:type="dxa"/>
            <w:gridSpan w:val="2"/>
          </w:tcPr>
          <w:p w:rsidR="001879B6" w:rsidP="000F3FCA" w:rsidRDefault="001879B6" w14:paraId="0E1C00A5" w14:textId="77777777">
            <w:pPr>
              <w:spacing w:after="160" w:line="259" w:lineRule="auto"/>
              <w:rPr>
                <w:sz w:val="24"/>
                <w:szCs w:val="24"/>
              </w:rPr>
            </w:pPr>
            <w:r>
              <w:rPr>
                <w:sz w:val="24"/>
                <w:szCs w:val="24"/>
              </w:rPr>
              <w:t>Barangay Secretary</w:t>
            </w:r>
          </w:p>
          <w:p w:rsidRPr="008A3F47" w:rsidR="001879B6" w:rsidP="000F3FCA" w:rsidRDefault="001879B6" w14:paraId="635176A2" w14:textId="77777777">
            <w:pPr>
              <w:spacing w:after="160" w:line="259" w:lineRule="auto"/>
              <w:rPr>
                <w:sz w:val="24"/>
                <w:szCs w:val="24"/>
              </w:rPr>
            </w:pPr>
            <w:r>
              <w:rPr>
                <w:sz w:val="24"/>
                <w:szCs w:val="24"/>
              </w:rPr>
              <w:t>Barangay Concern Manager</w:t>
            </w:r>
          </w:p>
        </w:tc>
      </w:tr>
      <w:tr w:rsidRPr="008A3F47" w:rsidR="001879B6" w:rsidTr="000F3FCA" w14:paraId="12FC2A71" w14:textId="77777777">
        <w:trPr>
          <w:trHeight w:val="985"/>
        </w:trPr>
        <w:tc>
          <w:tcPr>
            <w:tcW w:w="2689" w:type="dxa"/>
            <w:shd w:val="clear" w:color="auto" w:fill="AC0000"/>
          </w:tcPr>
          <w:p w:rsidRPr="008A3F47" w:rsidR="001879B6" w:rsidP="000F3FCA" w:rsidRDefault="001879B6" w14:paraId="24355570" w14:textId="77777777">
            <w:pPr>
              <w:spacing w:after="160" w:line="259" w:lineRule="auto"/>
              <w:rPr>
                <w:b/>
                <w:sz w:val="24"/>
                <w:szCs w:val="24"/>
              </w:rPr>
            </w:pPr>
            <w:r w:rsidRPr="008A3F47">
              <w:rPr>
                <w:b/>
                <w:sz w:val="24"/>
                <w:szCs w:val="24"/>
              </w:rPr>
              <w:t>Preconditions:</w:t>
            </w:r>
          </w:p>
        </w:tc>
        <w:tc>
          <w:tcPr>
            <w:tcW w:w="6661" w:type="dxa"/>
            <w:gridSpan w:val="2"/>
          </w:tcPr>
          <w:p w:rsidRPr="008A3F47" w:rsidR="001879B6" w:rsidP="000F3FCA" w:rsidRDefault="001879B6" w14:paraId="2D1B7FA2" w14:textId="26C542E1">
            <w:pPr>
              <w:spacing w:after="160" w:line="259" w:lineRule="auto"/>
              <w:rPr>
                <w:sz w:val="24"/>
                <w:szCs w:val="24"/>
              </w:rPr>
            </w:pPr>
            <w:r>
              <w:rPr>
                <w:sz w:val="24"/>
                <w:szCs w:val="24"/>
              </w:rPr>
              <w:t xml:space="preserve">The </w:t>
            </w:r>
            <w:r w:rsidRPr="00456637">
              <w:rPr>
                <w:sz w:val="24"/>
                <w:szCs w:val="24"/>
              </w:rPr>
              <w:t>Secretary</w:t>
            </w:r>
            <w:r>
              <w:rPr>
                <w:sz w:val="24"/>
                <w:szCs w:val="24"/>
              </w:rPr>
              <w:t>/Concern Manager</w:t>
            </w:r>
            <w:r w:rsidRPr="00456637">
              <w:rPr>
                <w:sz w:val="24"/>
                <w:szCs w:val="24"/>
              </w:rPr>
              <w:t xml:space="preserve"> must be logged</w:t>
            </w:r>
            <w:r>
              <w:rPr>
                <w:sz w:val="24"/>
                <w:szCs w:val="24"/>
              </w:rPr>
              <w:t xml:space="preserve"> </w:t>
            </w:r>
            <w:r w:rsidRPr="00456637">
              <w:rPr>
                <w:sz w:val="24"/>
                <w:szCs w:val="24"/>
              </w:rPr>
              <w:t>in</w:t>
            </w:r>
            <w:r>
              <w:rPr>
                <w:sz w:val="24"/>
                <w:szCs w:val="24"/>
              </w:rPr>
              <w:t>.</w:t>
            </w:r>
            <w:r w:rsidRPr="00456637">
              <w:rPr>
                <w:sz w:val="24"/>
                <w:szCs w:val="24"/>
              </w:rPr>
              <w:t xml:space="preserve">  </w:t>
            </w:r>
          </w:p>
        </w:tc>
      </w:tr>
      <w:tr w:rsidRPr="008A3F47" w:rsidR="001879B6" w:rsidTr="000F3FCA" w14:paraId="4C6845DA" w14:textId="77777777">
        <w:trPr>
          <w:trHeight w:val="1113"/>
        </w:trPr>
        <w:tc>
          <w:tcPr>
            <w:tcW w:w="2689" w:type="dxa"/>
            <w:shd w:val="clear" w:color="auto" w:fill="AC0000"/>
          </w:tcPr>
          <w:p w:rsidRPr="008A3F47" w:rsidR="001879B6" w:rsidP="000F3FCA" w:rsidRDefault="001879B6" w14:paraId="6EF4FA8E" w14:textId="77777777">
            <w:pPr>
              <w:spacing w:after="160" w:line="259" w:lineRule="auto"/>
              <w:rPr>
                <w:b/>
                <w:sz w:val="24"/>
                <w:szCs w:val="24"/>
              </w:rPr>
            </w:pPr>
            <w:r w:rsidRPr="008A3F47">
              <w:rPr>
                <w:b/>
                <w:sz w:val="24"/>
                <w:szCs w:val="24"/>
              </w:rPr>
              <w:t>Postconditions:</w:t>
            </w:r>
          </w:p>
        </w:tc>
        <w:tc>
          <w:tcPr>
            <w:tcW w:w="6661" w:type="dxa"/>
            <w:gridSpan w:val="2"/>
          </w:tcPr>
          <w:p w:rsidRPr="008A3F47" w:rsidR="001879B6" w:rsidP="000F3FCA" w:rsidRDefault="001879B6" w14:paraId="473CFAB1" w14:textId="77777777">
            <w:pPr>
              <w:spacing w:after="160" w:line="259" w:lineRule="auto"/>
              <w:rPr>
                <w:sz w:val="24"/>
                <w:szCs w:val="24"/>
              </w:rPr>
            </w:pPr>
            <w:r>
              <w:rPr>
                <w:sz w:val="24"/>
                <w:szCs w:val="24"/>
              </w:rPr>
              <w:t xml:space="preserve">The </w:t>
            </w:r>
            <w:r w:rsidRPr="008A3F47">
              <w:rPr>
                <w:sz w:val="24"/>
                <w:szCs w:val="24"/>
              </w:rPr>
              <w:t>Secretary</w:t>
            </w:r>
            <w:r>
              <w:rPr>
                <w:sz w:val="24"/>
                <w:szCs w:val="24"/>
              </w:rPr>
              <w:t>/Concern</w:t>
            </w:r>
            <w:r w:rsidRPr="008A3F47">
              <w:rPr>
                <w:sz w:val="24"/>
                <w:szCs w:val="24"/>
              </w:rPr>
              <w:t xml:space="preserve"> should be verified as Barangay Employee Account</w:t>
            </w:r>
            <w:r>
              <w:rPr>
                <w:sz w:val="24"/>
                <w:szCs w:val="24"/>
              </w:rPr>
              <w:t>.</w:t>
            </w:r>
          </w:p>
          <w:p w:rsidRPr="008A3F47" w:rsidR="001879B6" w:rsidP="000F3FCA" w:rsidRDefault="001879B6" w14:paraId="096A41BB" w14:textId="77777777">
            <w:pPr>
              <w:spacing w:after="160" w:line="259" w:lineRule="auto"/>
              <w:rPr>
                <w:sz w:val="24"/>
                <w:szCs w:val="24"/>
              </w:rPr>
            </w:pPr>
          </w:p>
        </w:tc>
      </w:tr>
      <w:tr w:rsidRPr="008A3F47" w:rsidR="001879B6" w:rsidTr="000F3FCA" w14:paraId="1D0D2CE0" w14:textId="77777777">
        <w:trPr>
          <w:trHeight w:val="238"/>
        </w:trPr>
        <w:tc>
          <w:tcPr>
            <w:tcW w:w="2689" w:type="dxa"/>
            <w:vMerge w:val="restart"/>
            <w:shd w:val="clear" w:color="auto" w:fill="AC0000"/>
          </w:tcPr>
          <w:p w:rsidRPr="008A3F47" w:rsidR="001879B6" w:rsidP="000F3FCA" w:rsidRDefault="001879B6" w14:paraId="574C8865" w14:textId="77777777">
            <w:pPr>
              <w:spacing w:after="160" w:line="259" w:lineRule="auto"/>
              <w:rPr>
                <w:b/>
                <w:sz w:val="24"/>
                <w:szCs w:val="24"/>
              </w:rPr>
            </w:pPr>
            <w:r w:rsidRPr="008A3F47">
              <w:rPr>
                <w:b/>
                <w:sz w:val="24"/>
                <w:szCs w:val="24"/>
              </w:rPr>
              <w:t>Flow of Activities:</w:t>
            </w:r>
          </w:p>
        </w:tc>
        <w:tc>
          <w:tcPr>
            <w:tcW w:w="3330" w:type="dxa"/>
          </w:tcPr>
          <w:p w:rsidRPr="008A3F47" w:rsidR="001879B6" w:rsidP="000F3FCA" w:rsidRDefault="001879B6" w14:paraId="2E19807B" w14:textId="77777777">
            <w:pPr>
              <w:spacing w:after="160" w:line="259" w:lineRule="auto"/>
              <w:rPr>
                <w:b/>
                <w:sz w:val="24"/>
                <w:szCs w:val="24"/>
              </w:rPr>
            </w:pPr>
            <w:r w:rsidRPr="008A3F47">
              <w:rPr>
                <w:b/>
                <w:sz w:val="24"/>
                <w:szCs w:val="24"/>
              </w:rPr>
              <w:t>Actor</w:t>
            </w:r>
          </w:p>
        </w:tc>
        <w:tc>
          <w:tcPr>
            <w:tcW w:w="3331" w:type="dxa"/>
          </w:tcPr>
          <w:p w:rsidRPr="008A3F47" w:rsidR="001879B6" w:rsidP="000F3FCA" w:rsidRDefault="001879B6" w14:paraId="2362B6D7" w14:textId="77777777">
            <w:pPr>
              <w:spacing w:after="160" w:line="259" w:lineRule="auto"/>
              <w:rPr>
                <w:b/>
                <w:sz w:val="24"/>
                <w:szCs w:val="24"/>
              </w:rPr>
            </w:pPr>
            <w:r w:rsidRPr="008A3F47">
              <w:rPr>
                <w:b/>
                <w:sz w:val="24"/>
                <w:szCs w:val="24"/>
              </w:rPr>
              <w:t>System</w:t>
            </w:r>
          </w:p>
        </w:tc>
      </w:tr>
      <w:tr w:rsidRPr="008A3F47" w:rsidR="001879B6" w:rsidTr="2334F8B0" w14:paraId="30E2C99C" w14:textId="77777777">
        <w:trPr>
          <w:trHeight w:val="841"/>
        </w:trPr>
        <w:tc>
          <w:tcPr>
            <w:tcW w:w="2689" w:type="dxa"/>
            <w:vMerge/>
          </w:tcPr>
          <w:p w:rsidRPr="008A3F47" w:rsidR="001879B6" w:rsidP="000F3FCA" w:rsidRDefault="001879B6" w14:paraId="1D7F4DE4" w14:textId="77777777">
            <w:pPr>
              <w:spacing w:after="160" w:line="259" w:lineRule="auto"/>
              <w:rPr>
                <w:b/>
                <w:sz w:val="24"/>
                <w:szCs w:val="24"/>
              </w:rPr>
            </w:pPr>
          </w:p>
        </w:tc>
        <w:tc>
          <w:tcPr>
            <w:tcW w:w="3330" w:type="dxa"/>
          </w:tcPr>
          <w:p w:rsidR="001879B6" w:rsidP="000F3FCA" w:rsidRDefault="001879B6" w14:paraId="37DBE65E" w14:textId="77777777">
            <w:pPr>
              <w:rPr>
                <w:sz w:val="24"/>
                <w:szCs w:val="24"/>
              </w:rPr>
            </w:pPr>
            <w:r>
              <w:rPr>
                <w:sz w:val="24"/>
                <w:szCs w:val="24"/>
              </w:rPr>
              <w:t>1. Barangay Secretary clicks on “Process Concern” tab.</w:t>
            </w:r>
          </w:p>
          <w:p w:rsidR="001879B6" w:rsidP="000F3FCA" w:rsidRDefault="001879B6" w14:paraId="0A216304" w14:textId="77777777">
            <w:pPr>
              <w:rPr>
                <w:sz w:val="24"/>
                <w:szCs w:val="24"/>
              </w:rPr>
            </w:pPr>
          </w:p>
          <w:p w:rsidR="001879B6" w:rsidP="000F3FCA" w:rsidRDefault="001879B6" w14:paraId="3DE05324" w14:textId="77777777">
            <w:pPr>
              <w:spacing w:after="160" w:line="259" w:lineRule="auto"/>
              <w:rPr>
                <w:sz w:val="24"/>
                <w:szCs w:val="24"/>
              </w:rPr>
            </w:pPr>
            <w:r>
              <w:rPr>
                <w:sz w:val="24"/>
                <w:szCs w:val="24"/>
              </w:rPr>
              <w:t>2. Barangay Secretary clicks on the “Process” button below the “Action:” table.</w:t>
            </w:r>
          </w:p>
          <w:p w:rsidR="001879B6" w:rsidP="000F3FCA" w:rsidRDefault="001879B6" w14:paraId="61E258E1" w14:textId="77777777">
            <w:pPr>
              <w:spacing w:after="160" w:line="259" w:lineRule="auto"/>
              <w:rPr>
                <w:sz w:val="24"/>
                <w:szCs w:val="24"/>
              </w:rPr>
            </w:pPr>
          </w:p>
          <w:p w:rsidR="001879B6" w:rsidP="000F3FCA" w:rsidRDefault="001879B6" w14:paraId="4378908C" w14:textId="77777777">
            <w:pPr>
              <w:spacing w:after="160" w:line="257" w:lineRule="auto"/>
              <w:rPr>
                <w:rFonts w:eastAsia="Cambria" w:cs="Cambria"/>
                <w:sz w:val="24"/>
                <w:szCs w:val="24"/>
              </w:rPr>
            </w:pPr>
            <w:r w:rsidRPr="3029D617">
              <w:rPr>
                <w:rFonts w:eastAsia="Cambria" w:cs="Cambria"/>
                <w:sz w:val="24"/>
                <w:szCs w:val="24"/>
              </w:rPr>
              <w:t xml:space="preserve">3. Barangay Secretary clicks </w:t>
            </w:r>
            <w:r>
              <w:rPr>
                <w:rFonts w:eastAsia="Cambria" w:cs="Cambria"/>
                <w:sz w:val="24"/>
                <w:szCs w:val="24"/>
              </w:rPr>
              <w:t xml:space="preserve">the </w:t>
            </w:r>
            <w:r w:rsidRPr="3029D617">
              <w:rPr>
                <w:rFonts w:eastAsia="Cambria" w:cs="Cambria"/>
                <w:sz w:val="24"/>
                <w:szCs w:val="24"/>
              </w:rPr>
              <w:t>“</w:t>
            </w:r>
            <w:r>
              <w:rPr>
                <w:rFonts w:eastAsia="Cambria" w:cs="Cambria"/>
                <w:sz w:val="24"/>
                <w:szCs w:val="24"/>
              </w:rPr>
              <w:t>process</w:t>
            </w:r>
            <w:r w:rsidRPr="3029D617">
              <w:rPr>
                <w:rFonts w:eastAsia="Cambria" w:cs="Cambria"/>
                <w:sz w:val="24"/>
                <w:szCs w:val="24"/>
              </w:rPr>
              <w:t>” button</w:t>
            </w:r>
            <w:r>
              <w:rPr>
                <w:rFonts w:eastAsia="Cambria" w:cs="Cambria"/>
                <w:sz w:val="24"/>
                <w:szCs w:val="24"/>
              </w:rPr>
              <w:t>.</w:t>
            </w:r>
          </w:p>
          <w:p w:rsidR="001879B6" w:rsidP="000F3FCA" w:rsidRDefault="001879B6" w14:paraId="034E186A" w14:textId="77777777">
            <w:pPr>
              <w:spacing w:after="160" w:line="257" w:lineRule="auto"/>
              <w:rPr>
                <w:rFonts w:eastAsia="Cambria" w:cs="Cambria"/>
                <w:sz w:val="24"/>
                <w:szCs w:val="24"/>
              </w:rPr>
            </w:pPr>
          </w:p>
          <w:p w:rsidR="001879B6" w:rsidP="000F3FCA" w:rsidRDefault="001879B6" w14:paraId="660B4DE8" w14:textId="77777777">
            <w:pPr>
              <w:spacing w:after="160" w:line="257" w:lineRule="auto"/>
              <w:rPr>
                <w:rFonts w:eastAsia="Cambria" w:cs="Cambria"/>
                <w:sz w:val="24"/>
                <w:szCs w:val="24"/>
              </w:rPr>
            </w:pPr>
            <w:r>
              <w:rPr>
                <w:rFonts w:eastAsia="Cambria" w:cs="Cambria"/>
                <w:sz w:val="24"/>
                <w:szCs w:val="24"/>
              </w:rPr>
              <w:t>4. Barangay Secretary clicks on “Deny Request” button.</w:t>
            </w:r>
          </w:p>
          <w:p w:rsidR="001879B6" w:rsidP="000F3FCA" w:rsidRDefault="001879B6" w14:paraId="5AB8AE59" w14:textId="77777777">
            <w:pPr>
              <w:spacing w:after="160" w:line="257" w:lineRule="auto"/>
              <w:rPr>
                <w:rFonts w:eastAsia="Cambria" w:cs="Cambria"/>
                <w:sz w:val="24"/>
                <w:szCs w:val="24"/>
              </w:rPr>
            </w:pPr>
          </w:p>
          <w:p w:rsidR="001879B6" w:rsidP="000F3FCA" w:rsidRDefault="001879B6" w14:paraId="7A0580D8" w14:textId="77777777">
            <w:pPr>
              <w:spacing w:after="160" w:line="257" w:lineRule="auto"/>
              <w:rPr>
                <w:rFonts w:eastAsia="Cambria" w:cs="Cambria"/>
                <w:sz w:val="24"/>
                <w:szCs w:val="24"/>
              </w:rPr>
            </w:pPr>
            <w:r>
              <w:rPr>
                <w:rFonts w:eastAsia="Cambria" w:cs="Cambria"/>
                <w:sz w:val="24"/>
                <w:szCs w:val="24"/>
              </w:rPr>
              <w:t>5. Barangay Secretary clicks on “save changes.”</w:t>
            </w:r>
          </w:p>
          <w:p w:rsidRPr="008A3F47" w:rsidR="001879B6" w:rsidP="000F3FCA" w:rsidRDefault="001879B6" w14:paraId="402CC99E" w14:textId="77777777">
            <w:pPr>
              <w:spacing w:after="160" w:line="259" w:lineRule="auto"/>
              <w:rPr>
                <w:sz w:val="24"/>
                <w:szCs w:val="24"/>
              </w:rPr>
            </w:pPr>
          </w:p>
        </w:tc>
        <w:tc>
          <w:tcPr>
            <w:tcW w:w="3331" w:type="dxa"/>
          </w:tcPr>
          <w:p w:rsidRPr="008A3F47" w:rsidR="001879B6" w:rsidP="000F3FCA" w:rsidRDefault="001879B6" w14:paraId="113F82A6" w14:textId="77777777">
            <w:pPr>
              <w:rPr>
                <w:sz w:val="24"/>
                <w:szCs w:val="24"/>
              </w:rPr>
            </w:pPr>
            <w:r>
              <w:rPr>
                <w:sz w:val="24"/>
                <w:szCs w:val="24"/>
              </w:rPr>
              <w:t>1. Redirects to Process Concern Page.</w:t>
            </w:r>
            <w:r>
              <w:rPr>
                <w:sz w:val="24"/>
                <w:szCs w:val="24"/>
              </w:rPr>
              <w:br/>
            </w:r>
          </w:p>
          <w:p w:rsidR="001879B6" w:rsidP="000F3FCA" w:rsidRDefault="001879B6" w14:paraId="4C83E263" w14:textId="77777777">
            <w:pPr>
              <w:spacing w:after="160" w:line="259" w:lineRule="auto"/>
              <w:rPr>
                <w:sz w:val="24"/>
                <w:szCs w:val="24"/>
              </w:rPr>
            </w:pPr>
            <w:r>
              <w:rPr>
                <w:sz w:val="24"/>
                <w:szCs w:val="24"/>
              </w:rPr>
              <w:t>2. Redirects to the “Information” page</w:t>
            </w:r>
          </w:p>
          <w:p w:rsidR="001879B6" w:rsidP="000F3FCA" w:rsidRDefault="001879B6" w14:paraId="7A90BFC3" w14:textId="77777777">
            <w:pPr>
              <w:spacing w:after="160" w:line="259" w:lineRule="auto"/>
              <w:rPr>
                <w:sz w:val="24"/>
                <w:szCs w:val="24"/>
              </w:rPr>
            </w:pPr>
          </w:p>
          <w:p w:rsidR="001879B6" w:rsidP="000F3FCA" w:rsidRDefault="001879B6" w14:paraId="1E1986D7" w14:textId="77777777">
            <w:pPr>
              <w:spacing w:after="160" w:line="257" w:lineRule="auto"/>
              <w:rPr>
                <w:rFonts w:eastAsia="Cambria" w:cs="Cambria"/>
                <w:sz w:val="24"/>
                <w:szCs w:val="24"/>
              </w:rPr>
            </w:pPr>
            <w:r>
              <w:rPr>
                <w:sz w:val="24"/>
                <w:szCs w:val="24"/>
              </w:rPr>
              <w:br/>
            </w:r>
            <w:r w:rsidRPr="3029D617">
              <w:rPr>
                <w:rFonts w:eastAsia="Cambria" w:cs="Cambria"/>
                <w:sz w:val="24"/>
                <w:szCs w:val="24"/>
              </w:rPr>
              <w:t xml:space="preserve">3. </w:t>
            </w:r>
            <w:r>
              <w:rPr>
                <w:rFonts w:eastAsia="Cambria" w:cs="Cambria"/>
                <w:sz w:val="24"/>
                <w:szCs w:val="24"/>
              </w:rPr>
              <w:t>Redirects to “Information” Page.</w:t>
            </w:r>
          </w:p>
          <w:p w:rsidR="001879B6" w:rsidP="000F3FCA" w:rsidRDefault="001879B6" w14:paraId="5456A844" w14:textId="77777777">
            <w:pPr>
              <w:rPr>
                <w:sz w:val="24"/>
                <w:szCs w:val="24"/>
              </w:rPr>
            </w:pPr>
            <w:r>
              <w:rPr>
                <w:sz w:val="24"/>
                <w:szCs w:val="24"/>
              </w:rPr>
              <w:br/>
            </w:r>
            <w:r>
              <w:rPr>
                <w:sz w:val="24"/>
                <w:szCs w:val="24"/>
              </w:rPr>
              <w:br/>
            </w:r>
            <w:r>
              <w:rPr>
                <w:sz w:val="24"/>
                <w:szCs w:val="24"/>
              </w:rPr>
              <w:t>4. System prompts shows “Deny Request”.</w:t>
            </w:r>
          </w:p>
          <w:p w:rsidR="001879B6" w:rsidP="000F3FCA" w:rsidRDefault="001879B6" w14:paraId="1B822175" w14:textId="77777777">
            <w:pPr>
              <w:rPr>
                <w:sz w:val="24"/>
                <w:szCs w:val="24"/>
              </w:rPr>
            </w:pPr>
          </w:p>
          <w:p w:rsidR="001879B6" w:rsidP="000F3FCA" w:rsidRDefault="001879B6" w14:paraId="6A4A366E" w14:textId="77777777">
            <w:pPr>
              <w:rPr>
                <w:sz w:val="24"/>
                <w:szCs w:val="24"/>
              </w:rPr>
            </w:pPr>
          </w:p>
          <w:p w:rsidR="001879B6" w:rsidP="000F3FCA" w:rsidRDefault="001879B6" w14:paraId="3C170B41" w14:textId="77777777">
            <w:pPr>
              <w:rPr>
                <w:rFonts w:eastAsia="Cambria" w:cs="Cambria"/>
                <w:sz w:val="24"/>
                <w:szCs w:val="24"/>
              </w:rPr>
            </w:pPr>
            <w:r>
              <w:rPr>
                <w:sz w:val="24"/>
                <w:szCs w:val="24"/>
              </w:rPr>
              <w:t xml:space="preserve">5.1 </w:t>
            </w:r>
            <w:r w:rsidRPr="3029D617">
              <w:rPr>
                <w:rFonts w:eastAsia="Cambria" w:cs="Cambria"/>
                <w:sz w:val="24"/>
                <w:szCs w:val="24"/>
              </w:rPr>
              <w:t>System prompts</w:t>
            </w:r>
            <w:r>
              <w:rPr>
                <w:rFonts w:eastAsia="Cambria" w:cs="Cambria"/>
                <w:sz w:val="24"/>
                <w:szCs w:val="24"/>
              </w:rPr>
              <w:t xml:space="preserve"> to enter the password of barangay secretary.</w:t>
            </w:r>
          </w:p>
          <w:p w:rsidRPr="008A3F47" w:rsidR="001879B6" w:rsidP="000F3FCA" w:rsidRDefault="001879B6" w14:paraId="5B1788AA" w14:textId="77777777">
            <w:pPr>
              <w:rPr>
                <w:sz w:val="24"/>
                <w:szCs w:val="24"/>
              </w:rPr>
            </w:pPr>
            <w:r>
              <w:rPr>
                <w:rFonts w:eastAsia="Cambria" w:cs="Cambria"/>
                <w:sz w:val="24"/>
                <w:szCs w:val="24"/>
              </w:rPr>
              <w:t>5.2 redirects to “process concerns” page.</w:t>
            </w:r>
          </w:p>
        </w:tc>
      </w:tr>
      <w:tr w:rsidRPr="008A3F47" w:rsidR="001879B6" w:rsidTr="000F3FCA" w14:paraId="3207579D" w14:textId="77777777">
        <w:trPr>
          <w:trHeight w:val="1121"/>
        </w:trPr>
        <w:tc>
          <w:tcPr>
            <w:tcW w:w="2689" w:type="dxa"/>
            <w:shd w:val="clear" w:color="auto" w:fill="AC0000"/>
          </w:tcPr>
          <w:p w:rsidRPr="008A3F47" w:rsidR="001879B6" w:rsidP="000F3FCA" w:rsidRDefault="001879B6" w14:paraId="075D3613" w14:textId="77777777">
            <w:pPr>
              <w:spacing w:after="160" w:line="259" w:lineRule="auto"/>
              <w:rPr>
                <w:b/>
                <w:sz w:val="24"/>
                <w:szCs w:val="24"/>
              </w:rPr>
            </w:pPr>
            <w:r w:rsidRPr="66924A3F">
              <w:rPr>
                <w:b/>
                <w:bCs/>
                <w:sz w:val="24"/>
                <w:szCs w:val="24"/>
              </w:rPr>
              <w:t>Alternate flow:</w:t>
            </w:r>
          </w:p>
        </w:tc>
        <w:tc>
          <w:tcPr>
            <w:tcW w:w="6661" w:type="dxa"/>
            <w:gridSpan w:val="2"/>
          </w:tcPr>
          <w:p w:rsidRPr="008A3F47" w:rsidR="001879B6" w:rsidP="000F3FCA" w:rsidRDefault="001879B6" w14:paraId="1DF0268F" w14:textId="77777777">
            <w:pPr>
              <w:rPr>
                <w:sz w:val="24"/>
                <w:szCs w:val="24"/>
              </w:rPr>
            </w:pPr>
          </w:p>
          <w:p w:rsidRPr="008A3F47" w:rsidR="001879B6" w:rsidP="000F3FCA" w:rsidRDefault="001879B6" w14:paraId="21040382" w14:textId="77777777">
            <w:pPr>
              <w:spacing w:after="160" w:line="259" w:lineRule="auto"/>
              <w:rPr>
                <w:sz w:val="24"/>
                <w:szCs w:val="24"/>
              </w:rPr>
            </w:pPr>
          </w:p>
        </w:tc>
      </w:tr>
    </w:tbl>
    <w:p w:rsidRPr="00890BCC" w:rsidR="001879B6" w:rsidP="001879B6" w:rsidRDefault="001879B6" w14:paraId="5EB8DD27" w14:textId="77777777">
      <w:pPr>
        <w:rPr>
          <w:color w:val="000000" w:themeColor="text1"/>
          <w:sz w:val="24"/>
          <w:szCs w:val="24"/>
        </w:rPr>
      </w:pPr>
    </w:p>
    <w:p w:rsidRPr="00890BCC" w:rsidR="001879B6" w:rsidP="001879B6" w:rsidRDefault="00890BCC" w14:paraId="75090711" w14:textId="2A7A1E0F">
      <w:pPr>
        <w:pStyle w:val="Caption"/>
        <w:keepNext/>
        <w:jc w:val="center"/>
        <w:rPr>
          <w:i w:val="0"/>
          <w:color w:val="000000" w:themeColor="text1"/>
          <w:sz w:val="24"/>
          <w:szCs w:val="24"/>
        </w:rPr>
      </w:pPr>
      <w:bookmarkStart w:name="_Toc150781786" w:id="185"/>
      <w:bookmarkStart w:name="_Toc150946818" w:id="186"/>
      <w:bookmarkStart w:name="_Toc150947164" w:id="187"/>
      <w:r w:rsidRPr="00890BCC">
        <w:rPr>
          <w:i w:val="0"/>
          <w:iCs w:val="0"/>
          <w:color w:val="000000" w:themeColor="text1"/>
          <w:sz w:val="24"/>
          <w:szCs w:val="24"/>
        </w:rPr>
        <w:t xml:space="preserve">TABLE </w:t>
      </w:r>
      <w:r w:rsidRPr="00890BCC" w:rsidR="00534A7B">
        <w:rPr>
          <w:i w:val="0"/>
          <w:iCs w:val="0"/>
          <w:color w:val="000000" w:themeColor="text1"/>
          <w:sz w:val="24"/>
          <w:szCs w:val="24"/>
        </w:rPr>
        <w:fldChar w:fldCharType="begin"/>
      </w:r>
      <w:r w:rsidRPr="00890BCC" w:rsidR="00534A7B">
        <w:rPr>
          <w:i w:val="0"/>
          <w:iCs w:val="0"/>
          <w:color w:val="000000" w:themeColor="text1"/>
          <w:sz w:val="24"/>
          <w:szCs w:val="24"/>
        </w:rPr>
        <w:instrText xml:space="preserve"> SEQ TABLE \* ARABIC </w:instrText>
      </w:r>
      <w:r w:rsidRPr="00890BCC" w:rsidR="00534A7B">
        <w:rPr>
          <w:i w:val="0"/>
          <w:iCs w:val="0"/>
          <w:color w:val="000000" w:themeColor="text1"/>
          <w:sz w:val="24"/>
          <w:szCs w:val="24"/>
        </w:rPr>
        <w:fldChar w:fldCharType="separate"/>
      </w:r>
      <w:r w:rsidRPr="00890BCC">
        <w:rPr>
          <w:i w:val="0"/>
          <w:iCs w:val="0"/>
          <w:noProof/>
          <w:color w:val="000000" w:themeColor="text1"/>
          <w:sz w:val="24"/>
          <w:szCs w:val="24"/>
        </w:rPr>
        <w:t>33</w:t>
      </w:r>
      <w:r w:rsidRPr="00890BCC" w:rsidR="00534A7B">
        <w:rPr>
          <w:i w:val="0"/>
          <w:iCs w:val="0"/>
          <w:color w:val="000000" w:themeColor="text1"/>
          <w:sz w:val="24"/>
          <w:szCs w:val="24"/>
        </w:rPr>
        <w:fldChar w:fldCharType="end"/>
      </w:r>
      <w:r w:rsidRPr="00890BCC">
        <w:rPr>
          <w:i w:val="0"/>
          <w:iCs w:val="0"/>
          <w:color w:val="000000" w:themeColor="text1"/>
          <w:sz w:val="24"/>
          <w:szCs w:val="24"/>
        </w:rPr>
        <w:t xml:space="preserve"> </w:t>
      </w:r>
      <w:bookmarkEnd w:id="185"/>
      <w:r w:rsidRPr="00890BCC">
        <w:rPr>
          <w:i w:val="0"/>
          <w:iCs w:val="0"/>
          <w:color w:val="000000" w:themeColor="text1"/>
          <w:sz w:val="24"/>
          <w:szCs w:val="24"/>
        </w:rPr>
        <w:br/>
      </w:r>
      <w:r w:rsidRPr="00890BCC">
        <w:rPr>
          <w:i w:val="0"/>
          <w:iCs w:val="0"/>
          <w:color w:val="000000" w:themeColor="text1"/>
          <w:sz w:val="24"/>
          <w:szCs w:val="24"/>
        </w:rPr>
        <w:t>CLOSE CONCERN</w:t>
      </w:r>
      <w:commentRangeStart w:id="188"/>
      <w:commentRangeEnd w:id="188"/>
      <w:r w:rsidRPr="00890BCC">
        <w:rPr>
          <w:rStyle w:val="CommentReference"/>
          <w:i w:val="0"/>
          <w:iCs w:val="0"/>
          <w:color w:val="000000" w:themeColor="text1"/>
          <w:sz w:val="24"/>
          <w:szCs w:val="24"/>
        </w:rPr>
        <w:commentReference w:id="188"/>
      </w:r>
      <w:bookmarkEnd w:id="186"/>
      <w:bookmarkEnd w:id="187"/>
    </w:p>
    <w:tbl>
      <w:tblPr>
        <w:tblStyle w:val="TableGrid"/>
        <w:tblW w:w="0" w:type="auto"/>
        <w:tblLook w:val="04A0" w:firstRow="1" w:lastRow="0" w:firstColumn="1" w:lastColumn="0" w:noHBand="0" w:noVBand="1"/>
      </w:tblPr>
      <w:tblGrid>
        <w:gridCol w:w="2689"/>
        <w:gridCol w:w="3330"/>
        <w:gridCol w:w="3331"/>
      </w:tblGrid>
      <w:tr w:rsidRPr="008A3F47" w:rsidR="001879B6" w:rsidTr="000F3FCA" w14:paraId="311B033B" w14:textId="77777777">
        <w:tc>
          <w:tcPr>
            <w:tcW w:w="2689" w:type="dxa"/>
            <w:shd w:val="clear" w:color="auto" w:fill="AC0000"/>
          </w:tcPr>
          <w:p w:rsidRPr="008A3F47" w:rsidR="001879B6" w:rsidP="000F3FCA" w:rsidRDefault="001879B6" w14:paraId="76611893" w14:textId="77777777">
            <w:pPr>
              <w:rPr>
                <w:b/>
                <w:sz w:val="24"/>
                <w:szCs w:val="24"/>
              </w:rPr>
            </w:pPr>
            <w:r w:rsidRPr="00CB0E22">
              <w:rPr>
                <w:b/>
                <w:sz w:val="24"/>
                <w:szCs w:val="24"/>
              </w:rPr>
              <w:t>Use Case Number</w:t>
            </w:r>
          </w:p>
        </w:tc>
        <w:tc>
          <w:tcPr>
            <w:tcW w:w="6661" w:type="dxa"/>
            <w:gridSpan w:val="2"/>
          </w:tcPr>
          <w:p w:rsidRPr="008A3F47" w:rsidR="001879B6" w:rsidP="000F3FCA" w:rsidRDefault="001879B6" w14:paraId="05F8B3EB" w14:textId="77777777">
            <w:pPr>
              <w:rPr>
                <w:sz w:val="24"/>
                <w:szCs w:val="24"/>
              </w:rPr>
            </w:pPr>
            <w:r w:rsidRPr="3029D617">
              <w:rPr>
                <w:sz w:val="24"/>
                <w:szCs w:val="24"/>
              </w:rPr>
              <w:t>UC 6.5</w:t>
            </w:r>
          </w:p>
        </w:tc>
      </w:tr>
      <w:tr w:rsidRPr="008A3F47" w:rsidR="001879B6" w:rsidTr="000F3FCA" w14:paraId="57A92BF4" w14:textId="77777777">
        <w:tc>
          <w:tcPr>
            <w:tcW w:w="2689" w:type="dxa"/>
            <w:shd w:val="clear" w:color="auto" w:fill="AC0000"/>
          </w:tcPr>
          <w:p w:rsidRPr="008A3F47" w:rsidR="001879B6" w:rsidP="000F3FCA" w:rsidRDefault="001879B6" w14:paraId="7457C57F" w14:textId="77777777">
            <w:pPr>
              <w:spacing w:after="160" w:line="259" w:lineRule="auto"/>
              <w:rPr>
                <w:b/>
                <w:sz w:val="24"/>
                <w:szCs w:val="24"/>
              </w:rPr>
            </w:pPr>
            <w:r w:rsidRPr="008A3F47">
              <w:rPr>
                <w:b/>
                <w:sz w:val="24"/>
                <w:szCs w:val="24"/>
              </w:rPr>
              <w:t>Use Case Name:</w:t>
            </w:r>
          </w:p>
        </w:tc>
        <w:tc>
          <w:tcPr>
            <w:tcW w:w="6661" w:type="dxa"/>
            <w:gridSpan w:val="2"/>
          </w:tcPr>
          <w:p w:rsidRPr="008A3F47" w:rsidR="001879B6" w:rsidP="000F3FCA" w:rsidRDefault="001879B6" w14:paraId="66409BE2" w14:textId="77777777">
            <w:pPr>
              <w:spacing w:after="160" w:line="259" w:lineRule="auto"/>
              <w:rPr>
                <w:sz w:val="24"/>
                <w:szCs w:val="24"/>
              </w:rPr>
            </w:pPr>
            <w:r w:rsidRPr="3029D617">
              <w:rPr>
                <w:sz w:val="24"/>
                <w:szCs w:val="24"/>
              </w:rPr>
              <w:t>Close Concern</w:t>
            </w:r>
          </w:p>
        </w:tc>
      </w:tr>
      <w:tr w:rsidRPr="008A3F47" w:rsidR="001879B6" w:rsidTr="000F3FCA" w14:paraId="6C1D88BC" w14:textId="77777777">
        <w:tc>
          <w:tcPr>
            <w:tcW w:w="2689" w:type="dxa"/>
            <w:shd w:val="clear" w:color="auto" w:fill="AC0000"/>
          </w:tcPr>
          <w:p w:rsidRPr="008A3F47" w:rsidR="001879B6" w:rsidP="000F3FCA" w:rsidRDefault="001879B6" w14:paraId="10081D57" w14:textId="77777777">
            <w:pPr>
              <w:spacing w:after="160" w:line="259" w:lineRule="auto"/>
              <w:rPr>
                <w:b/>
                <w:sz w:val="24"/>
                <w:szCs w:val="24"/>
              </w:rPr>
            </w:pPr>
            <w:r w:rsidRPr="008A3F47">
              <w:rPr>
                <w:b/>
                <w:sz w:val="24"/>
                <w:szCs w:val="24"/>
              </w:rPr>
              <w:t>Actors:</w:t>
            </w:r>
          </w:p>
        </w:tc>
        <w:tc>
          <w:tcPr>
            <w:tcW w:w="6661" w:type="dxa"/>
            <w:gridSpan w:val="2"/>
          </w:tcPr>
          <w:p w:rsidR="001879B6" w:rsidP="000F3FCA" w:rsidRDefault="001879B6" w14:paraId="225A4316" w14:textId="77777777">
            <w:pPr>
              <w:spacing w:after="160" w:line="259" w:lineRule="auto"/>
              <w:rPr>
                <w:sz w:val="24"/>
                <w:szCs w:val="24"/>
              </w:rPr>
            </w:pPr>
            <w:r>
              <w:rPr>
                <w:sz w:val="24"/>
                <w:szCs w:val="24"/>
              </w:rPr>
              <w:t>Barangay Secretary</w:t>
            </w:r>
          </w:p>
          <w:p w:rsidRPr="008A3F47" w:rsidR="001879B6" w:rsidP="000F3FCA" w:rsidRDefault="001879B6" w14:paraId="7BCC6A78" w14:textId="77777777">
            <w:pPr>
              <w:spacing w:after="160" w:line="259" w:lineRule="auto"/>
              <w:rPr>
                <w:sz w:val="24"/>
                <w:szCs w:val="24"/>
              </w:rPr>
            </w:pPr>
            <w:r>
              <w:rPr>
                <w:sz w:val="24"/>
                <w:szCs w:val="24"/>
              </w:rPr>
              <w:t>Barangay Concern Manager</w:t>
            </w:r>
          </w:p>
        </w:tc>
      </w:tr>
      <w:tr w:rsidRPr="008A3F47" w:rsidR="001879B6" w:rsidTr="000F3FCA" w14:paraId="0BFB17F4" w14:textId="77777777">
        <w:trPr>
          <w:trHeight w:val="985"/>
        </w:trPr>
        <w:tc>
          <w:tcPr>
            <w:tcW w:w="2689" w:type="dxa"/>
            <w:shd w:val="clear" w:color="auto" w:fill="AC0000"/>
          </w:tcPr>
          <w:p w:rsidRPr="008A3F47" w:rsidR="001879B6" w:rsidP="000F3FCA" w:rsidRDefault="001879B6" w14:paraId="441379FA" w14:textId="77777777">
            <w:pPr>
              <w:spacing w:after="160" w:line="259" w:lineRule="auto"/>
              <w:rPr>
                <w:b/>
                <w:sz w:val="24"/>
                <w:szCs w:val="24"/>
              </w:rPr>
            </w:pPr>
            <w:r w:rsidRPr="008A3F47">
              <w:rPr>
                <w:b/>
                <w:sz w:val="24"/>
                <w:szCs w:val="24"/>
              </w:rPr>
              <w:t>Preconditions:</w:t>
            </w:r>
          </w:p>
        </w:tc>
        <w:tc>
          <w:tcPr>
            <w:tcW w:w="6661" w:type="dxa"/>
            <w:gridSpan w:val="2"/>
          </w:tcPr>
          <w:p w:rsidRPr="008A3F47" w:rsidR="001879B6" w:rsidP="000F3FCA" w:rsidRDefault="001879B6" w14:paraId="3A3B3207" w14:textId="77777777">
            <w:pPr>
              <w:spacing w:after="160" w:line="259" w:lineRule="auto"/>
              <w:rPr>
                <w:sz w:val="24"/>
                <w:szCs w:val="24"/>
              </w:rPr>
            </w:pPr>
            <w:r w:rsidRPr="00456637">
              <w:rPr>
                <w:sz w:val="24"/>
                <w:szCs w:val="24"/>
              </w:rPr>
              <w:t>Secretary</w:t>
            </w:r>
            <w:r>
              <w:rPr>
                <w:sz w:val="24"/>
                <w:szCs w:val="24"/>
              </w:rPr>
              <w:t>/Concern Manager</w:t>
            </w:r>
            <w:r w:rsidRPr="00456637">
              <w:rPr>
                <w:sz w:val="24"/>
                <w:szCs w:val="24"/>
              </w:rPr>
              <w:t xml:space="preserve"> must be logged-in  </w:t>
            </w:r>
          </w:p>
        </w:tc>
      </w:tr>
      <w:tr w:rsidRPr="008A3F47" w:rsidR="001879B6" w:rsidTr="000F3FCA" w14:paraId="769914F9" w14:textId="77777777">
        <w:trPr>
          <w:trHeight w:val="1113"/>
        </w:trPr>
        <w:tc>
          <w:tcPr>
            <w:tcW w:w="2689" w:type="dxa"/>
            <w:shd w:val="clear" w:color="auto" w:fill="AC0000"/>
          </w:tcPr>
          <w:p w:rsidRPr="008A3F47" w:rsidR="001879B6" w:rsidP="000F3FCA" w:rsidRDefault="001879B6" w14:paraId="3AD2A436" w14:textId="77777777">
            <w:pPr>
              <w:spacing w:after="160" w:line="259" w:lineRule="auto"/>
              <w:rPr>
                <w:b/>
                <w:sz w:val="24"/>
                <w:szCs w:val="24"/>
              </w:rPr>
            </w:pPr>
            <w:r w:rsidRPr="008A3F47">
              <w:rPr>
                <w:b/>
                <w:sz w:val="24"/>
                <w:szCs w:val="24"/>
              </w:rPr>
              <w:t>Postconditions:</w:t>
            </w:r>
          </w:p>
        </w:tc>
        <w:tc>
          <w:tcPr>
            <w:tcW w:w="6661" w:type="dxa"/>
            <w:gridSpan w:val="2"/>
          </w:tcPr>
          <w:p w:rsidRPr="008A3F47" w:rsidR="001879B6" w:rsidP="000F3FCA" w:rsidRDefault="001879B6" w14:paraId="3DF28AC7" w14:textId="77777777">
            <w:pPr>
              <w:spacing w:after="160" w:line="259" w:lineRule="auto"/>
              <w:rPr>
                <w:sz w:val="24"/>
                <w:szCs w:val="24"/>
              </w:rPr>
            </w:pPr>
            <w:r w:rsidRPr="008A3F47">
              <w:rPr>
                <w:sz w:val="24"/>
                <w:szCs w:val="24"/>
              </w:rPr>
              <w:t>Secretary</w:t>
            </w:r>
            <w:r>
              <w:rPr>
                <w:sz w:val="24"/>
                <w:szCs w:val="24"/>
              </w:rPr>
              <w:t>/Concern Manager</w:t>
            </w:r>
            <w:r w:rsidRPr="008A3F47">
              <w:rPr>
                <w:sz w:val="24"/>
                <w:szCs w:val="24"/>
              </w:rPr>
              <w:t xml:space="preserve"> should be verified as Barangay Employee Account</w:t>
            </w:r>
          </w:p>
          <w:p w:rsidRPr="008A3F47" w:rsidR="001879B6" w:rsidP="000F3FCA" w:rsidRDefault="001879B6" w14:paraId="1CC2C1FF" w14:textId="77777777">
            <w:pPr>
              <w:spacing w:after="160" w:line="259" w:lineRule="auto"/>
              <w:rPr>
                <w:sz w:val="24"/>
                <w:szCs w:val="24"/>
              </w:rPr>
            </w:pPr>
          </w:p>
        </w:tc>
      </w:tr>
      <w:tr w:rsidRPr="008A3F47" w:rsidR="001879B6" w:rsidTr="000F3FCA" w14:paraId="67C1D5AD" w14:textId="77777777">
        <w:trPr>
          <w:trHeight w:val="238"/>
        </w:trPr>
        <w:tc>
          <w:tcPr>
            <w:tcW w:w="2689" w:type="dxa"/>
            <w:vMerge w:val="restart"/>
            <w:shd w:val="clear" w:color="auto" w:fill="AC0000"/>
          </w:tcPr>
          <w:p w:rsidRPr="008A3F47" w:rsidR="001879B6" w:rsidP="000F3FCA" w:rsidRDefault="001879B6" w14:paraId="69C67D48" w14:textId="77777777">
            <w:pPr>
              <w:spacing w:after="160" w:line="259" w:lineRule="auto"/>
              <w:rPr>
                <w:b/>
                <w:sz w:val="24"/>
                <w:szCs w:val="24"/>
              </w:rPr>
            </w:pPr>
            <w:r w:rsidRPr="008A3F47">
              <w:rPr>
                <w:b/>
                <w:sz w:val="24"/>
                <w:szCs w:val="24"/>
              </w:rPr>
              <w:t>Flow of Activities:</w:t>
            </w:r>
          </w:p>
        </w:tc>
        <w:tc>
          <w:tcPr>
            <w:tcW w:w="3330" w:type="dxa"/>
          </w:tcPr>
          <w:p w:rsidRPr="008A3F47" w:rsidR="001879B6" w:rsidP="000F3FCA" w:rsidRDefault="001879B6" w14:paraId="7EC1117D" w14:textId="77777777">
            <w:pPr>
              <w:spacing w:after="160" w:line="259" w:lineRule="auto"/>
              <w:rPr>
                <w:b/>
                <w:sz w:val="24"/>
                <w:szCs w:val="24"/>
              </w:rPr>
            </w:pPr>
            <w:r w:rsidRPr="008A3F47">
              <w:rPr>
                <w:b/>
                <w:sz w:val="24"/>
                <w:szCs w:val="24"/>
              </w:rPr>
              <w:t>Actor</w:t>
            </w:r>
          </w:p>
        </w:tc>
        <w:tc>
          <w:tcPr>
            <w:tcW w:w="3331" w:type="dxa"/>
          </w:tcPr>
          <w:p w:rsidRPr="008A3F47" w:rsidR="001879B6" w:rsidP="000F3FCA" w:rsidRDefault="001879B6" w14:paraId="4FC8DC8C" w14:textId="77777777">
            <w:pPr>
              <w:spacing w:after="160" w:line="259" w:lineRule="auto"/>
              <w:rPr>
                <w:b/>
                <w:sz w:val="24"/>
                <w:szCs w:val="24"/>
              </w:rPr>
            </w:pPr>
            <w:r w:rsidRPr="008A3F47">
              <w:rPr>
                <w:b/>
                <w:sz w:val="24"/>
                <w:szCs w:val="24"/>
              </w:rPr>
              <w:t>System</w:t>
            </w:r>
          </w:p>
        </w:tc>
      </w:tr>
      <w:tr w:rsidRPr="008A3F47" w:rsidR="001879B6" w:rsidTr="2334F8B0" w14:paraId="24DF2B59" w14:textId="77777777">
        <w:trPr>
          <w:trHeight w:val="841"/>
        </w:trPr>
        <w:tc>
          <w:tcPr>
            <w:tcW w:w="2689" w:type="dxa"/>
            <w:vMerge/>
          </w:tcPr>
          <w:p w:rsidRPr="008A3F47" w:rsidR="001879B6" w:rsidP="000F3FCA" w:rsidRDefault="001879B6" w14:paraId="122F407E" w14:textId="77777777">
            <w:pPr>
              <w:spacing w:after="160" w:line="259" w:lineRule="auto"/>
              <w:rPr>
                <w:b/>
                <w:sz w:val="24"/>
                <w:szCs w:val="24"/>
              </w:rPr>
            </w:pPr>
          </w:p>
        </w:tc>
        <w:tc>
          <w:tcPr>
            <w:tcW w:w="3330" w:type="dxa"/>
          </w:tcPr>
          <w:p w:rsidR="001879B6" w:rsidP="000F3FCA" w:rsidRDefault="001879B6" w14:paraId="39C9D1CE" w14:textId="77777777">
            <w:pPr>
              <w:rPr>
                <w:sz w:val="24"/>
                <w:szCs w:val="24"/>
              </w:rPr>
            </w:pPr>
            <w:r>
              <w:rPr>
                <w:sz w:val="24"/>
                <w:szCs w:val="24"/>
              </w:rPr>
              <w:t>1. Barangay Secretary clicks on “Process Concern” tab.</w:t>
            </w:r>
          </w:p>
          <w:p w:rsidR="001879B6" w:rsidP="000F3FCA" w:rsidRDefault="001879B6" w14:paraId="0E828FE0" w14:textId="77777777">
            <w:pPr>
              <w:rPr>
                <w:sz w:val="24"/>
                <w:szCs w:val="24"/>
              </w:rPr>
            </w:pPr>
          </w:p>
          <w:p w:rsidR="001879B6" w:rsidP="000F3FCA" w:rsidRDefault="001879B6" w14:paraId="41D63527" w14:textId="77777777">
            <w:pPr>
              <w:spacing w:after="160" w:line="259" w:lineRule="auto"/>
              <w:rPr>
                <w:sz w:val="24"/>
                <w:szCs w:val="24"/>
              </w:rPr>
            </w:pPr>
            <w:r>
              <w:rPr>
                <w:sz w:val="24"/>
                <w:szCs w:val="24"/>
              </w:rPr>
              <w:t>2. Barangay Secretary clicks on the “Process” button below the “Action:” table.</w:t>
            </w:r>
          </w:p>
          <w:p w:rsidR="001879B6" w:rsidP="000F3FCA" w:rsidRDefault="001879B6" w14:paraId="51C1FC86" w14:textId="77777777">
            <w:pPr>
              <w:spacing w:after="160" w:line="259" w:lineRule="auto"/>
              <w:rPr>
                <w:sz w:val="24"/>
                <w:szCs w:val="24"/>
              </w:rPr>
            </w:pPr>
          </w:p>
          <w:p w:rsidR="001879B6" w:rsidP="000F3FCA" w:rsidRDefault="001879B6" w14:paraId="1A0174FA" w14:textId="77777777">
            <w:pPr>
              <w:spacing w:after="160" w:line="257" w:lineRule="auto"/>
              <w:rPr>
                <w:rFonts w:eastAsia="Cambria" w:cs="Cambria"/>
                <w:sz w:val="24"/>
                <w:szCs w:val="24"/>
              </w:rPr>
            </w:pPr>
            <w:r w:rsidRPr="3029D617">
              <w:rPr>
                <w:rFonts w:eastAsia="Cambria" w:cs="Cambria"/>
                <w:sz w:val="24"/>
                <w:szCs w:val="24"/>
              </w:rPr>
              <w:t>3. Barangay Secretary clicks</w:t>
            </w:r>
            <w:r>
              <w:rPr>
                <w:rFonts w:eastAsia="Cambria" w:cs="Cambria"/>
                <w:sz w:val="24"/>
                <w:szCs w:val="24"/>
              </w:rPr>
              <w:t xml:space="preserve"> the</w:t>
            </w:r>
            <w:r w:rsidRPr="3029D617">
              <w:rPr>
                <w:rFonts w:eastAsia="Cambria" w:cs="Cambria"/>
                <w:sz w:val="24"/>
                <w:szCs w:val="24"/>
              </w:rPr>
              <w:t xml:space="preserve"> “</w:t>
            </w:r>
            <w:r>
              <w:rPr>
                <w:rFonts w:eastAsia="Cambria" w:cs="Cambria"/>
                <w:sz w:val="24"/>
                <w:szCs w:val="24"/>
              </w:rPr>
              <w:t>process</w:t>
            </w:r>
            <w:r w:rsidRPr="3029D617">
              <w:rPr>
                <w:rFonts w:eastAsia="Cambria" w:cs="Cambria"/>
                <w:sz w:val="24"/>
                <w:szCs w:val="24"/>
              </w:rPr>
              <w:t>” button</w:t>
            </w:r>
            <w:r>
              <w:rPr>
                <w:rFonts w:eastAsia="Cambria" w:cs="Cambria"/>
                <w:sz w:val="24"/>
                <w:szCs w:val="24"/>
              </w:rPr>
              <w:t>.</w:t>
            </w:r>
          </w:p>
          <w:p w:rsidR="001879B6" w:rsidP="000F3FCA" w:rsidRDefault="001879B6" w14:paraId="44F15B8F" w14:textId="77777777">
            <w:pPr>
              <w:spacing w:after="160" w:line="257" w:lineRule="auto"/>
              <w:rPr>
                <w:rFonts w:eastAsia="Cambria" w:cs="Cambria"/>
                <w:sz w:val="24"/>
                <w:szCs w:val="24"/>
              </w:rPr>
            </w:pPr>
          </w:p>
          <w:p w:rsidR="001879B6" w:rsidP="000F3FCA" w:rsidRDefault="001879B6" w14:paraId="7A525463" w14:textId="77777777">
            <w:pPr>
              <w:spacing w:after="160" w:line="257" w:lineRule="auto"/>
              <w:rPr>
                <w:rFonts w:eastAsia="Cambria" w:cs="Cambria"/>
                <w:sz w:val="24"/>
                <w:szCs w:val="24"/>
              </w:rPr>
            </w:pPr>
            <w:r>
              <w:rPr>
                <w:rFonts w:eastAsia="Cambria" w:cs="Cambria"/>
                <w:sz w:val="24"/>
                <w:szCs w:val="24"/>
              </w:rPr>
              <w:t>4. Barangay Secretary clicks on “Close Concern” button.</w:t>
            </w:r>
          </w:p>
          <w:p w:rsidR="001879B6" w:rsidP="000F3FCA" w:rsidRDefault="001879B6" w14:paraId="437C5931" w14:textId="77777777">
            <w:pPr>
              <w:spacing w:after="160" w:line="259" w:lineRule="auto"/>
              <w:rPr>
                <w:sz w:val="24"/>
                <w:szCs w:val="24"/>
              </w:rPr>
            </w:pPr>
          </w:p>
          <w:p w:rsidRPr="008A3F47" w:rsidR="001879B6" w:rsidP="000F3FCA" w:rsidRDefault="001879B6" w14:paraId="14769721" w14:textId="77777777">
            <w:pPr>
              <w:spacing w:after="160" w:line="259" w:lineRule="auto"/>
              <w:rPr>
                <w:sz w:val="24"/>
                <w:szCs w:val="24"/>
              </w:rPr>
            </w:pPr>
            <w:r>
              <w:rPr>
                <w:sz w:val="24"/>
                <w:szCs w:val="24"/>
              </w:rPr>
              <w:t>5. Barangay Secretary clicks on “save changes”</w:t>
            </w:r>
          </w:p>
        </w:tc>
        <w:tc>
          <w:tcPr>
            <w:tcW w:w="3331" w:type="dxa"/>
          </w:tcPr>
          <w:p w:rsidRPr="008A3F47" w:rsidR="001879B6" w:rsidP="000F3FCA" w:rsidRDefault="001879B6" w14:paraId="249076CD" w14:textId="77777777">
            <w:pPr>
              <w:rPr>
                <w:sz w:val="24"/>
                <w:szCs w:val="24"/>
              </w:rPr>
            </w:pPr>
            <w:r>
              <w:rPr>
                <w:sz w:val="24"/>
                <w:szCs w:val="24"/>
              </w:rPr>
              <w:t>1. Redirects to Process Concern Page.</w:t>
            </w:r>
            <w:r>
              <w:rPr>
                <w:sz w:val="24"/>
                <w:szCs w:val="24"/>
              </w:rPr>
              <w:br/>
            </w:r>
          </w:p>
          <w:p w:rsidR="001879B6" w:rsidP="000F3FCA" w:rsidRDefault="001879B6" w14:paraId="552A5796" w14:textId="77777777">
            <w:pPr>
              <w:spacing w:after="160" w:line="259" w:lineRule="auto"/>
              <w:rPr>
                <w:sz w:val="24"/>
                <w:szCs w:val="24"/>
              </w:rPr>
            </w:pPr>
            <w:r>
              <w:rPr>
                <w:sz w:val="24"/>
                <w:szCs w:val="24"/>
              </w:rPr>
              <w:t>2. Redirects to the “Information” page</w:t>
            </w:r>
          </w:p>
          <w:p w:rsidR="001879B6" w:rsidP="000F3FCA" w:rsidRDefault="001879B6" w14:paraId="546EE969" w14:textId="77777777">
            <w:pPr>
              <w:spacing w:after="160" w:line="259" w:lineRule="auto"/>
              <w:rPr>
                <w:sz w:val="24"/>
                <w:szCs w:val="24"/>
              </w:rPr>
            </w:pPr>
          </w:p>
          <w:p w:rsidR="001879B6" w:rsidP="000F3FCA" w:rsidRDefault="001879B6" w14:paraId="3DFD4BC5" w14:textId="77777777">
            <w:pPr>
              <w:spacing w:after="160" w:line="257" w:lineRule="auto"/>
              <w:rPr>
                <w:rFonts w:eastAsia="Cambria" w:cs="Cambria"/>
                <w:sz w:val="24"/>
                <w:szCs w:val="24"/>
              </w:rPr>
            </w:pPr>
            <w:r>
              <w:rPr>
                <w:sz w:val="24"/>
                <w:szCs w:val="24"/>
              </w:rPr>
              <w:br/>
            </w:r>
            <w:r w:rsidRPr="3029D617">
              <w:rPr>
                <w:rFonts w:eastAsia="Cambria" w:cs="Cambria"/>
                <w:sz w:val="24"/>
                <w:szCs w:val="24"/>
              </w:rPr>
              <w:t xml:space="preserve">3. </w:t>
            </w:r>
            <w:r>
              <w:rPr>
                <w:rFonts w:eastAsia="Cambria" w:cs="Cambria"/>
                <w:sz w:val="24"/>
                <w:szCs w:val="24"/>
              </w:rPr>
              <w:t>Redirects to “Information” Page.</w:t>
            </w:r>
          </w:p>
          <w:p w:rsidR="001879B6" w:rsidP="000F3FCA" w:rsidRDefault="001879B6" w14:paraId="39508A40" w14:textId="77777777">
            <w:pPr>
              <w:rPr>
                <w:sz w:val="24"/>
                <w:szCs w:val="24"/>
              </w:rPr>
            </w:pPr>
            <w:r>
              <w:rPr>
                <w:sz w:val="24"/>
                <w:szCs w:val="24"/>
              </w:rPr>
              <w:br/>
            </w:r>
            <w:r>
              <w:rPr>
                <w:sz w:val="24"/>
                <w:szCs w:val="24"/>
              </w:rPr>
              <w:br/>
            </w:r>
            <w:r>
              <w:rPr>
                <w:sz w:val="24"/>
                <w:szCs w:val="24"/>
              </w:rPr>
              <w:t>4. System prompts shows “Close Concern”.</w:t>
            </w:r>
          </w:p>
          <w:p w:rsidR="001879B6" w:rsidP="000F3FCA" w:rsidRDefault="001879B6" w14:paraId="61D4903D" w14:textId="77777777">
            <w:pPr>
              <w:spacing w:after="160" w:line="259" w:lineRule="auto"/>
              <w:rPr>
                <w:sz w:val="24"/>
                <w:szCs w:val="24"/>
              </w:rPr>
            </w:pPr>
          </w:p>
          <w:p w:rsidR="001879B6" w:rsidP="000F3FCA" w:rsidRDefault="001879B6" w14:paraId="32AE6FF1" w14:textId="77777777">
            <w:pPr>
              <w:spacing w:after="160" w:line="259" w:lineRule="auto"/>
              <w:rPr>
                <w:rFonts w:eastAsia="Cambria" w:cs="Cambria"/>
                <w:sz w:val="24"/>
                <w:szCs w:val="24"/>
              </w:rPr>
            </w:pPr>
            <w:r>
              <w:rPr>
                <w:sz w:val="24"/>
                <w:szCs w:val="24"/>
              </w:rPr>
              <w:t xml:space="preserve">5. </w:t>
            </w:r>
            <w:r w:rsidRPr="3029D617">
              <w:rPr>
                <w:rFonts w:eastAsia="Cambria" w:cs="Cambria"/>
                <w:sz w:val="24"/>
                <w:szCs w:val="24"/>
              </w:rPr>
              <w:t>System prompts</w:t>
            </w:r>
            <w:r>
              <w:rPr>
                <w:rFonts w:eastAsia="Cambria" w:cs="Cambria"/>
                <w:sz w:val="24"/>
                <w:szCs w:val="24"/>
              </w:rPr>
              <w:t xml:space="preserve"> to enter the password of barangay secretary.</w:t>
            </w:r>
          </w:p>
          <w:p w:rsidRPr="008A3F47" w:rsidR="001879B6" w:rsidP="000F3FCA" w:rsidRDefault="001879B6" w14:paraId="69094D16" w14:textId="77777777">
            <w:pPr>
              <w:spacing w:after="160" w:line="259" w:lineRule="auto"/>
              <w:rPr>
                <w:sz w:val="24"/>
                <w:szCs w:val="24"/>
              </w:rPr>
            </w:pPr>
            <w:r>
              <w:rPr>
                <w:sz w:val="24"/>
                <w:szCs w:val="24"/>
              </w:rPr>
              <w:t>5.2 Redirects back to the “Process Concern” Page.</w:t>
            </w:r>
          </w:p>
        </w:tc>
      </w:tr>
      <w:tr w:rsidRPr="008A3F47" w:rsidR="001879B6" w:rsidTr="000F3FCA" w14:paraId="0FF0AC38" w14:textId="77777777">
        <w:trPr>
          <w:trHeight w:val="1121"/>
        </w:trPr>
        <w:tc>
          <w:tcPr>
            <w:tcW w:w="2689" w:type="dxa"/>
            <w:shd w:val="clear" w:color="auto" w:fill="AC0000"/>
          </w:tcPr>
          <w:p w:rsidRPr="008A3F47" w:rsidR="001879B6" w:rsidP="000F3FCA" w:rsidRDefault="001879B6" w14:paraId="208EAD75" w14:textId="77777777">
            <w:pPr>
              <w:spacing w:after="160" w:line="259" w:lineRule="auto"/>
              <w:rPr>
                <w:b/>
                <w:sz w:val="24"/>
                <w:szCs w:val="24"/>
              </w:rPr>
            </w:pPr>
            <w:r w:rsidRPr="66924A3F">
              <w:rPr>
                <w:b/>
                <w:bCs/>
                <w:sz w:val="24"/>
                <w:szCs w:val="24"/>
              </w:rPr>
              <w:t>Alternate flow:</w:t>
            </w:r>
          </w:p>
        </w:tc>
        <w:tc>
          <w:tcPr>
            <w:tcW w:w="6661" w:type="dxa"/>
            <w:gridSpan w:val="2"/>
          </w:tcPr>
          <w:p w:rsidRPr="008A3F47" w:rsidR="001879B6" w:rsidP="000F3FCA" w:rsidRDefault="001879B6" w14:paraId="1CA116DB" w14:textId="77777777">
            <w:pPr>
              <w:rPr>
                <w:sz w:val="24"/>
                <w:szCs w:val="24"/>
              </w:rPr>
            </w:pPr>
          </w:p>
          <w:p w:rsidRPr="008A3F47" w:rsidR="001879B6" w:rsidP="000F3FCA" w:rsidRDefault="001879B6" w14:paraId="6AF68F9F" w14:textId="77777777">
            <w:pPr>
              <w:spacing w:after="160" w:line="259" w:lineRule="auto"/>
              <w:rPr>
                <w:sz w:val="24"/>
                <w:szCs w:val="24"/>
              </w:rPr>
            </w:pPr>
          </w:p>
        </w:tc>
      </w:tr>
    </w:tbl>
    <w:p w:rsidRPr="00890BCC" w:rsidR="001879B6" w:rsidP="001879B6" w:rsidRDefault="001879B6" w14:paraId="1F0B91B9" w14:textId="77777777">
      <w:pPr>
        <w:rPr>
          <w:color w:val="000000" w:themeColor="text1"/>
          <w:sz w:val="24"/>
          <w:szCs w:val="24"/>
        </w:rPr>
      </w:pPr>
    </w:p>
    <w:p w:rsidRPr="00890BCC" w:rsidR="001879B6" w:rsidP="001879B6" w:rsidRDefault="00890BCC" w14:paraId="19E23496" w14:textId="06368EB4">
      <w:pPr>
        <w:pStyle w:val="Caption"/>
        <w:keepNext/>
        <w:jc w:val="center"/>
        <w:rPr>
          <w:color w:val="000000" w:themeColor="text1"/>
          <w:sz w:val="24"/>
          <w:szCs w:val="24"/>
        </w:rPr>
      </w:pPr>
      <w:bookmarkStart w:name="_Toc150781787" w:id="189"/>
      <w:bookmarkStart w:name="_Toc150946819" w:id="190"/>
      <w:bookmarkStart w:name="_Toc150947165" w:id="191"/>
      <w:r w:rsidRPr="00890BCC">
        <w:rPr>
          <w:color w:val="000000" w:themeColor="text1"/>
          <w:sz w:val="24"/>
          <w:szCs w:val="24"/>
        </w:rPr>
        <w:t xml:space="preserve">TABLE </w:t>
      </w:r>
      <w:r w:rsidRPr="00890BCC" w:rsidR="00534A7B">
        <w:rPr>
          <w:color w:val="000000" w:themeColor="text1"/>
          <w:sz w:val="24"/>
          <w:szCs w:val="24"/>
        </w:rPr>
        <w:fldChar w:fldCharType="begin"/>
      </w:r>
      <w:r w:rsidRPr="00890BCC" w:rsidR="00534A7B">
        <w:rPr>
          <w:color w:val="000000" w:themeColor="text1"/>
          <w:sz w:val="24"/>
          <w:szCs w:val="24"/>
        </w:rPr>
        <w:instrText xml:space="preserve"> SEQ TABLE \* ARABIC </w:instrText>
      </w:r>
      <w:r w:rsidRPr="00890BCC" w:rsidR="00534A7B">
        <w:rPr>
          <w:color w:val="000000" w:themeColor="text1"/>
          <w:sz w:val="24"/>
          <w:szCs w:val="24"/>
        </w:rPr>
        <w:fldChar w:fldCharType="separate"/>
      </w:r>
      <w:r w:rsidRPr="00890BCC">
        <w:rPr>
          <w:noProof/>
          <w:color w:val="000000" w:themeColor="text1"/>
          <w:sz w:val="24"/>
          <w:szCs w:val="24"/>
        </w:rPr>
        <w:t>34</w:t>
      </w:r>
      <w:r w:rsidRPr="00890BCC" w:rsidR="00534A7B">
        <w:rPr>
          <w:color w:val="000000" w:themeColor="text1"/>
          <w:sz w:val="24"/>
          <w:szCs w:val="24"/>
        </w:rPr>
        <w:fldChar w:fldCharType="end"/>
      </w:r>
      <w:r w:rsidRPr="00890BCC">
        <w:rPr>
          <w:color w:val="000000" w:themeColor="text1"/>
          <w:sz w:val="24"/>
          <w:szCs w:val="24"/>
        </w:rPr>
        <w:t xml:space="preserve"> </w:t>
      </w:r>
      <w:bookmarkEnd w:id="189"/>
      <w:r w:rsidRPr="00890BCC">
        <w:rPr>
          <w:color w:val="000000" w:themeColor="text1"/>
          <w:sz w:val="24"/>
          <w:szCs w:val="24"/>
        </w:rPr>
        <w:br/>
      </w:r>
      <w:r w:rsidRPr="00890BCC">
        <w:rPr>
          <w:color w:val="000000" w:themeColor="text1"/>
          <w:sz w:val="24"/>
          <w:szCs w:val="24"/>
        </w:rPr>
        <w:t>BARANGAY DATA REPORT</w:t>
      </w:r>
      <w:commentRangeStart w:id="192"/>
      <w:commentRangeEnd w:id="192"/>
      <w:r w:rsidRPr="00890BCC">
        <w:rPr>
          <w:rStyle w:val="CommentReference"/>
          <w:i w:val="0"/>
          <w:iCs w:val="0"/>
          <w:color w:val="000000" w:themeColor="text1"/>
          <w:sz w:val="24"/>
          <w:szCs w:val="24"/>
        </w:rPr>
        <w:commentReference w:id="192"/>
      </w:r>
      <w:bookmarkEnd w:id="190"/>
      <w:bookmarkEnd w:id="191"/>
    </w:p>
    <w:tbl>
      <w:tblPr>
        <w:tblStyle w:val="TableGrid"/>
        <w:tblpPr w:leftFromText="180" w:rightFromText="180" w:vertAnchor="text" w:horzAnchor="margin" w:tblpY="199"/>
        <w:tblW w:w="0" w:type="auto"/>
        <w:tblLook w:val="04A0" w:firstRow="1" w:lastRow="0" w:firstColumn="1" w:lastColumn="0" w:noHBand="0" w:noVBand="1"/>
      </w:tblPr>
      <w:tblGrid>
        <w:gridCol w:w="2689"/>
        <w:gridCol w:w="3330"/>
        <w:gridCol w:w="3331"/>
      </w:tblGrid>
      <w:tr w:rsidRPr="0006046E" w:rsidR="001879B6" w:rsidTr="000F3FCA" w14:paraId="7AE9ECCF" w14:textId="77777777">
        <w:tc>
          <w:tcPr>
            <w:tcW w:w="2689" w:type="dxa"/>
            <w:shd w:val="clear" w:color="auto" w:fill="AC0000"/>
          </w:tcPr>
          <w:p w:rsidRPr="0006046E" w:rsidR="001879B6" w:rsidP="000F3FCA" w:rsidRDefault="001879B6" w14:paraId="160811D2" w14:textId="77777777">
            <w:pPr>
              <w:rPr>
                <w:b/>
                <w:sz w:val="24"/>
                <w:szCs w:val="24"/>
              </w:rPr>
            </w:pPr>
            <w:r>
              <w:rPr>
                <w:b/>
                <w:sz w:val="24"/>
                <w:szCs w:val="24"/>
              </w:rPr>
              <w:t>Use Case Number:</w:t>
            </w:r>
          </w:p>
        </w:tc>
        <w:tc>
          <w:tcPr>
            <w:tcW w:w="6661" w:type="dxa"/>
            <w:gridSpan w:val="2"/>
          </w:tcPr>
          <w:p w:rsidRPr="0006046E" w:rsidR="001879B6" w:rsidP="000F3FCA" w:rsidRDefault="001879B6" w14:paraId="4EA06906" w14:textId="77777777">
            <w:pPr>
              <w:rPr>
                <w:sz w:val="24"/>
                <w:szCs w:val="24"/>
              </w:rPr>
            </w:pPr>
            <w:r w:rsidRPr="3029D617">
              <w:rPr>
                <w:sz w:val="24"/>
                <w:szCs w:val="24"/>
              </w:rPr>
              <w:t>UC 7.1</w:t>
            </w:r>
          </w:p>
        </w:tc>
      </w:tr>
      <w:tr w:rsidRPr="0006046E" w:rsidR="001879B6" w:rsidTr="000F3FCA" w14:paraId="4DCFF19A" w14:textId="77777777">
        <w:tc>
          <w:tcPr>
            <w:tcW w:w="2689" w:type="dxa"/>
            <w:shd w:val="clear" w:color="auto" w:fill="AC0000"/>
          </w:tcPr>
          <w:p w:rsidRPr="0006046E" w:rsidR="001879B6" w:rsidP="000F3FCA" w:rsidRDefault="001879B6" w14:paraId="7B2EB509" w14:textId="77777777">
            <w:pPr>
              <w:spacing w:after="160" w:line="259" w:lineRule="auto"/>
              <w:rPr>
                <w:b/>
                <w:sz w:val="24"/>
                <w:szCs w:val="24"/>
              </w:rPr>
            </w:pPr>
            <w:r w:rsidRPr="0006046E">
              <w:rPr>
                <w:b/>
                <w:sz w:val="24"/>
                <w:szCs w:val="24"/>
              </w:rPr>
              <w:t>Use Case Name:</w:t>
            </w:r>
          </w:p>
        </w:tc>
        <w:tc>
          <w:tcPr>
            <w:tcW w:w="6661" w:type="dxa"/>
            <w:gridSpan w:val="2"/>
          </w:tcPr>
          <w:p w:rsidRPr="0006046E" w:rsidR="001879B6" w:rsidP="000F3FCA" w:rsidRDefault="001879B6" w14:paraId="49E41394" w14:textId="77777777">
            <w:pPr>
              <w:spacing w:after="160" w:line="259" w:lineRule="auto"/>
              <w:rPr>
                <w:sz w:val="24"/>
                <w:szCs w:val="24"/>
              </w:rPr>
            </w:pPr>
            <w:r w:rsidRPr="3029D617">
              <w:rPr>
                <w:sz w:val="24"/>
                <w:szCs w:val="24"/>
              </w:rPr>
              <w:t>Barangay Data Report</w:t>
            </w:r>
          </w:p>
        </w:tc>
      </w:tr>
      <w:tr w:rsidRPr="0006046E" w:rsidR="001879B6" w:rsidTr="000F3FCA" w14:paraId="3F5384BD" w14:textId="77777777">
        <w:tc>
          <w:tcPr>
            <w:tcW w:w="2689" w:type="dxa"/>
            <w:shd w:val="clear" w:color="auto" w:fill="AC0000"/>
          </w:tcPr>
          <w:p w:rsidRPr="0006046E" w:rsidR="001879B6" w:rsidP="000F3FCA" w:rsidRDefault="001879B6" w14:paraId="3D747CCF" w14:textId="77777777">
            <w:pPr>
              <w:spacing w:after="160" w:line="259" w:lineRule="auto"/>
              <w:rPr>
                <w:b/>
                <w:sz w:val="24"/>
                <w:szCs w:val="24"/>
              </w:rPr>
            </w:pPr>
            <w:r w:rsidRPr="0006046E">
              <w:rPr>
                <w:b/>
                <w:sz w:val="24"/>
                <w:szCs w:val="24"/>
              </w:rPr>
              <w:t>Actors:</w:t>
            </w:r>
          </w:p>
        </w:tc>
        <w:tc>
          <w:tcPr>
            <w:tcW w:w="6661" w:type="dxa"/>
            <w:gridSpan w:val="2"/>
          </w:tcPr>
          <w:p w:rsidRPr="0006046E" w:rsidR="001879B6" w:rsidP="000F3FCA" w:rsidRDefault="001879B6" w14:paraId="38E4DF33" w14:textId="77777777">
            <w:pPr>
              <w:spacing w:after="160" w:line="259" w:lineRule="auto"/>
              <w:rPr>
                <w:sz w:val="24"/>
                <w:szCs w:val="24"/>
              </w:rPr>
            </w:pPr>
            <w:r w:rsidRPr="0006046E">
              <w:rPr>
                <w:sz w:val="24"/>
                <w:szCs w:val="24"/>
              </w:rPr>
              <w:t>Barangay Captain</w:t>
            </w:r>
          </w:p>
        </w:tc>
      </w:tr>
      <w:tr w:rsidRPr="0006046E" w:rsidR="001879B6" w:rsidTr="000F3FCA" w14:paraId="6CC44B8F" w14:textId="77777777">
        <w:trPr>
          <w:trHeight w:val="527"/>
        </w:trPr>
        <w:tc>
          <w:tcPr>
            <w:tcW w:w="2689" w:type="dxa"/>
            <w:shd w:val="clear" w:color="auto" w:fill="AC0000"/>
          </w:tcPr>
          <w:p w:rsidRPr="0006046E" w:rsidR="001879B6" w:rsidP="000F3FCA" w:rsidRDefault="001879B6" w14:paraId="02181F01" w14:textId="77777777">
            <w:pPr>
              <w:spacing w:after="160" w:line="259" w:lineRule="auto"/>
              <w:rPr>
                <w:b/>
                <w:sz w:val="24"/>
                <w:szCs w:val="24"/>
              </w:rPr>
            </w:pPr>
            <w:r w:rsidRPr="0006046E">
              <w:rPr>
                <w:b/>
                <w:sz w:val="24"/>
                <w:szCs w:val="24"/>
              </w:rPr>
              <w:t>Preconditions:</w:t>
            </w:r>
          </w:p>
        </w:tc>
        <w:tc>
          <w:tcPr>
            <w:tcW w:w="6661" w:type="dxa"/>
            <w:gridSpan w:val="2"/>
          </w:tcPr>
          <w:p w:rsidRPr="0006046E" w:rsidR="001879B6" w:rsidP="000F3FCA" w:rsidRDefault="001879B6" w14:paraId="726A22C1" w14:textId="77777777">
            <w:pPr>
              <w:spacing w:after="160" w:line="259" w:lineRule="auto"/>
              <w:rPr>
                <w:sz w:val="24"/>
                <w:szCs w:val="24"/>
              </w:rPr>
            </w:pPr>
            <w:r>
              <w:rPr>
                <w:sz w:val="24"/>
                <w:szCs w:val="24"/>
              </w:rPr>
              <w:t xml:space="preserve">The </w:t>
            </w:r>
            <w:r w:rsidRPr="0006046E">
              <w:rPr>
                <w:sz w:val="24"/>
                <w:szCs w:val="24"/>
              </w:rPr>
              <w:t>Barangay Captain must be logged-in</w:t>
            </w:r>
          </w:p>
        </w:tc>
      </w:tr>
      <w:tr w:rsidRPr="0006046E" w:rsidR="001879B6" w:rsidTr="000F3FCA" w14:paraId="3306ADAE" w14:textId="77777777">
        <w:trPr>
          <w:trHeight w:val="1113"/>
        </w:trPr>
        <w:tc>
          <w:tcPr>
            <w:tcW w:w="2689" w:type="dxa"/>
            <w:shd w:val="clear" w:color="auto" w:fill="AC0000"/>
          </w:tcPr>
          <w:p w:rsidRPr="0006046E" w:rsidR="001879B6" w:rsidP="000F3FCA" w:rsidRDefault="001879B6" w14:paraId="4193B10C" w14:textId="77777777">
            <w:pPr>
              <w:spacing w:after="160" w:line="259" w:lineRule="auto"/>
              <w:rPr>
                <w:b/>
                <w:sz w:val="24"/>
                <w:szCs w:val="24"/>
              </w:rPr>
            </w:pPr>
            <w:r w:rsidRPr="0006046E">
              <w:rPr>
                <w:b/>
                <w:sz w:val="24"/>
                <w:szCs w:val="24"/>
              </w:rPr>
              <w:t>Postconditions:</w:t>
            </w:r>
          </w:p>
        </w:tc>
        <w:tc>
          <w:tcPr>
            <w:tcW w:w="6661" w:type="dxa"/>
            <w:gridSpan w:val="2"/>
          </w:tcPr>
          <w:p w:rsidRPr="0006046E" w:rsidR="001879B6" w:rsidP="000F3FCA" w:rsidRDefault="001879B6" w14:paraId="59FBFC30" w14:textId="77777777">
            <w:pPr>
              <w:spacing w:after="160" w:line="259" w:lineRule="auto"/>
              <w:rPr>
                <w:sz w:val="24"/>
                <w:szCs w:val="24"/>
              </w:rPr>
            </w:pPr>
            <w:r>
              <w:rPr>
                <w:sz w:val="24"/>
                <w:szCs w:val="24"/>
              </w:rPr>
              <w:t xml:space="preserve">The </w:t>
            </w:r>
            <w:r w:rsidRPr="0006046E">
              <w:rPr>
                <w:sz w:val="24"/>
                <w:szCs w:val="24"/>
              </w:rPr>
              <w:t>Barangay Captain should be verified as Barangay Employee Account</w:t>
            </w:r>
            <w:r>
              <w:rPr>
                <w:sz w:val="24"/>
                <w:szCs w:val="24"/>
              </w:rPr>
              <w:t>.</w:t>
            </w:r>
          </w:p>
        </w:tc>
      </w:tr>
      <w:tr w:rsidRPr="0006046E" w:rsidR="001879B6" w:rsidTr="000F3FCA" w14:paraId="61CEEBFE" w14:textId="77777777">
        <w:trPr>
          <w:trHeight w:val="238"/>
        </w:trPr>
        <w:tc>
          <w:tcPr>
            <w:tcW w:w="2689" w:type="dxa"/>
            <w:vMerge w:val="restart"/>
            <w:shd w:val="clear" w:color="auto" w:fill="AC0000"/>
          </w:tcPr>
          <w:p w:rsidRPr="0006046E" w:rsidR="001879B6" w:rsidP="000F3FCA" w:rsidRDefault="001879B6" w14:paraId="2241C9CC" w14:textId="77777777">
            <w:pPr>
              <w:spacing w:after="160" w:line="259" w:lineRule="auto"/>
              <w:rPr>
                <w:b/>
                <w:sz w:val="24"/>
                <w:szCs w:val="24"/>
              </w:rPr>
            </w:pPr>
            <w:r w:rsidRPr="0006046E">
              <w:rPr>
                <w:b/>
                <w:sz w:val="24"/>
                <w:szCs w:val="24"/>
              </w:rPr>
              <w:t>Flow of Activities:</w:t>
            </w:r>
          </w:p>
        </w:tc>
        <w:tc>
          <w:tcPr>
            <w:tcW w:w="3330" w:type="dxa"/>
          </w:tcPr>
          <w:p w:rsidRPr="0006046E" w:rsidR="001879B6" w:rsidP="000F3FCA" w:rsidRDefault="001879B6" w14:paraId="50E76BED" w14:textId="77777777">
            <w:pPr>
              <w:spacing w:after="160" w:line="259" w:lineRule="auto"/>
              <w:rPr>
                <w:b/>
                <w:sz w:val="24"/>
                <w:szCs w:val="24"/>
              </w:rPr>
            </w:pPr>
            <w:r w:rsidRPr="0006046E">
              <w:rPr>
                <w:b/>
                <w:sz w:val="24"/>
                <w:szCs w:val="24"/>
              </w:rPr>
              <w:t>Actor</w:t>
            </w:r>
          </w:p>
        </w:tc>
        <w:tc>
          <w:tcPr>
            <w:tcW w:w="3331" w:type="dxa"/>
          </w:tcPr>
          <w:p w:rsidRPr="0006046E" w:rsidR="001879B6" w:rsidP="000F3FCA" w:rsidRDefault="001879B6" w14:paraId="5924549D" w14:textId="77777777">
            <w:pPr>
              <w:spacing w:after="160" w:line="259" w:lineRule="auto"/>
              <w:rPr>
                <w:b/>
                <w:sz w:val="24"/>
                <w:szCs w:val="24"/>
              </w:rPr>
            </w:pPr>
            <w:r w:rsidRPr="0006046E">
              <w:rPr>
                <w:b/>
                <w:sz w:val="24"/>
                <w:szCs w:val="24"/>
              </w:rPr>
              <w:t>System</w:t>
            </w:r>
          </w:p>
        </w:tc>
      </w:tr>
      <w:tr w:rsidRPr="0006046E" w:rsidR="001879B6" w:rsidTr="2334F8B0" w14:paraId="17881678" w14:textId="77777777">
        <w:trPr>
          <w:trHeight w:val="2308"/>
        </w:trPr>
        <w:tc>
          <w:tcPr>
            <w:tcW w:w="2689" w:type="dxa"/>
            <w:vMerge/>
          </w:tcPr>
          <w:p w:rsidRPr="0006046E" w:rsidR="001879B6" w:rsidP="000F3FCA" w:rsidRDefault="001879B6" w14:paraId="5A404AC2" w14:textId="77777777">
            <w:pPr>
              <w:spacing w:after="160" w:line="259" w:lineRule="auto"/>
              <w:rPr>
                <w:b/>
                <w:sz w:val="24"/>
                <w:szCs w:val="24"/>
              </w:rPr>
            </w:pPr>
          </w:p>
        </w:tc>
        <w:tc>
          <w:tcPr>
            <w:tcW w:w="3330" w:type="dxa"/>
          </w:tcPr>
          <w:p w:rsidRPr="0006046E" w:rsidR="001879B6" w:rsidP="000F3FCA" w:rsidRDefault="001879B6" w14:paraId="6F80EC5C" w14:textId="77777777">
            <w:pPr>
              <w:spacing w:after="160" w:line="259" w:lineRule="auto"/>
              <w:rPr>
                <w:sz w:val="24"/>
                <w:szCs w:val="24"/>
              </w:rPr>
            </w:pPr>
            <w:r w:rsidRPr="0006046E">
              <w:rPr>
                <w:sz w:val="24"/>
                <w:szCs w:val="24"/>
              </w:rPr>
              <w:t xml:space="preserve"> 1.   Barangay Captain goes to the Admin Portal.</w:t>
            </w:r>
          </w:p>
          <w:p w:rsidRPr="0006046E" w:rsidR="001879B6" w:rsidP="000F3FCA" w:rsidRDefault="001879B6" w14:paraId="3FF8773D" w14:textId="77777777">
            <w:pPr>
              <w:spacing w:after="160" w:line="259" w:lineRule="auto"/>
              <w:rPr>
                <w:sz w:val="24"/>
                <w:szCs w:val="24"/>
              </w:rPr>
            </w:pPr>
          </w:p>
          <w:p w:rsidRPr="0006046E" w:rsidR="001879B6" w:rsidP="000F3FCA" w:rsidRDefault="001879B6" w14:paraId="3A0335B4" w14:textId="77777777">
            <w:pPr>
              <w:spacing w:after="160" w:line="259" w:lineRule="auto"/>
              <w:rPr>
                <w:sz w:val="24"/>
                <w:szCs w:val="24"/>
              </w:rPr>
            </w:pPr>
            <w:r w:rsidRPr="0006046E">
              <w:rPr>
                <w:sz w:val="24"/>
                <w:szCs w:val="24"/>
              </w:rPr>
              <w:t>2. Barangay Captain inputs account credentials to login.</w:t>
            </w:r>
          </w:p>
          <w:p w:rsidRPr="0006046E" w:rsidR="001879B6" w:rsidP="000F3FCA" w:rsidRDefault="001879B6" w14:paraId="28300C5D" w14:textId="77777777">
            <w:pPr>
              <w:spacing w:after="160" w:line="259" w:lineRule="auto"/>
              <w:rPr>
                <w:sz w:val="24"/>
                <w:szCs w:val="24"/>
              </w:rPr>
            </w:pPr>
          </w:p>
          <w:p w:rsidR="001879B6" w:rsidP="000F3FCA" w:rsidRDefault="001879B6" w14:paraId="56571AAF" w14:textId="77777777">
            <w:pPr>
              <w:spacing w:after="160" w:line="259" w:lineRule="auto"/>
              <w:rPr>
                <w:sz w:val="24"/>
                <w:szCs w:val="24"/>
              </w:rPr>
            </w:pPr>
            <w:r w:rsidRPr="0006046E">
              <w:rPr>
                <w:sz w:val="24"/>
                <w:szCs w:val="24"/>
              </w:rPr>
              <w:t>3. Barangay Captain clicks the tab to show the report</w:t>
            </w:r>
            <w:r>
              <w:rPr>
                <w:sz w:val="24"/>
                <w:szCs w:val="24"/>
              </w:rPr>
              <w:t xml:space="preserve"> (show request statics / show concerns).</w:t>
            </w:r>
          </w:p>
          <w:p w:rsidRPr="0006046E" w:rsidR="001879B6" w:rsidP="000F3FCA" w:rsidRDefault="001879B6" w14:paraId="66A78FAD" w14:textId="77777777">
            <w:pPr>
              <w:spacing w:after="160" w:line="259" w:lineRule="auto"/>
              <w:rPr>
                <w:sz w:val="24"/>
                <w:szCs w:val="24"/>
              </w:rPr>
            </w:pPr>
          </w:p>
        </w:tc>
        <w:tc>
          <w:tcPr>
            <w:tcW w:w="3331" w:type="dxa"/>
          </w:tcPr>
          <w:p w:rsidRPr="0006046E" w:rsidR="001879B6" w:rsidP="000F3FCA" w:rsidRDefault="001879B6" w14:paraId="453FD376" w14:textId="77777777">
            <w:pPr>
              <w:spacing w:after="160" w:line="259" w:lineRule="auto"/>
              <w:rPr>
                <w:i/>
                <w:iCs/>
                <w:sz w:val="24"/>
                <w:szCs w:val="24"/>
              </w:rPr>
            </w:pPr>
            <w:r w:rsidRPr="0006046E">
              <w:rPr>
                <w:sz w:val="24"/>
                <w:szCs w:val="24"/>
              </w:rPr>
              <w:t xml:space="preserve">1.1 Display </w:t>
            </w:r>
            <w:r w:rsidRPr="0006046E">
              <w:rPr>
                <w:i/>
                <w:iCs/>
                <w:sz w:val="24"/>
                <w:szCs w:val="24"/>
              </w:rPr>
              <w:t>Home Page</w:t>
            </w:r>
          </w:p>
          <w:p w:rsidRPr="0006046E" w:rsidR="001879B6" w:rsidP="000F3FCA" w:rsidRDefault="001879B6" w14:paraId="3CA03A1F" w14:textId="77777777">
            <w:pPr>
              <w:spacing w:after="160" w:line="259" w:lineRule="auto"/>
              <w:rPr>
                <w:i/>
                <w:iCs/>
                <w:sz w:val="24"/>
                <w:szCs w:val="24"/>
              </w:rPr>
            </w:pPr>
          </w:p>
          <w:p w:rsidRPr="0006046E" w:rsidR="001879B6" w:rsidP="000F3FCA" w:rsidRDefault="001879B6" w14:paraId="69E29272" w14:textId="77777777">
            <w:pPr>
              <w:spacing w:after="160" w:line="259" w:lineRule="auto"/>
              <w:rPr>
                <w:sz w:val="24"/>
                <w:szCs w:val="24"/>
              </w:rPr>
            </w:pPr>
            <w:r w:rsidRPr="0006046E">
              <w:rPr>
                <w:sz w:val="24"/>
                <w:szCs w:val="24"/>
              </w:rPr>
              <w:t>2.1 Display Barangay Captain Dashboard</w:t>
            </w:r>
          </w:p>
          <w:p w:rsidRPr="0006046E" w:rsidR="001879B6" w:rsidP="000F3FCA" w:rsidRDefault="001879B6" w14:paraId="341921CA" w14:textId="77777777">
            <w:pPr>
              <w:spacing w:after="160" w:line="259" w:lineRule="auto"/>
              <w:rPr>
                <w:sz w:val="24"/>
                <w:szCs w:val="24"/>
              </w:rPr>
            </w:pPr>
          </w:p>
          <w:p w:rsidRPr="0006046E" w:rsidR="001879B6" w:rsidP="000F3FCA" w:rsidRDefault="001879B6" w14:paraId="43321E52" w14:textId="77777777">
            <w:pPr>
              <w:spacing w:after="160" w:line="259" w:lineRule="auto"/>
              <w:rPr>
                <w:sz w:val="24"/>
                <w:szCs w:val="24"/>
              </w:rPr>
            </w:pPr>
          </w:p>
          <w:p w:rsidRPr="0006046E" w:rsidR="001879B6" w:rsidP="000F3FCA" w:rsidRDefault="001879B6" w14:paraId="74C204C1" w14:textId="77777777">
            <w:pPr>
              <w:spacing w:after="160" w:line="259" w:lineRule="auto"/>
              <w:rPr>
                <w:sz w:val="24"/>
                <w:szCs w:val="24"/>
              </w:rPr>
            </w:pPr>
            <w:r w:rsidRPr="0006046E">
              <w:rPr>
                <w:sz w:val="24"/>
                <w:szCs w:val="24"/>
              </w:rPr>
              <w:t>3.3 View the generated report.</w:t>
            </w:r>
          </w:p>
          <w:p w:rsidRPr="0006046E" w:rsidR="001879B6" w:rsidP="000F3FCA" w:rsidRDefault="001879B6" w14:paraId="523D5F91" w14:textId="77777777">
            <w:pPr>
              <w:spacing w:after="160" w:line="259" w:lineRule="auto"/>
              <w:rPr>
                <w:sz w:val="24"/>
                <w:szCs w:val="24"/>
              </w:rPr>
            </w:pPr>
          </w:p>
        </w:tc>
      </w:tr>
      <w:tr w:rsidRPr="0006046E" w:rsidR="001879B6" w:rsidTr="000F3FCA" w14:paraId="4D99D64C" w14:textId="77777777">
        <w:trPr>
          <w:trHeight w:val="841"/>
        </w:trPr>
        <w:tc>
          <w:tcPr>
            <w:tcW w:w="2689" w:type="dxa"/>
            <w:shd w:val="clear" w:color="auto" w:fill="AC0000"/>
          </w:tcPr>
          <w:p w:rsidRPr="0006046E" w:rsidR="001879B6" w:rsidP="000F3FCA" w:rsidRDefault="001879B6" w14:paraId="5AD2B66F" w14:textId="77777777">
            <w:pPr>
              <w:spacing w:after="160" w:line="259" w:lineRule="auto"/>
              <w:rPr>
                <w:b/>
                <w:sz w:val="24"/>
                <w:szCs w:val="24"/>
              </w:rPr>
            </w:pPr>
            <w:r w:rsidRPr="6ABA2775">
              <w:rPr>
                <w:b/>
                <w:bCs/>
                <w:sz w:val="24"/>
                <w:szCs w:val="24"/>
              </w:rPr>
              <w:t>Alternative flow</w:t>
            </w:r>
            <w:r>
              <w:rPr>
                <w:b/>
                <w:bCs/>
                <w:sz w:val="24"/>
                <w:szCs w:val="24"/>
              </w:rPr>
              <w:t>:</w:t>
            </w:r>
          </w:p>
        </w:tc>
        <w:tc>
          <w:tcPr>
            <w:tcW w:w="6661" w:type="dxa"/>
            <w:gridSpan w:val="2"/>
          </w:tcPr>
          <w:p w:rsidRPr="0006046E" w:rsidR="001879B6" w:rsidP="000F3FCA" w:rsidRDefault="001879B6" w14:paraId="60ADAD0B" w14:textId="77777777">
            <w:pPr>
              <w:spacing w:after="160" w:line="259" w:lineRule="auto"/>
              <w:rPr>
                <w:sz w:val="24"/>
                <w:szCs w:val="24"/>
              </w:rPr>
            </w:pPr>
            <w:r w:rsidRPr="2B06E459">
              <w:rPr>
                <w:sz w:val="24"/>
                <w:szCs w:val="24"/>
              </w:rPr>
              <w:t>2.1 If the Barangay Captain provided the wrong credentials, then an error message appears.</w:t>
            </w:r>
          </w:p>
          <w:p w:rsidRPr="0006046E" w:rsidR="001879B6" w:rsidP="000F3FCA" w:rsidRDefault="001879B6" w14:paraId="01D46E58" w14:textId="77777777">
            <w:pPr>
              <w:spacing w:after="160" w:line="259" w:lineRule="auto"/>
              <w:rPr>
                <w:sz w:val="24"/>
                <w:szCs w:val="24"/>
              </w:rPr>
            </w:pPr>
          </w:p>
        </w:tc>
      </w:tr>
    </w:tbl>
    <w:p w:rsidR="001879B6" w:rsidP="001879B6" w:rsidRDefault="001879B6" w14:paraId="21BF0186" w14:textId="77777777">
      <w:pPr>
        <w:rPr>
          <w:sz w:val="24"/>
          <w:szCs w:val="24"/>
        </w:rPr>
      </w:pPr>
    </w:p>
    <w:p w:rsidRPr="004F7211" w:rsidR="001879B6" w:rsidP="001879B6" w:rsidRDefault="001879B6" w14:paraId="37AA28FA" w14:textId="77777777">
      <w:pPr>
        <w:rPr>
          <w:sz w:val="24"/>
          <w:szCs w:val="24"/>
        </w:rPr>
      </w:pPr>
      <w:r>
        <w:rPr>
          <w:sz w:val="24"/>
          <w:szCs w:val="24"/>
        </w:rPr>
        <w:br w:type="page"/>
      </w:r>
    </w:p>
    <w:p w:rsidR="001879B6" w:rsidP="001879B6" w:rsidRDefault="001879B6" w14:paraId="15F2DA9C" w14:textId="77777777">
      <w:pPr>
        <w:pStyle w:val="Heading2"/>
      </w:pPr>
      <w:bookmarkStart w:name="_Toc150947799" w:id="193"/>
      <w:r>
        <w:t>Gap Analysis</w:t>
      </w:r>
      <w:bookmarkEnd w:id="193"/>
    </w:p>
    <w:p w:rsidRPr="00890BCC" w:rsidR="001879B6" w:rsidP="001879B6" w:rsidRDefault="001879B6" w14:paraId="20B959B5" w14:textId="77777777">
      <w:pPr>
        <w:rPr>
          <w:color w:val="000000" w:themeColor="text1"/>
          <w:sz w:val="24"/>
          <w:szCs w:val="24"/>
        </w:rPr>
      </w:pPr>
    </w:p>
    <w:p w:rsidRPr="00890BCC" w:rsidR="001879B6" w:rsidP="001879B6" w:rsidRDefault="00890BCC" w14:paraId="01B32FBA" w14:textId="12CF9203">
      <w:pPr>
        <w:pStyle w:val="Caption"/>
        <w:keepNext/>
        <w:jc w:val="center"/>
        <w:rPr>
          <w:i w:val="0"/>
          <w:color w:val="000000" w:themeColor="text1"/>
          <w:sz w:val="24"/>
          <w:szCs w:val="24"/>
        </w:rPr>
      </w:pPr>
      <w:bookmarkStart w:name="_Toc150781788" w:id="194"/>
      <w:bookmarkStart w:name="_Toc150946820" w:id="195"/>
      <w:bookmarkStart w:name="_Toc150947166" w:id="196"/>
      <w:r w:rsidRPr="00890BCC">
        <w:rPr>
          <w:i w:val="0"/>
          <w:iCs w:val="0"/>
          <w:color w:val="000000" w:themeColor="text1"/>
          <w:sz w:val="24"/>
          <w:szCs w:val="24"/>
        </w:rPr>
        <w:t xml:space="preserve">TABLE </w:t>
      </w:r>
      <w:r w:rsidRPr="00890BCC" w:rsidR="00534A7B">
        <w:rPr>
          <w:i w:val="0"/>
          <w:iCs w:val="0"/>
          <w:color w:val="000000" w:themeColor="text1"/>
          <w:sz w:val="24"/>
          <w:szCs w:val="24"/>
        </w:rPr>
        <w:fldChar w:fldCharType="begin"/>
      </w:r>
      <w:r w:rsidRPr="00890BCC" w:rsidR="00534A7B">
        <w:rPr>
          <w:i w:val="0"/>
          <w:iCs w:val="0"/>
          <w:color w:val="000000" w:themeColor="text1"/>
          <w:sz w:val="24"/>
          <w:szCs w:val="24"/>
        </w:rPr>
        <w:instrText xml:space="preserve"> SEQ TABLE \* ARABIC </w:instrText>
      </w:r>
      <w:r w:rsidRPr="00890BCC" w:rsidR="00534A7B">
        <w:rPr>
          <w:i w:val="0"/>
          <w:iCs w:val="0"/>
          <w:color w:val="000000" w:themeColor="text1"/>
          <w:sz w:val="24"/>
          <w:szCs w:val="24"/>
        </w:rPr>
        <w:fldChar w:fldCharType="separate"/>
      </w:r>
      <w:r w:rsidRPr="00890BCC">
        <w:rPr>
          <w:i w:val="0"/>
          <w:iCs w:val="0"/>
          <w:noProof/>
          <w:color w:val="000000" w:themeColor="text1"/>
          <w:sz w:val="24"/>
          <w:szCs w:val="24"/>
        </w:rPr>
        <w:t>35</w:t>
      </w:r>
      <w:r w:rsidRPr="00890BCC" w:rsidR="00534A7B">
        <w:rPr>
          <w:i w:val="0"/>
          <w:iCs w:val="0"/>
          <w:color w:val="000000" w:themeColor="text1"/>
          <w:sz w:val="24"/>
          <w:szCs w:val="24"/>
        </w:rPr>
        <w:fldChar w:fldCharType="end"/>
      </w:r>
      <w:r w:rsidRPr="00890BCC">
        <w:rPr>
          <w:i w:val="0"/>
          <w:iCs w:val="0"/>
          <w:color w:val="000000" w:themeColor="text1"/>
          <w:sz w:val="24"/>
          <w:szCs w:val="24"/>
        </w:rPr>
        <w:t xml:space="preserve"> </w:t>
      </w:r>
      <w:bookmarkEnd w:id="194"/>
      <w:r w:rsidRPr="00890BCC">
        <w:rPr>
          <w:i w:val="0"/>
          <w:iCs w:val="0"/>
          <w:color w:val="000000" w:themeColor="text1"/>
          <w:sz w:val="24"/>
          <w:szCs w:val="24"/>
        </w:rPr>
        <w:br/>
      </w:r>
      <w:r w:rsidRPr="00890BCC">
        <w:rPr>
          <w:i w:val="0"/>
          <w:iCs w:val="0"/>
          <w:color w:val="000000" w:themeColor="text1"/>
          <w:sz w:val="24"/>
          <w:szCs w:val="24"/>
        </w:rPr>
        <w:t>GAP ANALYSIS</w:t>
      </w:r>
      <w:commentRangeStart w:id="197"/>
      <w:commentRangeEnd w:id="197"/>
      <w:r w:rsidRPr="00890BCC">
        <w:rPr>
          <w:rStyle w:val="CommentReference"/>
          <w:i w:val="0"/>
          <w:iCs w:val="0"/>
          <w:color w:val="000000" w:themeColor="text1"/>
          <w:sz w:val="24"/>
          <w:szCs w:val="24"/>
        </w:rPr>
        <w:commentReference w:id="197"/>
      </w:r>
      <w:bookmarkEnd w:id="195"/>
      <w:bookmarkEnd w:id="196"/>
    </w:p>
    <w:tbl>
      <w:tblPr>
        <w:tblStyle w:val="GridTable4-Accent1"/>
        <w:tblW w:w="0" w:type="auto"/>
        <w:tblLook w:val="04A0" w:firstRow="1" w:lastRow="0" w:firstColumn="1" w:lastColumn="0" w:noHBand="0" w:noVBand="1"/>
      </w:tblPr>
      <w:tblGrid>
        <w:gridCol w:w="1555"/>
        <w:gridCol w:w="2409"/>
        <w:gridCol w:w="2268"/>
        <w:gridCol w:w="3118"/>
      </w:tblGrid>
      <w:tr w:rsidR="001879B6" w:rsidTr="000F3FCA" w14:paraId="5B40A6B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1879B6" w:rsidP="000F3FCA" w:rsidRDefault="001879B6" w14:paraId="523AA42C" w14:textId="77777777">
            <w:pPr>
              <w:jc w:val="center"/>
            </w:pPr>
            <w:r>
              <w:t>Product Backlog ID</w:t>
            </w:r>
          </w:p>
        </w:tc>
        <w:tc>
          <w:tcPr>
            <w:tcW w:w="2409" w:type="dxa"/>
          </w:tcPr>
          <w:p w:rsidR="001879B6" w:rsidP="000F3FCA" w:rsidRDefault="001879B6" w14:paraId="2EB90F45" w14:textId="77777777">
            <w:pPr>
              <w:jc w:val="center"/>
              <w:cnfStyle w:val="100000000000" w:firstRow="1" w:lastRow="0" w:firstColumn="0" w:lastColumn="0" w:oddVBand="0" w:evenVBand="0" w:oddHBand="0" w:evenHBand="0" w:firstRowFirstColumn="0" w:firstRowLastColumn="0" w:lastRowFirstColumn="0" w:lastRowLastColumn="0"/>
            </w:pPr>
            <w:r>
              <w:t>Current System</w:t>
            </w:r>
          </w:p>
        </w:tc>
        <w:tc>
          <w:tcPr>
            <w:tcW w:w="2268" w:type="dxa"/>
          </w:tcPr>
          <w:p w:rsidR="001879B6" w:rsidP="000F3FCA" w:rsidRDefault="001879B6" w14:paraId="0C8B8809" w14:textId="77777777">
            <w:pPr>
              <w:jc w:val="center"/>
              <w:cnfStyle w:val="100000000000" w:firstRow="1" w:lastRow="0" w:firstColumn="0" w:lastColumn="0" w:oddVBand="0" w:evenVBand="0" w:oddHBand="0" w:evenHBand="0" w:firstRowFirstColumn="0" w:firstRowLastColumn="0" w:lastRowFirstColumn="0" w:lastRowLastColumn="0"/>
            </w:pPr>
            <w:r>
              <w:t>Proposed Changes</w:t>
            </w:r>
          </w:p>
        </w:tc>
        <w:tc>
          <w:tcPr>
            <w:tcW w:w="3118" w:type="dxa"/>
          </w:tcPr>
          <w:p w:rsidR="001879B6" w:rsidP="000F3FCA" w:rsidRDefault="001879B6" w14:paraId="5FEE7D10" w14:textId="77777777">
            <w:pPr>
              <w:jc w:val="center"/>
              <w:cnfStyle w:val="100000000000" w:firstRow="1" w:lastRow="0" w:firstColumn="0" w:lastColumn="0" w:oddVBand="0" w:evenVBand="0" w:oddHBand="0" w:evenHBand="0" w:firstRowFirstColumn="0" w:firstRowLastColumn="0" w:lastRowFirstColumn="0" w:lastRowLastColumn="0"/>
            </w:pPr>
            <w:r>
              <w:t>Impact</w:t>
            </w:r>
          </w:p>
        </w:tc>
      </w:tr>
      <w:tr w:rsidR="001879B6" w:rsidTr="000F3FCA" w14:paraId="3D31FC1B" w14:textId="77777777">
        <w:trPr>
          <w:cnfStyle w:val="000000100000" w:firstRow="0" w:lastRow="0" w:firstColumn="0" w:lastColumn="0" w:oddVBand="0" w:evenVBand="0" w:oddHBand="1" w:evenHBand="0" w:firstRowFirstColumn="0" w:firstRowLastColumn="0" w:lastRowFirstColumn="0" w:lastRowLastColumn="0"/>
          <w:trHeight w:val="1431"/>
        </w:trPr>
        <w:tc>
          <w:tcPr>
            <w:cnfStyle w:val="001000000000" w:firstRow="0" w:lastRow="0" w:firstColumn="1" w:lastColumn="0" w:oddVBand="0" w:evenVBand="0" w:oddHBand="0" w:evenHBand="0" w:firstRowFirstColumn="0" w:firstRowLastColumn="0" w:lastRowFirstColumn="0" w:lastRowLastColumn="0"/>
            <w:tcW w:w="1555" w:type="dxa"/>
          </w:tcPr>
          <w:p w:rsidR="001879B6" w:rsidP="000F3FCA" w:rsidRDefault="001879B6" w14:paraId="5A4823B3" w14:textId="77777777">
            <w:pPr>
              <w:jc w:val="center"/>
            </w:pPr>
            <w:r>
              <w:t>1</w:t>
            </w:r>
          </w:p>
        </w:tc>
        <w:tc>
          <w:tcPr>
            <w:tcW w:w="2409" w:type="dxa"/>
          </w:tcPr>
          <w:p w:rsidR="001879B6" w:rsidP="000F3FCA" w:rsidRDefault="001879B6" w14:paraId="1C8E81D7" w14:textId="77777777">
            <w:pPr>
              <w:jc w:val="center"/>
              <w:cnfStyle w:val="000000100000" w:firstRow="0" w:lastRow="0" w:firstColumn="0" w:lastColumn="0" w:oddVBand="0" w:evenVBand="0" w:oddHBand="1" w:evenHBand="0" w:firstRowFirstColumn="0" w:firstRowLastColumn="0" w:lastRowFirstColumn="0" w:lastRowLastColumn="0"/>
            </w:pPr>
            <w:r>
              <w:t>Manual document request</w:t>
            </w:r>
          </w:p>
        </w:tc>
        <w:tc>
          <w:tcPr>
            <w:tcW w:w="2268" w:type="dxa"/>
          </w:tcPr>
          <w:p w:rsidR="001879B6" w:rsidP="000F3FCA" w:rsidRDefault="001879B6" w14:paraId="2217D998" w14:textId="77777777">
            <w:pPr>
              <w:jc w:val="center"/>
              <w:cnfStyle w:val="000000100000" w:firstRow="0" w:lastRow="0" w:firstColumn="0" w:lastColumn="0" w:oddVBand="0" w:evenVBand="0" w:oddHBand="1" w:evenHBand="0" w:firstRowFirstColumn="0" w:firstRowLastColumn="0" w:lastRowFirstColumn="0" w:lastRowLastColumn="0"/>
            </w:pPr>
            <w:r>
              <w:t xml:space="preserve"> Can request documents online</w:t>
            </w:r>
          </w:p>
        </w:tc>
        <w:tc>
          <w:tcPr>
            <w:tcW w:w="3118" w:type="dxa"/>
          </w:tcPr>
          <w:p w:rsidR="001879B6" w:rsidP="000F3FCA" w:rsidRDefault="001879B6" w14:paraId="08035073" w14:textId="77777777">
            <w:pPr>
              <w:pStyle w:val="ListParagraph"/>
              <w:numPr>
                <w:ilvl w:val="0"/>
                <w:numId w:val="8"/>
              </w:numPr>
              <w:cnfStyle w:val="000000100000" w:firstRow="0" w:lastRow="0" w:firstColumn="0" w:lastColumn="0" w:oddVBand="0" w:evenVBand="0" w:oddHBand="1" w:evenHBand="0" w:firstRowFirstColumn="0" w:firstRowLastColumn="0" w:lastRowFirstColumn="0" w:lastRowLastColumn="0"/>
            </w:pPr>
            <w:r>
              <w:t>Save time and effort in requesting documents.</w:t>
            </w:r>
          </w:p>
          <w:p w:rsidR="001879B6" w:rsidP="000F3FCA" w:rsidRDefault="001879B6" w14:paraId="0231F00C" w14:textId="03D7B428">
            <w:pPr>
              <w:pStyle w:val="ListParagraph"/>
              <w:numPr>
                <w:ilvl w:val="0"/>
                <w:numId w:val="8"/>
              </w:numPr>
              <w:cnfStyle w:val="000000100000" w:firstRow="0" w:lastRow="0" w:firstColumn="0" w:lastColumn="0" w:oddVBand="0" w:evenVBand="0" w:oddHBand="1" w:evenHBand="0" w:firstRowFirstColumn="0" w:firstRowLastColumn="0" w:lastRowFirstColumn="0" w:lastRowLastColumn="0"/>
            </w:pPr>
            <w:r>
              <w:t>Digitalized transaction</w:t>
            </w:r>
          </w:p>
          <w:p w:rsidR="001879B6" w:rsidP="000F3FCA" w:rsidRDefault="001879B6" w14:paraId="50D2AC8A" w14:textId="77777777">
            <w:pPr>
              <w:cnfStyle w:val="000000100000" w:firstRow="0" w:lastRow="0" w:firstColumn="0" w:lastColumn="0" w:oddVBand="0" w:evenVBand="0" w:oddHBand="1" w:evenHBand="0" w:firstRowFirstColumn="0" w:firstRowLastColumn="0" w:lastRowFirstColumn="0" w:lastRowLastColumn="0"/>
            </w:pPr>
          </w:p>
        </w:tc>
      </w:tr>
      <w:tr w:rsidR="001879B6" w:rsidTr="000F3FCA" w14:paraId="78FBDB45" w14:textId="77777777">
        <w:tc>
          <w:tcPr>
            <w:cnfStyle w:val="001000000000" w:firstRow="0" w:lastRow="0" w:firstColumn="1" w:lastColumn="0" w:oddVBand="0" w:evenVBand="0" w:oddHBand="0" w:evenHBand="0" w:firstRowFirstColumn="0" w:firstRowLastColumn="0" w:lastRowFirstColumn="0" w:lastRowLastColumn="0"/>
            <w:tcW w:w="1555" w:type="dxa"/>
          </w:tcPr>
          <w:p w:rsidR="001879B6" w:rsidP="000F3FCA" w:rsidRDefault="001879B6" w14:paraId="41A17DB6" w14:textId="77777777">
            <w:pPr>
              <w:jc w:val="center"/>
            </w:pPr>
            <w:r>
              <w:t>2</w:t>
            </w:r>
          </w:p>
        </w:tc>
        <w:tc>
          <w:tcPr>
            <w:tcW w:w="2409" w:type="dxa"/>
          </w:tcPr>
          <w:p w:rsidR="001879B6" w:rsidP="000F3FCA" w:rsidRDefault="001879B6" w14:paraId="6B608A27" w14:textId="77777777">
            <w:pPr>
              <w:jc w:val="center"/>
              <w:cnfStyle w:val="000000000000" w:firstRow="0" w:lastRow="0" w:firstColumn="0" w:lastColumn="0" w:oddVBand="0" w:evenVBand="0" w:oddHBand="0" w:evenHBand="0" w:firstRowFirstColumn="0" w:firstRowLastColumn="0" w:lastRowFirstColumn="0" w:lastRowLastColumn="0"/>
            </w:pPr>
            <w:r>
              <w:t>Manual input in forms</w:t>
            </w:r>
          </w:p>
        </w:tc>
        <w:tc>
          <w:tcPr>
            <w:tcW w:w="2268" w:type="dxa"/>
          </w:tcPr>
          <w:p w:rsidR="001879B6" w:rsidP="000F3FCA" w:rsidRDefault="001879B6" w14:paraId="71A0EE9B" w14:textId="77777777">
            <w:pPr>
              <w:jc w:val="center"/>
              <w:cnfStyle w:val="000000000000" w:firstRow="0" w:lastRow="0" w:firstColumn="0" w:lastColumn="0" w:oddVBand="0" w:evenVBand="0" w:oddHBand="0" w:evenHBand="0" w:firstRowFirstColumn="0" w:firstRowLastColumn="0" w:lastRowFirstColumn="0" w:lastRowLastColumn="0"/>
            </w:pPr>
            <w:r>
              <w:t xml:space="preserve"> Can input data in online forms within the web app with guides</w:t>
            </w:r>
          </w:p>
        </w:tc>
        <w:tc>
          <w:tcPr>
            <w:tcW w:w="3118" w:type="dxa"/>
          </w:tcPr>
          <w:p w:rsidR="001879B6" w:rsidP="000F3FCA" w:rsidRDefault="001879B6" w14:paraId="45EE94A3" w14:textId="77777777">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Less typographical errors</w:t>
            </w:r>
          </w:p>
          <w:p w:rsidR="001879B6" w:rsidP="000F3FCA" w:rsidRDefault="001879B6" w14:paraId="6CC91372" w14:textId="77777777">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More understandable data</w:t>
            </w:r>
          </w:p>
        </w:tc>
      </w:tr>
      <w:tr w:rsidR="001879B6" w:rsidTr="000F3FCA" w14:paraId="16B6DCA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1879B6" w:rsidP="000F3FCA" w:rsidRDefault="001879B6" w14:paraId="7117E4C4" w14:textId="77777777">
            <w:pPr>
              <w:jc w:val="center"/>
            </w:pPr>
            <w:r>
              <w:t>3</w:t>
            </w:r>
          </w:p>
        </w:tc>
        <w:tc>
          <w:tcPr>
            <w:tcW w:w="2409" w:type="dxa"/>
          </w:tcPr>
          <w:p w:rsidR="001879B6" w:rsidP="000F3FCA" w:rsidRDefault="001879B6" w14:paraId="3CB03966" w14:textId="77777777">
            <w:pPr>
              <w:jc w:val="center"/>
              <w:cnfStyle w:val="000000100000" w:firstRow="0" w:lastRow="0" w:firstColumn="0" w:lastColumn="0" w:oddVBand="0" w:evenVBand="0" w:oddHBand="1" w:evenHBand="0" w:firstRowFirstColumn="0" w:firstRowLastColumn="0" w:lastRowFirstColumn="0" w:lastRowLastColumn="0"/>
            </w:pPr>
            <w:r>
              <w:t>Data stored in a physical file cabinet</w:t>
            </w:r>
          </w:p>
        </w:tc>
        <w:tc>
          <w:tcPr>
            <w:tcW w:w="2268" w:type="dxa"/>
          </w:tcPr>
          <w:p w:rsidR="001879B6" w:rsidP="000F3FCA" w:rsidRDefault="001879B6" w14:paraId="4F96E42E" w14:textId="77777777">
            <w:pPr>
              <w:jc w:val="center"/>
              <w:cnfStyle w:val="000000100000" w:firstRow="0" w:lastRow="0" w:firstColumn="0" w:lastColumn="0" w:oddVBand="0" w:evenVBand="0" w:oddHBand="1" w:evenHBand="0" w:firstRowFirstColumn="0" w:firstRowLastColumn="0" w:lastRowFirstColumn="0" w:lastRowLastColumn="0"/>
            </w:pPr>
            <w:r>
              <w:t xml:space="preserve"> Can store data in the cloud</w:t>
            </w:r>
          </w:p>
        </w:tc>
        <w:tc>
          <w:tcPr>
            <w:tcW w:w="3118" w:type="dxa"/>
          </w:tcPr>
          <w:p w:rsidR="001879B6" w:rsidP="000F3FCA" w:rsidRDefault="001879B6" w14:paraId="6ABCA8A7" w14:textId="77777777">
            <w:pPr>
              <w:pStyle w:val="ListParagraph"/>
              <w:numPr>
                <w:ilvl w:val="0"/>
                <w:numId w:val="10"/>
              </w:numPr>
              <w:cnfStyle w:val="000000100000" w:firstRow="0" w:lastRow="0" w:firstColumn="0" w:lastColumn="0" w:oddVBand="0" w:evenVBand="0" w:oddHBand="1" w:evenHBand="0" w:firstRowFirstColumn="0" w:firstRowLastColumn="0" w:lastRowFirstColumn="0" w:lastRowLastColumn="0"/>
            </w:pPr>
            <w:r>
              <w:t>More security</w:t>
            </w:r>
          </w:p>
          <w:p w:rsidR="001879B6" w:rsidP="000F3FCA" w:rsidRDefault="001879B6" w14:paraId="629EF6BE" w14:textId="77777777">
            <w:pPr>
              <w:pStyle w:val="ListParagraph"/>
              <w:numPr>
                <w:ilvl w:val="0"/>
                <w:numId w:val="10"/>
              </w:numPr>
              <w:cnfStyle w:val="000000100000" w:firstRow="0" w:lastRow="0" w:firstColumn="0" w:lastColumn="0" w:oddVBand="0" w:evenVBand="0" w:oddHBand="1" w:evenHBand="0" w:firstRowFirstColumn="0" w:firstRowLastColumn="0" w:lastRowFirstColumn="0" w:lastRowLastColumn="0"/>
            </w:pPr>
            <w:r>
              <w:t>Easier to search and navigate through the data</w:t>
            </w:r>
            <w:del w:author="Izza Jean Celeste" w:date="2023-11-03T20:12:00Z" w:id="198">
              <w:r w:rsidDel="006A2ED0">
                <w:delText>.</w:delText>
              </w:r>
            </w:del>
          </w:p>
          <w:p w:rsidR="001879B6" w:rsidP="000F3FCA" w:rsidRDefault="001879B6" w14:paraId="076CBC55" w14:textId="77777777">
            <w:pPr>
              <w:pStyle w:val="ListParagraph"/>
              <w:numPr>
                <w:ilvl w:val="0"/>
                <w:numId w:val="10"/>
              </w:numPr>
              <w:cnfStyle w:val="000000100000" w:firstRow="0" w:lastRow="0" w:firstColumn="0" w:lastColumn="0" w:oddVBand="0" w:evenVBand="0" w:oddHBand="1" w:evenHBand="0" w:firstRowFirstColumn="0" w:firstRowLastColumn="0" w:lastRowFirstColumn="0" w:lastRowLastColumn="0"/>
            </w:pPr>
            <w:r>
              <w:t>Less space consumption</w:t>
            </w:r>
          </w:p>
          <w:p w:rsidR="001879B6" w:rsidP="000F3FCA" w:rsidRDefault="001879B6" w14:paraId="7181AC2B" w14:textId="77777777">
            <w:pPr>
              <w:pStyle w:val="ListParagraph"/>
              <w:cnfStyle w:val="000000100000" w:firstRow="0" w:lastRow="0" w:firstColumn="0" w:lastColumn="0" w:oddVBand="0" w:evenVBand="0" w:oddHBand="1" w:evenHBand="0" w:firstRowFirstColumn="0" w:firstRowLastColumn="0" w:lastRowFirstColumn="0" w:lastRowLastColumn="0"/>
            </w:pPr>
          </w:p>
        </w:tc>
      </w:tr>
      <w:tr w:rsidR="001879B6" w:rsidTr="000F3FCA" w14:paraId="3FB6D1AD" w14:textId="77777777">
        <w:tc>
          <w:tcPr>
            <w:cnfStyle w:val="001000000000" w:firstRow="0" w:lastRow="0" w:firstColumn="1" w:lastColumn="0" w:oddVBand="0" w:evenVBand="0" w:oddHBand="0" w:evenHBand="0" w:firstRowFirstColumn="0" w:firstRowLastColumn="0" w:lastRowFirstColumn="0" w:lastRowLastColumn="0"/>
            <w:tcW w:w="1555" w:type="dxa"/>
          </w:tcPr>
          <w:p w:rsidR="001879B6" w:rsidP="000F3FCA" w:rsidRDefault="001879B6" w14:paraId="003C4718" w14:textId="77777777">
            <w:pPr>
              <w:jc w:val="center"/>
            </w:pPr>
            <w:r>
              <w:t>4.</w:t>
            </w:r>
          </w:p>
        </w:tc>
        <w:tc>
          <w:tcPr>
            <w:tcW w:w="2409" w:type="dxa"/>
          </w:tcPr>
          <w:p w:rsidR="001879B6" w:rsidP="000F3FCA" w:rsidRDefault="001879B6" w14:paraId="23801553" w14:textId="77777777">
            <w:pPr>
              <w:jc w:val="center"/>
              <w:cnfStyle w:val="000000000000" w:firstRow="0" w:lastRow="0" w:firstColumn="0" w:lastColumn="0" w:oddVBand="0" w:evenVBand="0" w:oddHBand="0" w:evenHBand="0" w:firstRowFirstColumn="0" w:firstRowLastColumn="0" w:lastRowFirstColumn="0" w:lastRowLastColumn="0"/>
            </w:pPr>
            <w:r>
              <w:t>A manual search of data</w:t>
            </w:r>
          </w:p>
        </w:tc>
        <w:tc>
          <w:tcPr>
            <w:tcW w:w="2268" w:type="dxa"/>
          </w:tcPr>
          <w:p w:rsidR="001879B6" w:rsidP="000F3FCA" w:rsidRDefault="001879B6" w14:paraId="03BECE13" w14:textId="77777777">
            <w:pPr>
              <w:jc w:val="center"/>
              <w:cnfStyle w:val="000000000000" w:firstRow="0" w:lastRow="0" w:firstColumn="0" w:lastColumn="0" w:oddVBand="0" w:evenVBand="0" w:oddHBand="0" w:evenHBand="0" w:firstRowFirstColumn="0" w:firstRowLastColumn="0" w:lastRowFirstColumn="0" w:lastRowLastColumn="0"/>
            </w:pPr>
            <w:r>
              <w:t>Can lookup available data be using a database</w:t>
            </w:r>
          </w:p>
        </w:tc>
        <w:tc>
          <w:tcPr>
            <w:tcW w:w="3118" w:type="dxa"/>
          </w:tcPr>
          <w:p w:rsidR="001879B6" w:rsidP="000F3FCA" w:rsidRDefault="001879B6" w14:paraId="49F46440" w14:textId="77777777">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Save time and effort in searching data</w:t>
            </w:r>
          </w:p>
        </w:tc>
      </w:tr>
      <w:tr w:rsidR="001879B6" w:rsidTr="000F3FCA" w14:paraId="3FDD68D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1879B6" w:rsidP="000F3FCA" w:rsidRDefault="001879B6" w14:paraId="6396BF4C" w14:textId="77777777">
            <w:pPr>
              <w:jc w:val="center"/>
            </w:pPr>
            <w:r>
              <w:t>5</w:t>
            </w:r>
          </w:p>
        </w:tc>
        <w:tc>
          <w:tcPr>
            <w:tcW w:w="2409" w:type="dxa"/>
          </w:tcPr>
          <w:p w:rsidR="001879B6" w:rsidP="000F3FCA" w:rsidRDefault="001879B6" w14:paraId="2935C491" w14:textId="77777777">
            <w:pPr>
              <w:jc w:val="center"/>
              <w:cnfStyle w:val="000000100000" w:firstRow="0" w:lastRow="0" w:firstColumn="0" w:lastColumn="0" w:oddVBand="0" w:evenVBand="0" w:oddHBand="1" w:evenHBand="0" w:firstRowFirstColumn="0" w:firstRowLastColumn="0" w:lastRowFirstColumn="0" w:lastRowLastColumn="0"/>
            </w:pPr>
            <w:r>
              <w:t>Physical transaction</w:t>
            </w:r>
          </w:p>
        </w:tc>
        <w:tc>
          <w:tcPr>
            <w:tcW w:w="2268" w:type="dxa"/>
          </w:tcPr>
          <w:p w:rsidR="001879B6" w:rsidP="000F3FCA" w:rsidRDefault="001879B6" w14:paraId="0EC2AF1E" w14:textId="77777777">
            <w:pPr>
              <w:jc w:val="center"/>
              <w:cnfStyle w:val="000000100000" w:firstRow="0" w:lastRow="0" w:firstColumn="0" w:lastColumn="0" w:oddVBand="0" w:evenVBand="0" w:oddHBand="1" w:evenHBand="0" w:firstRowFirstColumn="0" w:firstRowLastColumn="0" w:lastRowFirstColumn="0" w:lastRowLastColumn="0"/>
            </w:pPr>
            <w:r>
              <w:t>Can request documents and submit concerns online.</w:t>
            </w:r>
          </w:p>
          <w:p w:rsidR="001879B6" w:rsidP="000F3FCA" w:rsidRDefault="001879B6" w14:paraId="5DC4CD77" w14:textId="77777777">
            <w:pPr>
              <w:jc w:val="center"/>
              <w:cnfStyle w:val="000000100000" w:firstRow="0" w:lastRow="0" w:firstColumn="0" w:lastColumn="0" w:oddVBand="0" w:evenVBand="0" w:oddHBand="1" w:evenHBand="0" w:firstRowFirstColumn="0" w:firstRowLastColumn="0" w:lastRowFirstColumn="0" w:lastRowLastColumn="0"/>
            </w:pPr>
          </w:p>
          <w:p w:rsidR="001879B6" w:rsidP="000F3FCA" w:rsidRDefault="001879B6" w14:paraId="620B3794" w14:textId="77777777">
            <w:pPr>
              <w:jc w:val="center"/>
              <w:cnfStyle w:val="000000100000" w:firstRow="0" w:lastRow="0" w:firstColumn="0" w:lastColumn="0" w:oddVBand="0" w:evenVBand="0" w:oddHBand="1" w:evenHBand="0" w:firstRowFirstColumn="0" w:firstRowLastColumn="0" w:lastRowFirstColumn="0" w:lastRowLastColumn="0"/>
            </w:pPr>
            <w:r>
              <w:t>Can pay transactions online for requested online documents.</w:t>
            </w:r>
          </w:p>
          <w:p w:rsidR="001879B6" w:rsidP="000F3FCA" w:rsidRDefault="001879B6" w14:paraId="63601170" w14:textId="77777777">
            <w:pPr>
              <w:jc w:val="center"/>
              <w:cnfStyle w:val="000000100000" w:firstRow="0" w:lastRow="0" w:firstColumn="0" w:lastColumn="0" w:oddVBand="0" w:evenVBand="0" w:oddHBand="1" w:evenHBand="0" w:firstRowFirstColumn="0" w:firstRowLastColumn="0" w:lastRowFirstColumn="0" w:lastRowLastColumn="0"/>
            </w:pPr>
          </w:p>
        </w:tc>
        <w:tc>
          <w:tcPr>
            <w:tcW w:w="3118" w:type="dxa"/>
          </w:tcPr>
          <w:p w:rsidR="001879B6" w:rsidP="000F3FCA" w:rsidRDefault="001879B6" w14:paraId="7789EC5F" w14:textId="77777777">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Less risk of having contagious disease/s</w:t>
            </w:r>
          </w:p>
          <w:p w:rsidR="001879B6" w:rsidP="000F3FCA" w:rsidRDefault="001879B6" w14:paraId="013DEDEE" w14:textId="77777777">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Save time going to barangay</w:t>
            </w:r>
          </w:p>
        </w:tc>
      </w:tr>
      <w:tr w:rsidR="001879B6" w:rsidTr="000F3FCA" w14:paraId="3560FDC0" w14:textId="77777777">
        <w:tc>
          <w:tcPr>
            <w:cnfStyle w:val="001000000000" w:firstRow="0" w:lastRow="0" w:firstColumn="1" w:lastColumn="0" w:oddVBand="0" w:evenVBand="0" w:oddHBand="0" w:evenHBand="0" w:firstRowFirstColumn="0" w:firstRowLastColumn="0" w:lastRowFirstColumn="0" w:lastRowLastColumn="0"/>
            <w:tcW w:w="1555" w:type="dxa"/>
          </w:tcPr>
          <w:p w:rsidR="001879B6" w:rsidP="000F3FCA" w:rsidRDefault="001879B6" w14:paraId="2C0C3F2D" w14:textId="77777777">
            <w:pPr>
              <w:jc w:val="center"/>
            </w:pPr>
            <w:r>
              <w:t>6</w:t>
            </w:r>
          </w:p>
        </w:tc>
        <w:tc>
          <w:tcPr>
            <w:tcW w:w="2409" w:type="dxa"/>
          </w:tcPr>
          <w:p w:rsidR="001879B6" w:rsidP="000F3FCA" w:rsidRDefault="001879B6" w14:paraId="6CE06754" w14:textId="77777777">
            <w:pPr>
              <w:jc w:val="center"/>
              <w:cnfStyle w:val="000000000000" w:firstRow="0" w:lastRow="0" w:firstColumn="0" w:lastColumn="0" w:oddVBand="0" w:evenVBand="0" w:oddHBand="0" w:evenHBand="0" w:firstRowFirstColumn="0" w:firstRowLastColumn="0" w:lastRowFirstColumn="0" w:lastRowLastColumn="0"/>
            </w:pPr>
            <w:r>
              <w:t>Manual generation of report</w:t>
            </w:r>
          </w:p>
        </w:tc>
        <w:tc>
          <w:tcPr>
            <w:tcW w:w="2268" w:type="dxa"/>
          </w:tcPr>
          <w:p w:rsidR="001879B6" w:rsidP="000F3FCA" w:rsidRDefault="001879B6" w14:paraId="77E8F461" w14:textId="77777777">
            <w:pPr>
              <w:jc w:val="center"/>
              <w:cnfStyle w:val="000000000000" w:firstRow="0" w:lastRow="0" w:firstColumn="0" w:lastColumn="0" w:oddVBand="0" w:evenVBand="0" w:oddHBand="0" w:evenHBand="0" w:firstRowFirstColumn="0" w:firstRowLastColumn="0" w:lastRowFirstColumn="0" w:lastRowLastColumn="0"/>
            </w:pPr>
            <w:r>
              <w:t>Can generate reports based on the transaction online</w:t>
            </w:r>
          </w:p>
        </w:tc>
        <w:tc>
          <w:tcPr>
            <w:tcW w:w="3118" w:type="dxa"/>
          </w:tcPr>
          <w:p w:rsidR="001879B6" w:rsidP="000F3FCA" w:rsidRDefault="001879B6" w14:paraId="3EF4189C" w14:textId="77777777">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Efficient generation of needed report</w:t>
            </w:r>
          </w:p>
        </w:tc>
      </w:tr>
    </w:tbl>
    <w:p w:rsidR="001879B6" w:rsidP="001879B6" w:rsidRDefault="001879B6" w14:paraId="64F389DC" w14:textId="77777777"/>
    <w:p w:rsidR="001879B6" w:rsidP="001879B6" w:rsidRDefault="001879B6" w14:paraId="6DFCB854" w14:textId="77777777"/>
    <w:p w:rsidR="001879B6" w:rsidP="001879B6" w:rsidRDefault="001879B6" w14:paraId="13384E94" w14:textId="77777777"/>
    <w:p w:rsidR="001879B6" w:rsidP="001879B6" w:rsidRDefault="001879B6" w14:paraId="722B3225" w14:textId="77777777"/>
    <w:p w:rsidR="001879B6" w:rsidP="001879B6" w:rsidRDefault="001879B6" w14:paraId="7E2F9FFC" w14:textId="77777777"/>
    <w:p w:rsidRPr="005E3C52" w:rsidR="001879B6" w:rsidP="001879B6" w:rsidRDefault="001879B6" w14:paraId="04199224" w14:textId="77777777">
      <w:r>
        <w:br w:type="page"/>
      </w:r>
    </w:p>
    <w:p w:rsidRPr="005E3C52" w:rsidR="001879B6" w:rsidP="001879B6" w:rsidRDefault="001879B6" w14:paraId="640831D6" w14:textId="77777777">
      <w:pPr>
        <w:pStyle w:val="Heading2"/>
      </w:pPr>
      <w:bookmarkStart w:name="_Toc150947800" w:id="199"/>
      <w:r>
        <w:t>System Analysis and Design</w:t>
      </w:r>
      <w:bookmarkEnd w:id="199"/>
    </w:p>
    <w:p w:rsidR="001879B6" w:rsidP="001879B6" w:rsidRDefault="001879B6" w14:paraId="296CD8E1" w14:textId="1A6FCD4E">
      <w:pPr>
        <w:pStyle w:val="Heading3"/>
        <w:ind w:left="1080"/>
      </w:pPr>
      <w:bookmarkStart w:name="_Toc150947801" w:id="200"/>
      <w:r>
        <w:t>Context Diagram</w:t>
      </w:r>
      <w:bookmarkEnd w:id="200"/>
    </w:p>
    <w:p w:rsidR="007D340E" w:rsidP="007D340E" w:rsidRDefault="00640037" w14:paraId="68C7AE4A" w14:textId="77777777">
      <w:pPr>
        <w:keepNext/>
        <w:jc w:val="center"/>
      </w:pPr>
      <w:r w:rsidRPr="002804B7">
        <w:rPr>
          <w:noProof/>
        </w:rPr>
        <w:drawing>
          <wp:inline distT="0" distB="0" distL="0" distR="0" wp14:anchorId="36DB5BF4" wp14:editId="3C9B1842">
            <wp:extent cx="5943600" cy="3568700"/>
            <wp:effectExtent l="76200" t="76200" r="133350" b="127000"/>
            <wp:docPr id="752980119" name="Picture 75298011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0119" name="Picture 1" descr="A diagram of a company&#10;&#10;Description automatically generated"/>
                    <pic:cNvPicPr/>
                  </pic:nvPicPr>
                  <pic:blipFill>
                    <a:blip r:embed="rId25"/>
                    <a:stretch>
                      <a:fillRect/>
                    </a:stretch>
                  </pic:blipFill>
                  <pic:spPr>
                    <a:xfrm>
                      <a:off x="0" y="0"/>
                      <a:ext cx="5943600" cy="3568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4FC8E610" w14:textId="5F01C7DB">
      <w:pPr>
        <w:pStyle w:val="Caption"/>
        <w:jc w:val="center"/>
      </w:pPr>
      <w:bookmarkStart w:name="_Toc150946721" w:id="201"/>
      <w:r>
        <w:t xml:space="preserve">Fig.  </w:t>
      </w:r>
      <w:r w:rsidR="000A6FDD">
        <w:fldChar w:fldCharType="begin"/>
      </w:r>
      <w:r w:rsidR="000A6FDD">
        <w:instrText xml:space="preserve"> SEQ Fig._ \* ARABIC </w:instrText>
      </w:r>
      <w:r w:rsidR="000A6FDD">
        <w:fldChar w:fldCharType="separate"/>
      </w:r>
      <w:r w:rsidR="004315BD">
        <w:rPr>
          <w:noProof/>
        </w:rPr>
        <w:t>4</w:t>
      </w:r>
      <w:r w:rsidR="000A6FDD">
        <w:rPr>
          <w:noProof/>
        </w:rPr>
        <w:fldChar w:fldCharType="end"/>
      </w:r>
      <w:r>
        <w:t xml:space="preserve"> </w:t>
      </w:r>
      <w:r w:rsidRPr="00925485">
        <w:t>Context Flow Diagram</w:t>
      </w:r>
      <w:bookmarkEnd w:id="201"/>
    </w:p>
    <w:p w:rsidRPr="000F2212" w:rsidR="001879B6" w:rsidP="001879B6" w:rsidRDefault="001879B6" w14:paraId="41CB45E7" w14:textId="224FAF9E">
      <w:pPr>
        <w:tabs>
          <w:tab w:val="left" w:pos="1134"/>
        </w:tabs>
        <w:rPr>
          <w:i/>
          <w:iCs/>
          <w:color w:val="44546A" w:themeColor="text2"/>
          <w:sz w:val="18"/>
          <w:szCs w:val="18"/>
        </w:rPr>
      </w:pPr>
      <w:r>
        <w:br w:type="page"/>
      </w:r>
    </w:p>
    <w:p w:rsidR="001879B6" w:rsidP="001879B6" w:rsidRDefault="001879B6" w14:paraId="2E458B62" w14:textId="77777777">
      <w:pPr>
        <w:pStyle w:val="Heading3"/>
        <w:ind w:left="1080"/>
      </w:pPr>
      <w:bookmarkStart w:name="_Toc150947802" w:id="202"/>
      <w:r>
        <w:t>Data Flow Diagrams</w:t>
      </w:r>
      <w:bookmarkEnd w:id="202"/>
    </w:p>
    <w:p w:rsidR="001879B6" w:rsidP="001879B6" w:rsidRDefault="001879B6" w14:paraId="3D00E79F" w14:textId="6295E59C"/>
    <w:p w:rsidR="007D340E" w:rsidP="007D340E" w:rsidRDefault="001879B6" w14:paraId="53C7A6E3" w14:textId="77777777">
      <w:pPr>
        <w:keepNext/>
        <w:jc w:val="center"/>
      </w:pPr>
      <w:r>
        <w:rPr>
          <w:noProof/>
        </w:rPr>
        <w:drawing>
          <wp:inline distT="0" distB="0" distL="0" distR="0" wp14:anchorId="18ABB0A8" wp14:editId="0DA4D2C2">
            <wp:extent cx="6222231" cy="4223657"/>
            <wp:effectExtent l="76200" t="76200" r="140970" b="139065"/>
            <wp:docPr id="679854640" name="Picture 67985464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54640" name="Picture 679854640" descr="A diagram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38447" cy="4234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66C2A15E" w14:textId="0CE4B28A">
      <w:pPr>
        <w:pStyle w:val="Caption"/>
        <w:jc w:val="center"/>
      </w:pPr>
      <w:bookmarkStart w:name="_Toc150946722" w:id="203"/>
      <w:r>
        <w:t xml:space="preserve">Fig.  </w:t>
      </w:r>
      <w:r w:rsidR="000A6FDD">
        <w:fldChar w:fldCharType="begin"/>
      </w:r>
      <w:r w:rsidR="000A6FDD">
        <w:instrText xml:space="preserve"> SEQ Fig._ \* ARABIC </w:instrText>
      </w:r>
      <w:r w:rsidR="000A6FDD">
        <w:fldChar w:fldCharType="separate"/>
      </w:r>
      <w:r w:rsidR="004315BD">
        <w:rPr>
          <w:noProof/>
        </w:rPr>
        <w:t>5</w:t>
      </w:r>
      <w:r w:rsidR="000A6FDD">
        <w:rPr>
          <w:noProof/>
        </w:rPr>
        <w:fldChar w:fldCharType="end"/>
      </w:r>
      <w:r>
        <w:t xml:space="preserve"> </w:t>
      </w:r>
      <w:r w:rsidRPr="00651A16">
        <w:t>Data Flow Diagrams Level 0</w:t>
      </w:r>
      <w:bookmarkEnd w:id="203"/>
    </w:p>
    <w:p w:rsidR="007D340E" w:rsidP="007D340E" w:rsidRDefault="001879B6" w14:paraId="24074033" w14:textId="77777777">
      <w:pPr>
        <w:pStyle w:val="Caption"/>
        <w:keepNext/>
        <w:jc w:val="center"/>
      </w:pPr>
      <w:r>
        <w:rPr>
          <w:noProof/>
        </w:rPr>
        <w:drawing>
          <wp:inline distT="0" distB="0" distL="0" distR="0" wp14:anchorId="07361906" wp14:editId="416AA5AA">
            <wp:extent cx="3918853" cy="2481943"/>
            <wp:effectExtent l="76200" t="76200" r="139065" b="128270"/>
            <wp:docPr id="28" name="Picture 28" descr="Diagram&#10;&#10;Description automatically generated">
              <a:extLst xmlns:a="http://schemas.openxmlformats.org/drawingml/2006/main">
                <a:ext uri="{FF2B5EF4-FFF2-40B4-BE49-F238E27FC236}">
                  <a16:creationId xmlns:a16="http://schemas.microsoft.com/office/drawing/2014/main" id="{A1B09831-10AE-F29C-7143-E080CD121F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a:extLst>
                        <a:ext uri="{FF2B5EF4-FFF2-40B4-BE49-F238E27FC236}">
                          <a16:creationId xmlns:a16="http://schemas.microsoft.com/office/drawing/2014/main" id="{A1B09831-10AE-F29C-7143-E080CD121F79}"/>
                        </a:ext>
                      </a:extLst>
                    </pic:cNvPr>
                    <pic:cNvPicPr>
                      <a:picLocks noChangeAspect="1"/>
                    </pic:cNvPicPr>
                  </pic:nvPicPr>
                  <pic:blipFill>
                    <a:blip r:embed="rId27"/>
                    <a:stretch>
                      <a:fillRect/>
                    </a:stretch>
                  </pic:blipFill>
                  <pic:spPr>
                    <a:xfrm>
                      <a:off x="0" y="0"/>
                      <a:ext cx="3973663" cy="25166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725C74FE" w14:textId="446488C9">
      <w:pPr>
        <w:pStyle w:val="Caption"/>
        <w:jc w:val="center"/>
      </w:pPr>
      <w:bookmarkStart w:name="_Toc150946723" w:id="204"/>
      <w:r>
        <w:t xml:space="preserve">Fig.  </w:t>
      </w:r>
      <w:r w:rsidR="000A6FDD">
        <w:fldChar w:fldCharType="begin"/>
      </w:r>
      <w:r w:rsidR="000A6FDD">
        <w:instrText xml:space="preserve"> SEQ Fig._ \* ARABIC </w:instrText>
      </w:r>
      <w:r w:rsidR="000A6FDD">
        <w:fldChar w:fldCharType="separate"/>
      </w:r>
      <w:r w:rsidR="004315BD">
        <w:rPr>
          <w:noProof/>
        </w:rPr>
        <w:t>6</w:t>
      </w:r>
      <w:r w:rsidR="000A6FDD">
        <w:rPr>
          <w:noProof/>
        </w:rPr>
        <w:fldChar w:fldCharType="end"/>
      </w:r>
      <w:r>
        <w:t xml:space="preserve"> </w:t>
      </w:r>
      <w:r w:rsidRPr="00785F09">
        <w:t>DFD Manage Account level 1</w:t>
      </w:r>
      <w:bookmarkEnd w:id="204"/>
    </w:p>
    <w:p w:rsidR="007D340E" w:rsidP="007D340E" w:rsidRDefault="001879B6" w14:paraId="2DEF93B6" w14:textId="77777777">
      <w:pPr>
        <w:pStyle w:val="Caption"/>
        <w:keepNext/>
        <w:jc w:val="center"/>
      </w:pPr>
      <w:r>
        <w:rPr>
          <w:noProof/>
        </w:rPr>
        <w:drawing>
          <wp:inline distT="0" distB="0" distL="0" distR="0" wp14:anchorId="33624439" wp14:editId="5BE013E6">
            <wp:extent cx="3530207" cy="2286000"/>
            <wp:effectExtent l="76200" t="76200" r="127635" b="13335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a:stretch>
                      <a:fillRect/>
                    </a:stretch>
                  </pic:blipFill>
                  <pic:spPr>
                    <a:xfrm>
                      <a:off x="0" y="0"/>
                      <a:ext cx="3530207"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285B48AC" w14:textId="2CF25C23">
      <w:pPr>
        <w:pStyle w:val="Caption"/>
        <w:jc w:val="center"/>
      </w:pPr>
      <w:bookmarkStart w:name="_Toc150946724" w:id="205"/>
      <w:r>
        <w:t xml:space="preserve">Fig.  </w:t>
      </w:r>
      <w:r w:rsidR="000A6FDD">
        <w:fldChar w:fldCharType="begin"/>
      </w:r>
      <w:r w:rsidR="000A6FDD">
        <w:instrText xml:space="preserve"> SEQ Fig._ \* ARABIC </w:instrText>
      </w:r>
      <w:r w:rsidR="000A6FDD">
        <w:fldChar w:fldCharType="separate"/>
      </w:r>
      <w:r w:rsidR="004315BD">
        <w:rPr>
          <w:noProof/>
        </w:rPr>
        <w:t>7</w:t>
      </w:r>
      <w:r w:rsidR="000A6FDD">
        <w:rPr>
          <w:noProof/>
        </w:rPr>
        <w:fldChar w:fldCharType="end"/>
      </w:r>
      <w:r w:rsidRPr="00E82DC7">
        <w:t xml:space="preserve"> DFD Manage Request level 1</w:t>
      </w:r>
      <w:bookmarkEnd w:id="205"/>
    </w:p>
    <w:p w:rsidR="007D340E" w:rsidP="007D340E" w:rsidRDefault="001879B6" w14:paraId="64E6E85C" w14:textId="77777777">
      <w:pPr>
        <w:pStyle w:val="Caption"/>
        <w:keepNext/>
        <w:jc w:val="center"/>
      </w:pPr>
      <w:r>
        <w:rPr>
          <w:noProof/>
        </w:rPr>
        <w:drawing>
          <wp:inline distT="0" distB="0" distL="0" distR="0" wp14:anchorId="3E684C8D" wp14:editId="424D8993">
            <wp:extent cx="3471334" cy="2183486"/>
            <wp:effectExtent l="76200" t="76200" r="129540" b="14097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9"/>
                    <a:stretch>
                      <a:fillRect/>
                    </a:stretch>
                  </pic:blipFill>
                  <pic:spPr>
                    <a:xfrm>
                      <a:off x="0" y="0"/>
                      <a:ext cx="3471334" cy="21834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7F954B3E" w14:textId="5B2B7389">
      <w:pPr>
        <w:pStyle w:val="Caption"/>
        <w:jc w:val="center"/>
      </w:pPr>
      <w:bookmarkStart w:name="_Toc150946725" w:id="206"/>
      <w:r>
        <w:t xml:space="preserve">Fig.  </w:t>
      </w:r>
      <w:r w:rsidR="000A6FDD">
        <w:fldChar w:fldCharType="begin"/>
      </w:r>
      <w:r w:rsidR="000A6FDD">
        <w:instrText xml:space="preserve"> SEQ Fig._ \* ARABIC </w:instrText>
      </w:r>
      <w:r w:rsidR="000A6FDD">
        <w:fldChar w:fldCharType="separate"/>
      </w:r>
      <w:r w:rsidR="004315BD">
        <w:rPr>
          <w:noProof/>
        </w:rPr>
        <w:t>8</w:t>
      </w:r>
      <w:r w:rsidR="000A6FDD">
        <w:rPr>
          <w:noProof/>
        </w:rPr>
        <w:fldChar w:fldCharType="end"/>
      </w:r>
      <w:r>
        <w:t xml:space="preserve"> </w:t>
      </w:r>
      <w:r w:rsidRPr="003444CA">
        <w:t>DFD Manage Concern level 1</w:t>
      </w:r>
      <w:bookmarkEnd w:id="206"/>
    </w:p>
    <w:p w:rsidR="007D340E" w:rsidP="007D340E" w:rsidRDefault="001879B6" w14:paraId="7C9ECF11" w14:textId="77777777">
      <w:pPr>
        <w:pStyle w:val="Caption"/>
        <w:keepNext/>
        <w:jc w:val="center"/>
      </w:pPr>
      <w:r>
        <w:rPr>
          <w:noProof/>
        </w:rPr>
        <w:drawing>
          <wp:inline distT="0" distB="0" distL="0" distR="0" wp14:anchorId="33A3A9C4" wp14:editId="28B4841E">
            <wp:extent cx="3657352" cy="1938867"/>
            <wp:effectExtent l="76200" t="76200" r="133985" b="137795"/>
            <wp:docPr id="35" name="Picture 35" descr="Diagram&#10;&#10;Description automatically generated">
              <a:extLst xmlns:a="http://schemas.openxmlformats.org/drawingml/2006/main">
                <a:ext uri="{FF2B5EF4-FFF2-40B4-BE49-F238E27FC236}">
                  <a16:creationId xmlns:a16="http://schemas.microsoft.com/office/drawing/2014/main" id="{A4A1C420-1B05-88FF-FF26-7888E7B2A2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a:extLst>
                        <a:ext uri="{FF2B5EF4-FFF2-40B4-BE49-F238E27FC236}">
                          <a16:creationId xmlns:a16="http://schemas.microsoft.com/office/drawing/2014/main" id="{A4A1C420-1B05-88FF-FF26-7888E7B2A2DE}"/>
                        </a:ext>
                      </a:extLst>
                    </pic:cNvPr>
                    <pic:cNvPicPr>
                      <a:picLocks noChangeAspect="1"/>
                    </pic:cNvPicPr>
                  </pic:nvPicPr>
                  <pic:blipFill>
                    <a:blip r:embed="rId30"/>
                    <a:stretch>
                      <a:fillRect/>
                    </a:stretch>
                  </pic:blipFill>
                  <pic:spPr>
                    <a:xfrm>
                      <a:off x="0" y="0"/>
                      <a:ext cx="3657352" cy="19388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1BCE8B25" w14:textId="73EFF3B3">
      <w:pPr>
        <w:pStyle w:val="Caption"/>
        <w:jc w:val="center"/>
      </w:pPr>
      <w:bookmarkStart w:name="_Toc150946726" w:id="207"/>
      <w:r>
        <w:t xml:space="preserve">Fig.  </w:t>
      </w:r>
      <w:r w:rsidR="000A6FDD">
        <w:fldChar w:fldCharType="begin"/>
      </w:r>
      <w:r w:rsidR="000A6FDD">
        <w:instrText xml:space="preserve"> SEQ Fig._ \* ARABIC </w:instrText>
      </w:r>
      <w:r w:rsidR="000A6FDD">
        <w:fldChar w:fldCharType="separate"/>
      </w:r>
      <w:r w:rsidR="004315BD">
        <w:rPr>
          <w:noProof/>
        </w:rPr>
        <w:t>9</w:t>
      </w:r>
      <w:r w:rsidR="000A6FDD">
        <w:rPr>
          <w:noProof/>
        </w:rPr>
        <w:fldChar w:fldCharType="end"/>
      </w:r>
      <w:r>
        <w:t xml:space="preserve"> </w:t>
      </w:r>
      <w:r w:rsidRPr="009201FE">
        <w:t>DFD Process Request level 1</w:t>
      </w:r>
      <w:bookmarkEnd w:id="207"/>
    </w:p>
    <w:p w:rsidR="007D340E" w:rsidP="007D340E" w:rsidRDefault="001879B6" w14:paraId="501BD4EE" w14:textId="77777777">
      <w:pPr>
        <w:pStyle w:val="Caption"/>
        <w:keepNext/>
        <w:jc w:val="center"/>
      </w:pPr>
      <w:r>
        <w:rPr>
          <w:noProof/>
        </w:rPr>
        <w:drawing>
          <wp:inline distT="0" distB="0" distL="0" distR="0" wp14:anchorId="303D4A6A" wp14:editId="4986FF6F">
            <wp:extent cx="3247330" cy="1676400"/>
            <wp:effectExtent l="76200" t="76200" r="125095" b="133350"/>
            <wp:docPr id="31" name="Picture 31" descr="Diagram&#10;&#10;Description automatically generated">
              <a:extLst xmlns:a="http://schemas.openxmlformats.org/drawingml/2006/main">
                <a:ext uri="{FF2B5EF4-FFF2-40B4-BE49-F238E27FC236}">
                  <a16:creationId xmlns:a16="http://schemas.microsoft.com/office/drawing/2014/main" id="{1151F21D-F0FA-A671-3BAA-DC728465A4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a:extLst>
                        <a:ext uri="{FF2B5EF4-FFF2-40B4-BE49-F238E27FC236}">
                          <a16:creationId xmlns:a16="http://schemas.microsoft.com/office/drawing/2014/main" id="{1151F21D-F0FA-A671-3BAA-DC728465A4E6}"/>
                        </a:ext>
                      </a:extLst>
                    </pic:cNvPr>
                    <pic:cNvPicPr>
                      <a:picLocks noChangeAspect="1"/>
                    </pic:cNvPicPr>
                  </pic:nvPicPr>
                  <pic:blipFill>
                    <a:blip r:embed="rId31"/>
                    <a:stretch>
                      <a:fillRect/>
                    </a:stretch>
                  </pic:blipFill>
                  <pic:spPr>
                    <a:xfrm>
                      <a:off x="0" y="0"/>
                      <a:ext cx="3311149" cy="17093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2CD751A8" w14:textId="6D371DAE">
      <w:pPr>
        <w:pStyle w:val="Caption"/>
        <w:jc w:val="center"/>
      </w:pPr>
      <w:bookmarkStart w:name="_Toc150946727" w:id="208"/>
      <w:r>
        <w:t xml:space="preserve">Fig.  </w:t>
      </w:r>
      <w:r w:rsidR="000A6FDD">
        <w:fldChar w:fldCharType="begin"/>
      </w:r>
      <w:r w:rsidR="000A6FDD">
        <w:instrText xml:space="preserve"> SEQ Fig._ \* ARABIC </w:instrText>
      </w:r>
      <w:r w:rsidR="000A6FDD">
        <w:fldChar w:fldCharType="separate"/>
      </w:r>
      <w:r w:rsidR="004315BD">
        <w:rPr>
          <w:noProof/>
        </w:rPr>
        <w:t>10</w:t>
      </w:r>
      <w:r w:rsidR="000A6FDD">
        <w:rPr>
          <w:noProof/>
        </w:rPr>
        <w:fldChar w:fldCharType="end"/>
      </w:r>
      <w:r>
        <w:t xml:space="preserve"> </w:t>
      </w:r>
      <w:r w:rsidRPr="008B38D2">
        <w:t>DFD Manage Concern level 1.</w:t>
      </w:r>
      <w:bookmarkEnd w:id="208"/>
    </w:p>
    <w:p w:rsidR="007D340E" w:rsidP="007D340E" w:rsidRDefault="001879B6" w14:paraId="26C207CD" w14:textId="77777777">
      <w:pPr>
        <w:pStyle w:val="Caption"/>
        <w:keepNext/>
        <w:jc w:val="center"/>
      </w:pPr>
      <w:r w:rsidRPr="00983FCE">
        <w:rPr>
          <w:noProof/>
        </w:rPr>
        <w:drawing>
          <wp:inline distT="0" distB="0" distL="0" distR="0" wp14:anchorId="0F1983A9" wp14:editId="452E4B8F">
            <wp:extent cx="3992444" cy="4105275"/>
            <wp:effectExtent l="76200" t="76200" r="141605" b="123825"/>
            <wp:docPr id="1783470271" name="Picture 1783470271" descr="A diagram of a pay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70271" name="Picture 1" descr="A diagram of a payment process&#10;&#10;Description automatically generated"/>
                    <pic:cNvPicPr/>
                  </pic:nvPicPr>
                  <pic:blipFill>
                    <a:blip r:embed="rId32"/>
                    <a:stretch>
                      <a:fillRect/>
                    </a:stretch>
                  </pic:blipFill>
                  <pic:spPr>
                    <a:xfrm>
                      <a:off x="0" y="0"/>
                      <a:ext cx="4051732" cy="41662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35D279CD" w14:textId="15F62088">
      <w:pPr>
        <w:pStyle w:val="Caption"/>
        <w:jc w:val="center"/>
      </w:pPr>
      <w:bookmarkStart w:name="_Toc150946728" w:id="209"/>
      <w:r>
        <w:t xml:space="preserve">Fig.  </w:t>
      </w:r>
      <w:r w:rsidR="000A6FDD">
        <w:fldChar w:fldCharType="begin"/>
      </w:r>
      <w:r w:rsidR="000A6FDD">
        <w:instrText xml:space="preserve"> SEQ Fig._ \* ARABIC </w:instrText>
      </w:r>
      <w:r w:rsidR="000A6FDD">
        <w:fldChar w:fldCharType="separate"/>
      </w:r>
      <w:r w:rsidR="004315BD">
        <w:rPr>
          <w:noProof/>
        </w:rPr>
        <w:t>11</w:t>
      </w:r>
      <w:r w:rsidR="000A6FDD">
        <w:rPr>
          <w:noProof/>
        </w:rPr>
        <w:fldChar w:fldCharType="end"/>
      </w:r>
      <w:r>
        <w:t xml:space="preserve"> </w:t>
      </w:r>
      <w:r w:rsidRPr="00B35BE3">
        <w:t>DFD Payment level 1</w:t>
      </w:r>
      <w:bookmarkEnd w:id="209"/>
    </w:p>
    <w:p w:rsidR="007D340E" w:rsidP="007D340E" w:rsidRDefault="007D340E" w14:paraId="00E3A4EE" w14:textId="37895194"/>
    <w:p w:rsidRPr="007D340E" w:rsidR="007D340E" w:rsidP="007D340E" w:rsidRDefault="007D340E" w14:paraId="47B0FDC0" w14:textId="1678D068"/>
    <w:p w:rsidR="007D340E" w:rsidP="007D340E" w:rsidRDefault="001879B6" w14:paraId="0E640876" w14:textId="77777777">
      <w:pPr>
        <w:pStyle w:val="Caption"/>
        <w:keepNext/>
        <w:jc w:val="center"/>
      </w:pPr>
      <w:r w:rsidRPr="00E03618">
        <w:rPr>
          <w:noProof/>
        </w:rPr>
        <w:drawing>
          <wp:inline distT="0" distB="0" distL="0" distR="0" wp14:anchorId="0CE5EB90" wp14:editId="6F8F9324">
            <wp:extent cx="4780384" cy="1009650"/>
            <wp:effectExtent l="76200" t="76200" r="134620" b="133350"/>
            <wp:docPr id="342816988" name="Picture 342816988" descr="A close-up of 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16988" name="Picture 1" descr="A close-up of a account&#10;&#10;Description automatically generated"/>
                    <pic:cNvPicPr/>
                  </pic:nvPicPr>
                  <pic:blipFill>
                    <a:blip r:embed="rId33"/>
                    <a:stretch>
                      <a:fillRect/>
                    </a:stretch>
                  </pic:blipFill>
                  <pic:spPr>
                    <a:xfrm>
                      <a:off x="0" y="0"/>
                      <a:ext cx="4800337" cy="10138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5A7D2448" w14:textId="4414EF3D">
      <w:pPr>
        <w:pStyle w:val="Caption"/>
        <w:jc w:val="center"/>
      </w:pPr>
      <w:bookmarkStart w:name="_Toc150946729" w:id="210"/>
      <w:r>
        <w:t xml:space="preserve">Fig.  </w:t>
      </w:r>
      <w:r w:rsidR="000A6FDD">
        <w:fldChar w:fldCharType="begin"/>
      </w:r>
      <w:r w:rsidR="000A6FDD">
        <w:instrText xml:space="preserve"> SEQ Fig._ \* ARABIC </w:instrText>
      </w:r>
      <w:r w:rsidR="000A6FDD">
        <w:fldChar w:fldCharType="separate"/>
      </w:r>
      <w:r w:rsidR="004315BD">
        <w:rPr>
          <w:noProof/>
        </w:rPr>
        <w:t>12</w:t>
      </w:r>
      <w:r w:rsidR="000A6FDD">
        <w:rPr>
          <w:noProof/>
        </w:rPr>
        <w:fldChar w:fldCharType="end"/>
      </w:r>
      <w:r>
        <w:t xml:space="preserve"> </w:t>
      </w:r>
      <w:r w:rsidRPr="00F360B5">
        <w:t>DFD Manage Barangay Secretary Account</w:t>
      </w:r>
      <w:bookmarkEnd w:id="210"/>
    </w:p>
    <w:p w:rsidR="007D340E" w:rsidP="007D340E" w:rsidRDefault="001879B6" w14:paraId="41233D42" w14:textId="77777777">
      <w:pPr>
        <w:pStyle w:val="Caption"/>
        <w:keepNext/>
        <w:jc w:val="center"/>
      </w:pPr>
      <w:r w:rsidRPr="00AB7E5F">
        <w:rPr>
          <w:noProof/>
        </w:rPr>
        <w:drawing>
          <wp:inline distT="0" distB="0" distL="0" distR="0" wp14:anchorId="42D6D1EA" wp14:editId="05928EA8">
            <wp:extent cx="4943017" cy="3714750"/>
            <wp:effectExtent l="76200" t="76200" r="124460" b="133350"/>
            <wp:docPr id="1272705355" name="Picture 1272705355" descr="A diagram of a company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05355" name="Picture 1" descr="A diagram of a company account&#10;&#10;Description automatically generated"/>
                    <pic:cNvPicPr/>
                  </pic:nvPicPr>
                  <pic:blipFill>
                    <a:blip r:embed="rId34"/>
                    <a:stretch>
                      <a:fillRect/>
                    </a:stretch>
                  </pic:blipFill>
                  <pic:spPr>
                    <a:xfrm>
                      <a:off x="0" y="0"/>
                      <a:ext cx="4962568" cy="37294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42B64D74" w14:textId="1AC09109">
      <w:pPr>
        <w:pStyle w:val="Caption"/>
        <w:jc w:val="center"/>
      </w:pPr>
      <w:bookmarkStart w:name="_Toc150946730" w:id="211"/>
      <w:r>
        <w:t xml:space="preserve">Fig.  </w:t>
      </w:r>
      <w:r w:rsidR="000A6FDD">
        <w:fldChar w:fldCharType="begin"/>
      </w:r>
      <w:r w:rsidR="000A6FDD">
        <w:instrText xml:space="preserve"> SEQ Fig._ \* ARABIC </w:instrText>
      </w:r>
      <w:r w:rsidR="000A6FDD">
        <w:fldChar w:fldCharType="separate"/>
      </w:r>
      <w:r w:rsidR="004315BD">
        <w:rPr>
          <w:noProof/>
        </w:rPr>
        <w:t>13</w:t>
      </w:r>
      <w:r w:rsidR="000A6FDD">
        <w:rPr>
          <w:noProof/>
        </w:rPr>
        <w:fldChar w:fldCharType="end"/>
      </w:r>
      <w:r>
        <w:t xml:space="preserve"> </w:t>
      </w:r>
      <w:r w:rsidRPr="000E278D">
        <w:t>DFD Manage Employee Account</w:t>
      </w:r>
      <w:bookmarkEnd w:id="211"/>
    </w:p>
    <w:p w:rsidR="007D340E" w:rsidRDefault="007D340E" w14:paraId="0DE207D9" w14:textId="7CB4971D">
      <w:pPr>
        <w:rPr>
          <w:i/>
          <w:iCs/>
          <w:color w:val="44546A" w:themeColor="text2"/>
          <w:sz w:val="18"/>
          <w:szCs w:val="18"/>
        </w:rPr>
      </w:pPr>
      <w:r>
        <w:br w:type="page"/>
      </w:r>
    </w:p>
    <w:p w:rsidRPr="00D957B5" w:rsidR="001879B6" w:rsidP="001879B6" w:rsidRDefault="001879B6" w14:paraId="1A07A20D" w14:textId="29417D9F">
      <w:pPr>
        <w:pStyle w:val="Caption"/>
        <w:jc w:val="center"/>
      </w:pPr>
    </w:p>
    <w:p w:rsidR="001879B6" w:rsidP="001879B6" w:rsidRDefault="001879B6" w14:paraId="5BF6FDD9" w14:textId="77777777">
      <w:pPr>
        <w:pStyle w:val="Heading3"/>
        <w:ind w:left="1080"/>
      </w:pPr>
      <w:bookmarkStart w:name="_Toc150947803" w:id="212"/>
      <w:r>
        <w:t>Entity-Relationship Diagrams</w:t>
      </w:r>
      <w:bookmarkEnd w:id="212"/>
    </w:p>
    <w:p w:rsidRPr="005E3C52" w:rsidR="001879B6" w:rsidP="001879B6" w:rsidRDefault="001879B6" w14:paraId="2D754C3E" w14:textId="3F7AFB72"/>
    <w:p w:rsidR="007D340E" w:rsidP="007D340E" w:rsidRDefault="001879B6" w14:paraId="1386ADB9" w14:textId="77777777">
      <w:pPr>
        <w:keepNext/>
      </w:pPr>
      <w:r>
        <w:rPr>
          <w:noProof/>
        </w:rPr>
        <w:drawing>
          <wp:inline distT="0" distB="0" distL="0" distR="0" wp14:anchorId="1AD26B4C" wp14:editId="156B1602">
            <wp:extent cx="5943600" cy="5654040"/>
            <wp:effectExtent l="76200" t="76200" r="133350" b="137160"/>
            <wp:docPr id="1684691835" name="Picture 168469183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1835" name="Picture 1684691835" descr="A computer screen 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654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07FABB45" w14:textId="74B34A41">
      <w:pPr>
        <w:pStyle w:val="Caption"/>
        <w:jc w:val="center"/>
      </w:pPr>
      <w:bookmarkStart w:name="_Toc150946731" w:id="213"/>
      <w:r>
        <w:t xml:space="preserve">Fig.  </w:t>
      </w:r>
      <w:r w:rsidR="000A6FDD">
        <w:fldChar w:fldCharType="begin"/>
      </w:r>
      <w:r w:rsidR="000A6FDD">
        <w:instrText xml:space="preserve"> SEQ Fig._ \* ARABIC </w:instrText>
      </w:r>
      <w:r w:rsidR="000A6FDD">
        <w:fldChar w:fldCharType="separate"/>
      </w:r>
      <w:r w:rsidR="004315BD">
        <w:rPr>
          <w:noProof/>
        </w:rPr>
        <w:t>14</w:t>
      </w:r>
      <w:r w:rsidR="000A6FDD">
        <w:rPr>
          <w:noProof/>
        </w:rPr>
        <w:fldChar w:fldCharType="end"/>
      </w:r>
      <w:r>
        <w:t xml:space="preserve"> </w:t>
      </w:r>
      <w:r w:rsidRPr="004B1538">
        <w:t>Entity-Relationship Diagrams</w:t>
      </w:r>
      <w:bookmarkEnd w:id="213"/>
    </w:p>
    <w:p w:rsidR="001879B6" w:rsidP="001879B6" w:rsidRDefault="001879B6" w14:paraId="45691E54" w14:textId="77777777"/>
    <w:p w:rsidR="001879B6" w:rsidP="001879B6" w:rsidRDefault="001879B6" w14:paraId="6CBD57A0" w14:textId="77777777"/>
    <w:p w:rsidR="001879B6" w:rsidP="001879B6" w:rsidRDefault="001879B6" w14:paraId="36D79088" w14:textId="77777777"/>
    <w:p w:rsidR="001879B6" w:rsidP="001879B6" w:rsidRDefault="001879B6" w14:paraId="06D0918B" w14:textId="7C09C243"/>
    <w:p w:rsidRPr="00D957B5" w:rsidR="001879B6" w:rsidP="001879B6" w:rsidRDefault="001879B6" w14:paraId="747B2327" w14:textId="77777777"/>
    <w:p w:rsidR="001879B6" w:rsidP="001879B6" w:rsidRDefault="001879B6" w14:paraId="33007CDD" w14:textId="77777777">
      <w:pPr>
        <w:pStyle w:val="Heading3"/>
        <w:ind w:left="1080"/>
      </w:pPr>
      <w:bookmarkStart w:name="_Toc150947804" w:id="214"/>
      <w:r>
        <w:t>Activity Diagram</w:t>
      </w:r>
      <w:bookmarkEnd w:id="214"/>
    </w:p>
    <w:p w:rsidRPr="00F60323" w:rsidR="00F60323" w:rsidP="00F60323" w:rsidRDefault="00F60323" w14:paraId="2389B971" w14:textId="77777777"/>
    <w:p w:rsidR="001879B6" w:rsidP="00F60323" w:rsidRDefault="00B80425" w14:paraId="34C30121" w14:textId="3F8910B0">
      <w:pPr>
        <w:jc w:val="center"/>
      </w:pPr>
      <w:r>
        <w:rPr>
          <w:noProof/>
          <w14:ligatures w14:val="standardContextual"/>
        </w:rPr>
        <w:drawing>
          <wp:inline distT="0" distB="0" distL="0" distR="0" wp14:anchorId="0852068F" wp14:editId="06C349B7">
            <wp:extent cx="5943600" cy="5439410"/>
            <wp:effectExtent l="76200" t="76200" r="133350" b="142240"/>
            <wp:docPr id="754477919" name="Picture 7544779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77919" name="Picture 1" descr="A diagram of a flow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439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60323" w:rsidP="00F60323" w:rsidRDefault="00F60323" w14:paraId="3570CA7E" w14:textId="77777777">
      <w:pPr>
        <w:keepNext/>
        <w:jc w:val="center"/>
      </w:pPr>
      <w:r>
        <w:t xml:space="preserve">Fig.  </w:t>
      </w:r>
      <w:r w:rsidR="000A6FDD">
        <w:fldChar w:fldCharType="begin"/>
      </w:r>
      <w:r w:rsidR="000A6FDD">
        <w:instrText xml:space="preserve"> SEQ Fig._ \* ARABIC </w:instrText>
      </w:r>
      <w:r w:rsidR="000A6FDD">
        <w:fldChar w:fldCharType="separate"/>
      </w:r>
      <w:r>
        <w:rPr>
          <w:noProof/>
        </w:rPr>
        <w:t>15</w:t>
      </w:r>
      <w:r w:rsidR="000A6FDD">
        <w:rPr>
          <w:noProof/>
        </w:rPr>
        <w:fldChar w:fldCharType="end"/>
      </w:r>
      <w:r>
        <w:t xml:space="preserve"> </w:t>
      </w:r>
      <w:r w:rsidRPr="008C634B">
        <w:t>Activity Diagram</w:t>
      </w:r>
    </w:p>
    <w:p w:rsidR="00F60323" w:rsidP="001879B6" w:rsidRDefault="00F60323" w14:paraId="218D8731" w14:textId="77777777"/>
    <w:p w:rsidR="001879B6" w:rsidP="001879B6" w:rsidRDefault="001879B6" w14:paraId="1BA8C81E" w14:textId="515F04A0">
      <w:pPr>
        <w:pStyle w:val="Heading3"/>
        <w:ind w:left="1080"/>
      </w:pPr>
      <w:bookmarkStart w:name="_Toc150947805" w:id="215"/>
      <w:r>
        <w:t>Object Diagrams</w:t>
      </w:r>
      <w:bookmarkEnd w:id="215"/>
    </w:p>
    <w:p w:rsidR="007D340E" w:rsidP="007D340E" w:rsidRDefault="00B31636" w14:paraId="620A53A4" w14:textId="3E49D163">
      <w:pPr>
        <w:keepNext/>
        <w:jc w:val="center"/>
      </w:pPr>
      <w:r>
        <w:rPr>
          <w:noProof/>
        </w:rPr>
        <w:drawing>
          <wp:inline distT="0" distB="0" distL="0" distR="0" wp14:anchorId="30F28581" wp14:editId="5D2ABD82">
            <wp:extent cx="5943600" cy="6618605"/>
            <wp:effectExtent l="76200" t="76200" r="133350" b="125095"/>
            <wp:docPr id="391398934" name="Picture 39139893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8934" name="Picture 1" descr="A diagram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618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3511E610" w14:textId="557A6E5A">
      <w:pPr>
        <w:pStyle w:val="Caption"/>
        <w:jc w:val="center"/>
      </w:pPr>
      <w:bookmarkStart w:name="_Toc150946733" w:id="216"/>
      <w:r>
        <w:t xml:space="preserve">Fig.  </w:t>
      </w:r>
      <w:r w:rsidR="000A6FDD">
        <w:fldChar w:fldCharType="begin"/>
      </w:r>
      <w:r w:rsidR="000A6FDD">
        <w:instrText xml:space="preserve"> SEQ Fig._ \* ARABIC </w:instrText>
      </w:r>
      <w:r w:rsidR="000A6FDD">
        <w:fldChar w:fldCharType="separate"/>
      </w:r>
      <w:r w:rsidR="004315BD">
        <w:rPr>
          <w:noProof/>
        </w:rPr>
        <w:t>16</w:t>
      </w:r>
      <w:r w:rsidR="000A6FDD">
        <w:rPr>
          <w:noProof/>
        </w:rPr>
        <w:fldChar w:fldCharType="end"/>
      </w:r>
      <w:r>
        <w:t xml:space="preserve"> </w:t>
      </w:r>
      <w:r w:rsidRPr="00E64C40">
        <w:t>Object Diagram</w:t>
      </w:r>
      <w:bookmarkEnd w:id="216"/>
    </w:p>
    <w:p w:rsidR="001879B6" w:rsidP="001879B6" w:rsidRDefault="001879B6" w14:paraId="2F9A6932" w14:textId="6B3BB79D">
      <w:pPr>
        <w:pStyle w:val="Heading3"/>
        <w:ind w:left="1080"/>
      </w:pPr>
      <w:bookmarkStart w:name="_Toc150947806" w:id="217"/>
      <w:r>
        <w:t>Class Diagrams</w:t>
      </w:r>
      <w:bookmarkEnd w:id="217"/>
    </w:p>
    <w:p w:rsidR="007D340E" w:rsidP="007D340E" w:rsidRDefault="001879B6" w14:paraId="6D876DC1" w14:textId="77777777">
      <w:pPr>
        <w:keepNext/>
      </w:pPr>
      <w:r>
        <w:rPr>
          <w:noProof/>
        </w:rPr>
        <w:drawing>
          <wp:inline distT="0" distB="0" distL="0" distR="0" wp14:anchorId="11394585" wp14:editId="5D2CB231">
            <wp:extent cx="5905500" cy="5257800"/>
            <wp:effectExtent l="76200" t="76200" r="133350" b="133350"/>
            <wp:docPr id="1713043757" name="Picture 171304375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3757" name="Picture 1713043757" descr="A computer screen 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5500" cy="5257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51C25F1B" w14:textId="2F634229">
      <w:pPr>
        <w:pStyle w:val="Caption"/>
        <w:jc w:val="center"/>
      </w:pPr>
      <w:bookmarkStart w:name="_Toc150946734" w:id="218"/>
      <w:r>
        <w:t xml:space="preserve">Fig.  </w:t>
      </w:r>
      <w:r w:rsidR="000A6FDD">
        <w:fldChar w:fldCharType="begin"/>
      </w:r>
      <w:r w:rsidR="000A6FDD">
        <w:instrText xml:space="preserve"> SEQ Fig._ \* ARABIC </w:instrText>
      </w:r>
      <w:r w:rsidR="000A6FDD">
        <w:fldChar w:fldCharType="separate"/>
      </w:r>
      <w:r w:rsidR="004315BD">
        <w:rPr>
          <w:noProof/>
        </w:rPr>
        <w:t>17</w:t>
      </w:r>
      <w:r w:rsidR="000A6FDD">
        <w:rPr>
          <w:noProof/>
        </w:rPr>
        <w:fldChar w:fldCharType="end"/>
      </w:r>
      <w:r>
        <w:t xml:space="preserve"> </w:t>
      </w:r>
      <w:r w:rsidRPr="00185C15">
        <w:t>Class Diagram</w:t>
      </w:r>
      <w:bookmarkEnd w:id="218"/>
    </w:p>
    <w:p w:rsidRPr="00944DD3" w:rsidR="001879B6" w:rsidP="001879B6" w:rsidRDefault="001879B6" w14:paraId="06D2654A" w14:textId="77777777"/>
    <w:p w:rsidR="001879B6" w:rsidP="001879B6" w:rsidRDefault="001879B6" w14:paraId="508473B7" w14:textId="783D4B69">
      <w:pPr>
        <w:pStyle w:val="Heading3"/>
        <w:ind w:left="1080"/>
      </w:pPr>
      <w:bookmarkStart w:name="_Toc150947807" w:id="219"/>
      <w:r>
        <w:t>Sequence Diagrams</w:t>
      </w:r>
      <w:bookmarkEnd w:id="219"/>
    </w:p>
    <w:p w:rsidR="007D340E" w:rsidP="007D340E" w:rsidRDefault="001879B6" w14:paraId="1D4B250F" w14:textId="77777777">
      <w:pPr>
        <w:keepNext/>
      </w:pPr>
      <w:r>
        <w:rPr>
          <w:noProof/>
        </w:rPr>
        <w:drawing>
          <wp:inline distT="0" distB="0" distL="0" distR="0" wp14:anchorId="16BCE875" wp14:editId="4216FBB6">
            <wp:extent cx="5929630" cy="3976370"/>
            <wp:effectExtent l="76200" t="76200" r="128270" b="138430"/>
            <wp:docPr id="1691121354" name="Picture 16911213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21354" name="Picture 169112135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9630" cy="3976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0458174A" w14:textId="2CE75ADD">
      <w:pPr>
        <w:pStyle w:val="Caption"/>
        <w:jc w:val="center"/>
      </w:pPr>
      <w:bookmarkStart w:name="_Toc150946735" w:id="220"/>
      <w:r>
        <w:t xml:space="preserve">Fig.  </w:t>
      </w:r>
      <w:r w:rsidR="000A6FDD">
        <w:fldChar w:fldCharType="begin"/>
      </w:r>
      <w:r w:rsidR="000A6FDD">
        <w:instrText xml:space="preserve"> SEQ Fig._ \* ARABIC </w:instrText>
      </w:r>
      <w:r w:rsidR="000A6FDD">
        <w:fldChar w:fldCharType="separate"/>
      </w:r>
      <w:r w:rsidR="004315BD">
        <w:rPr>
          <w:noProof/>
        </w:rPr>
        <w:t>18</w:t>
      </w:r>
      <w:r w:rsidR="000A6FDD">
        <w:rPr>
          <w:noProof/>
        </w:rPr>
        <w:fldChar w:fldCharType="end"/>
      </w:r>
      <w:r>
        <w:t xml:space="preserve"> </w:t>
      </w:r>
      <w:r w:rsidRPr="007204E4">
        <w:t>Sequence Diagram: Manage Resident Account</w:t>
      </w:r>
      <w:bookmarkEnd w:id="220"/>
    </w:p>
    <w:p w:rsidR="007D340E" w:rsidP="007D340E" w:rsidRDefault="001879B6" w14:paraId="75E92EDF" w14:textId="77777777">
      <w:pPr>
        <w:keepNext/>
        <w:jc w:val="center"/>
      </w:pPr>
      <w:r>
        <w:rPr>
          <w:noProof/>
        </w:rPr>
        <w:drawing>
          <wp:inline distT="0" distB="0" distL="0" distR="0" wp14:anchorId="5AA9CFF1" wp14:editId="3F9B387A">
            <wp:extent cx="5928360" cy="2682240"/>
            <wp:effectExtent l="76200" t="76200" r="129540" b="13716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8360" cy="2682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158F8FB8" w14:textId="1B67C177">
      <w:pPr>
        <w:pStyle w:val="Caption"/>
        <w:jc w:val="center"/>
      </w:pPr>
      <w:bookmarkStart w:name="_Toc150946736" w:id="221"/>
      <w:r>
        <w:t xml:space="preserve">Fig.  </w:t>
      </w:r>
      <w:r w:rsidR="000A6FDD">
        <w:fldChar w:fldCharType="begin"/>
      </w:r>
      <w:r w:rsidR="000A6FDD">
        <w:instrText xml:space="preserve"> SEQ Fig._ \* ARABIC </w:instrText>
      </w:r>
      <w:r w:rsidR="000A6FDD">
        <w:fldChar w:fldCharType="separate"/>
      </w:r>
      <w:r w:rsidR="004315BD">
        <w:rPr>
          <w:noProof/>
        </w:rPr>
        <w:t>19</w:t>
      </w:r>
      <w:r w:rsidR="000A6FDD">
        <w:rPr>
          <w:noProof/>
        </w:rPr>
        <w:fldChar w:fldCharType="end"/>
      </w:r>
      <w:r>
        <w:t xml:space="preserve"> </w:t>
      </w:r>
      <w:r w:rsidRPr="00EE7EC6">
        <w:t>Sequence Diagram: Manage Request</w:t>
      </w:r>
      <w:bookmarkEnd w:id="221"/>
    </w:p>
    <w:p w:rsidR="007D340E" w:rsidP="007D340E" w:rsidRDefault="001879B6" w14:paraId="0E25E94E" w14:textId="77777777">
      <w:pPr>
        <w:keepNext/>
        <w:jc w:val="center"/>
      </w:pPr>
      <w:r>
        <w:rPr>
          <w:noProof/>
        </w:rPr>
        <w:drawing>
          <wp:inline distT="0" distB="0" distL="0" distR="0" wp14:anchorId="40D277B0" wp14:editId="65466CD5">
            <wp:extent cx="5928360" cy="2788920"/>
            <wp:effectExtent l="76200" t="76200" r="129540" b="12573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8360" cy="2788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0E6310B9" w14:textId="32D232DB">
      <w:pPr>
        <w:pStyle w:val="Caption"/>
        <w:jc w:val="center"/>
      </w:pPr>
      <w:bookmarkStart w:name="_Toc150946737" w:id="222"/>
      <w:r>
        <w:t xml:space="preserve">Fig. </w:t>
      </w:r>
      <w:r w:rsidR="001879B6">
        <w:t xml:space="preserve"> </w:t>
      </w:r>
      <w:r w:rsidR="000A6FDD">
        <w:fldChar w:fldCharType="begin"/>
      </w:r>
      <w:r w:rsidR="000A6FDD">
        <w:instrText xml:space="preserve"> SEQ Fig._ \* ARABIC </w:instrText>
      </w:r>
      <w:r w:rsidR="000A6FDD">
        <w:fldChar w:fldCharType="separate"/>
      </w:r>
      <w:r w:rsidR="004315BD">
        <w:rPr>
          <w:noProof/>
        </w:rPr>
        <w:t>20</w:t>
      </w:r>
      <w:r w:rsidR="000A6FDD">
        <w:rPr>
          <w:noProof/>
        </w:rPr>
        <w:fldChar w:fldCharType="end"/>
      </w:r>
      <w:r w:rsidR="001879B6">
        <w:t xml:space="preserve"> </w:t>
      </w:r>
      <w:r w:rsidRPr="00AD424A" w:rsidR="001879B6">
        <w:t xml:space="preserve">Sequence Diagram: Manage </w:t>
      </w:r>
      <w:r w:rsidRPr="00076C75">
        <w:t>Concern</w:t>
      </w:r>
      <w:bookmarkEnd w:id="222"/>
    </w:p>
    <w:p w:rsidR="007D340E" w:rsidP="007D340E" w:rsidRDefault="001879B6" w14:paraId="3935E62B" w14:textId="77777777">
      <w:pPr>
        <w:keepNext/>
        <w:jc w:val="center"/>
      </w:pPr>
      <w:r>
        <w:rPr>
          <w:noProof/>
        </w:rPr>
        <w:drawing>
          <wp:inline distT="0" distB="0" distL="0" distR="0" wp14:anchorId="59CA15AC" wp14:editId="38AE4FB6">
            <wp:extent cx="5584219" cy="3870960"/>
            <wp:effectExtent l="76200" t="76200" r="130810" b="12954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90186" cy="38750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58A0C9CC" w14:textId="5592F360">
      <w:pPr>
        <w:pStyle w:val="Caption"/>
        <w:jc w:val="center"/>
      </w:pPr>
      <w:bookmarkStart w:name="_Toc150946738" w:id="223"/>
      <w:r>
        <w:t xml:space="preserve">Fig. </w:t>
      </w:r>
      <w:r w:rsidR="001879B6">
        <w:t xml:space="preserve"> </w:t>
      </w:r>
      <w:r w:rsidR="000A6FDD">
        <w:fldChar w:fldCharType="begin"/>
      </w:r>
      <w:r w:rsidR="000A6FDD">
        <w:instrText xml:space="preserve"> SEQ Fig._ \* ARABIC </w:instrText>
      </w:r>
      <w:r w:rsidR="000A6FDD">
        <w:fldChar w:fldCharType="separate"/>
      </w:r>
      <w:r w:rsidR="004315BD">
        <w:rPr>
          <w:noProof/>
        </w:rPr>
        <w:t>21</w:t>
      </w:r>
      <w:r w:rsidR="000A6FDD">
        <w:rPr>
          <w:noProof/>
        </w:rPr>
        <w:fldChar w:fldCharType="end"/>
      </w:r>
      <w:r w:rsidR="001879B6">
        <w:t xml:space="preserve"> </w:t>
      </w:r>
      <w:r w:rsidRPr="002A5DA3" w:rsidR="001879B6">
        <w:t xml:space="preserve">Sequence Diagram: Manage </w:t>
      </w:r>
      <w:r w:rsidRPr="00333E70">
        <w:t>Barangay Employee Accounts</w:t>
      </w:r>
      <w:bookmarkEnd w:id="223"/>
    </w:p>
    <w:p w:rsidR="007D340E" w:rsidP="007D340E" w:rsidRDefault="001879B6" w14:paraId="5A9096E0" w14:textId="77777777">
      <w:pPr>
        <w:keepNext/>
        <w:jc w:val="center"/>
      </w:pPr>
      <w:r>
        <w:rPr>
          <w:noProof/>
        </w:rPr>
        <w:drawing>
          <wp:inline distT="0" distB="0" distL="0" distR="0" wp14:anchorId="1234C5FF" wp14:editId="0D9C890D">
            <wp:extent cx="5041654" cy="3322320"/>
            <wp:effectExtent l="76200" t="76200" r="140335" b="12573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9972" cy="33278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2C6DB81B" w14:textId="0E811C58">
      <w:pPr>
        <w:pStyle w:val="Caption"/>
        <w:jc w:val="center"/>
      </w:pPr>
      <w:bookmarkStart w:name="_Toc150946739" w:id="224"/>
      <w:r>
        <w:t xml:space="preserve">Fig. </w:t>
      </w:r>
      <w:r w:rsidR="001879B6">
        <w:t xml:space="preserve"> </w:t>
      </w:r>
      <w:r w:rsidR="000A6FDD">
        <w:fldChar w:fldCharType="begin"/>
      </w:r>
      <w:r w:rsidR="000A6FDD">
        <w:instrText xml:space="preserve"> SEQ Fig._ \* ARABIC </w:instrText>
      </w:r>
      <w:r w:rsidR="000A6FDD">
        <w:fldChar w:fldCharType="separate"/>
      </w:r>
      <w:r w:rsidR="004315BD">
        <w:rPr>
          <w:noProof/>
        </w:rPr>
        <w:t>22</w:t>
      </w:r>
      <w:r w:rsidR="000A6FDD">
        <w:rPr>
          <w:noProof/>
        </w:rPr>
        <w:fldChar w:fldCharType="end"/>
      </w:r>
      <w:r w:rsidR="001879B6">
        <w:t xml:space="preserve"> </w:t>
      </w:r>
      <w:r w:rsidRPr="0055041A" w:rsidR="001879B6">
        <w:t xml:space="preserve">Sequence Diagram: Manage Barangay </w:t>
      </w:r>
      <w:r w:rsidRPr="00A07561">
        <w:t>Secretary Account</w:t>
      </w:r>
      <w:bookmarkEnd w:id="224"/>
    </w:p>
    <w:p w:rsidR="007D340E" w:rsidP="007D340E" w:rsidRDefault="001879B6" w14:paraId="5B6CEAD9" w14:textId="77777777">
      <w:pPr>
        <w:keepNext/>
      </w:pPr>
      <w:r>
        <w:rPr>
          <w:noProof/>
        </w:rPr>
        <w:drawing>
          <wp:inline distT="0" distB="0" distL="0" distR="0" wp14:anchorId="49428127" wp14:editId="17618F4F">
            <wp:extent cx="5935980" cy="3444240"/>
            <wp:effectExtent l="76200" t="76200" r="140970" b="13716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3444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1DC2D54A" w14:textId="06213839">
      <w:pPr>
        <w:pStyle w:val="Caption"/>
        <w:jc w:val="center"/>
      </w:pPr>
      <w:bookmarkStart w:name="_Toc150946740" w:id="225"/>
      <w:r>
        <w:t xml:space="preserve">Fig.  </w:t>
      </w:r>
      <w:r w:rsidR="000A6FDD">
        <w:fldChar w:fldCharType="begin"/>
      </w:r>
      <w:r w:rsidR="000A6FDD">
        <w:instrText xml:space="preserve"> SEQ Fig._ \* ARABIC </w:instrText>
      </w:r>
      <w:r w:rsidR="000A6FDD">
        <w:fldChar w:fldCharType="separate"/>
      </w:r>
      <w:r w:rsidR="004315BD">
        <w:rPr>
          <w:noProof/>
        </w:rPr>
        <w:t>23</w:t>
      </w:r>
      <w:r w:rsidR="000A6FDD">
        <w:rPr>
          <w:noProof/>
        </w:rPr>
        <w:fldChar w:fldCharType="end"/>
      </w:r>
      <w:r>
        <w:t xml:space="preserve"> </w:t>
      </w:r>
      <w:r w:rsidRPr="00591B3A">
        <w:t>Sequence Diagram: Process Request</w:t>
      </w:r>
      <w:bookmarkEnd w:id="225"/>
    </w:p>
    <w:p w:rsidR="007D340E" w:rsidP="007D340E" w:rsidRDefault="001879B6" w14:paraId="1A0A6BAC" w14:textId="77777777">
      <w:pPr>
        <w:keepNext/>
      </w:pPr>
      <w:r>
        <w:rPr>
          <w:noProof/>
        </w:rPr>
        <w:drawing>
          <wp:inline distT="0" distB="0" distL="0" distR="0" wp14:anchorId="14C390E2" wp14:editId="2D99F702">
            <wp:extent cx="5936615" cy="3418840"/>
            <wp:effectExtent l="76200" t="76200" r="140335" b="12446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6615" cy="3418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1C7668C4" w14:textId="2B523371">
      <w:pPr>
        <w:pStyle w:val="Caption"/>
        <w:jc w:val="center"/>
      </w:pPr>
      <w:bookmarkStart w:name="_Toc150946741" w:id="226"/>
      <w:r>
        <w:t xml:space="preserve">Fig. </w:t>
      </w:r>
      <w:r w:rsidR="001879B6">
        <w:t xml:space="preserve"> </w:t>
      </w:r>
      <w:r w:rsidR="000A6FDD">
        <w:fldChar w:fldCharType="begin"/>
      </w:r>
      <w:r w:rsidR="000A6FDD">
        <w:instrText xml:space="preserve"> SEQ Fig._ \* ARABIC </w:instrText>
      </w:r>
      <w:r w:rsidR="000A6FDD">
        <w:fldChar w:fldCharType="separate"/>
      </w:r>
      <w:r w:rsidR="004315BD">
        <w:rPr>
          <w:noProof/>
        </w:rPr>
        <w:t>24</w:t>
      </w:r>
      <w:r w:rsidR="000A6FDD">
        <w:rPr>
          <w:noProof/>
        </w:rPr>
        <w:fldChar w:fldCharType="end"/>
      </w:r>
      <w:r w:rsidR="001879B6">
        <w:t xml:space="preserve"> </w:t>
      </w:r>
      <w:r w:rsidRPr="00ED6412" w:rsidR="001879B6">
        <w:t xml:space="preserve">Sequence Diagram: Process </w:t>
      </w:r>
      <w:r w:rsidRPr="00B32F43">
        <w:t>Concern</w:t>
      </w:r>
      <w:bookmarkEnd w:id="226"/>
    </w:p>
    <w:p w:rsidR="007D340E" w:rsidP="007D340E" w:rsidRDefault="001879B6" w14:paraId="5CD01796" w14:textId="77777777">
      <w:pPr>
        <w:keepNext/>
        <w:jc w:val="center"/>
      </w:pPr>
      <w:r>
        <w:rPr>
          <w:noProof/>
        </w:rPr>
        <w:drawing>
          <wp:inline distT="0" distB="0" distL="0" distR="0" wp14:anchorId="06A5D774" wp14:editId="0952A1D4">
            <wp:extent cx="4197522" cy="3640667"/>
            <wp:effectExtent l="76200" t="76200" r="127000" b="131445"/>
            <wp:docPr id="2031339977" name="Picture 203133997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39977" name="Picture 2031339977" descr="A screenshot of a computer pro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98646" cy="3641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1744EF92" w14:textId="193C383E">
      <w:pPr>
        <w:pStyle w:val="Caption"/>
        <w:jc w:val="center"/>
      </w:pPr>
      <w:bookmarkStart w:name="_Toc150946742" w:id="227"/>
      <w:r>
        <w:t xml:space="preserve">Fig.  </w:t>
      </w:r>
      <w:r w:rsidR="000A6FDD">
        <w:fldChar w:fldCharType="begin"/>
      </w:r>
      <w:r w:rsidR="000A6FDD">
        <w:instrText xml:space="preserve"> SEQ Fig._ \* ARABIC </w:instrText>
      </w:r>
      <w:r w:rsidR="000A6FDD">
        <w:fldChar w:fldCharType="separate"/>
      </w:r>
      <w:r w:rsidR="004315BD">
        <w:rPr>
          <w:noProof/>
        </w:rPr>
        <w:t>25</w:t>
      </w:r>
      <w:r w:rsidR="000A6FDD">
        <w:rPr>
          <w:noProof/>
        </w:rPr>
        <w:fldChar w:fldCharType="end"/>
      </w:r>
      <w:r>
        <w:t xml:space="preserve"> </w:t>
      </w:r>
      <w:r w:rsidRPr="00D5122E">
        <w:t>Sequence Diagram: Online Payment</w:t>
      </w:r>
      <w:bookmarkEnd w:id="227"/>
    </w:p>
    <w:p w:rsidR="001879B6" w:rsidP="001879B6" w:rsidRDefault="001879B6" w14:paraId="1523AEA4" w14:textId="77777777">
      <w:pPr>
        <w:pStyle w:val="Heading3"/>
        <w:ind w:left="1080"/>
      </w:pPr>
      <w:bookmarkStart w:name="_Toc150947808" w:id="228"/>
      <w:r>
        <w:t>State Diagram</w:t>
      </w:r>
      <w:bookmarkEnd w:id="228"/>
    </w:p>
    <w:p w:rsidRPr="00137D74" w:rsidR="001879B6" w:rsidP="001879B6" w:rsidRDefault="001879B6" w14:paraId="14EF98EE" w14:textId="72416F6B">
      <w:pPr>
        <w:rPr>
          <w:rFonts w:eastAsiaTheme="majorEastAsia" w:cstheme="majorBidi"/>
          <w:sz w:val="24"/>
          <w:szCs w:val="24"/>
        </w:rPr>
      </w:pPr>
    </w:p>
    <w:p w:rsidR="007D340E" w:rsidP="007D340E" w:rsidRDefault="001879B6" w14:paraId="56FC34FF" w14:textId="77777777">
      <w:pPr>
        <w:keepNext/>
        <w:jc w:val="center"/>
      </w:pPr>
      <w:r w:rsidRPr="00B64F25">
        <w:rPr>
          <w:noProof/>
        </w:rPr>
        <w:drawing>
          <wp:inline distT="0" distB="0" distL="0" distR="0" wp14:anchorId="7EA7DD7A" wp14:editId="08E8A010">
            <wp:extent cx="3867150" cy="1978194"/>
            <wp:effectExtent l="76200" t="76200" r="133350" b="13652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47"/>
                    <a:stretch>
                      <a:fillRect/>
                    </a:stretch>
                  </pic:blipFill>
                  <pic:spPr>
                    <a:xfrm>
                      <a:off x="0" y="0"/>
                      <a:ext cx="3920640" cy="20055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46CAA3A6" w14:textId="5AE4359B">
      <w:pPr>
        <w:pStyle w:val="Caption"/>
        <w:jc w:val="center"/>
      </w:pPr>
      <w:bookmarkStart w:name="_Toc150946743" w:id="229"/>
      <w:r>
        <w:t xml:space="preserve">Fig.  </w:t>
      </w:r>
      <w:r w:rsidR="000A6FDD">
        <w:fldChar w:fldCharType="begin"/>
      </w:r>
      <w:r w:rsidR="000A6FDD">
        <w:instrText xml:space="preserve"> SEQ Fig._ \* ARABIC </w:instrText>
      </w:r>
      <w:r w:rsidR="000A6FDD">
        <w:fldChar w:fldCharType="separate"/>
      </w:r>
      <w:r w:rsidR="004315BD">
        <w:rPr>
          <w:noProof/>
        </w:rPr>
        <w:t>26</w:t>
      </w:r>
      <w:r w:rsidR="000A6FDD">
        <w:rPr>
          <w:noProof/>
        </w:rPr>
        <w:fldChar w:fldCharType="end"/>
      </w:r>
      <w:r>
        <w:t xml:space="preserve"> </w:t>
      </w:r>
      <w:r w:rsidRPr="00FC2AA9">
        <w:t>State Machine Diagram: Manage Resident Account (Create)</w:t>
      </w:r>
      <w:bookmarkEnd w:id="229"/>
    </w:p>
    <w:p w:rsidR="001879B6" w:rsidP="001879B6" w:rsidRDefault="001879B6" w14:paraId="4003A862" w14:textId="77777777">
      <w:pPr>
        <w:keepNext/>
        <w:jc w:val="center"/>
      </w:pPr>
      <w:r w:rsidRPr="00F97983">
        <w:rPr>
          <w:noProof/>
        </w:rPr>
        <w:drawing>
          <wp:inline distT="0" distB="0" distL="0" distR="0" wp14:anchorId="5F513A56" wp14:editId="4A37DBBE">
            <wp:extent cx="3886200" cy="1828506"/>
            <wp:effectExtent l="76200" t="76200" r="133350" b="133985"/>
            <wp:docPr id="1259646432" name="Picture 12596464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32" name="Picture 1259646432" descr="Diagram&#10;&#10;Description automatically generated"/>
                    <pic:cNvPicPr/>
                  </pic:nvPicPr>
                  <pic:blipFill>
                    <a:blip r:embed="rId48"/>
                    <a:stretch>
                      <a:fillRect/>
                    </a:stretch>
                  </pic:blipFill>
                  <pic:spPr>
                    <a:xfrm>
                      <a:off x="0" y="0"/>
                      <a:ext cx="3919270" cy="1844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340E" w:rsidP="007D340E" w:rsidRDefault="007D340E" w14:paraId="3EC675F9" w14:textId="570DE8BE">
      <w:pPr>
        <w:pStyle w:val="Caption"/>
        <w:jc w:val="center"/>
      </w:pPr>
      <w:bookmarkStart w:name="_Toc150946744" w:id="230"/>
      <w:r>
        <w:t xml:space="preserve">Fig.  </w:t>
      </w:r>
      <w:r w:rsidR="000A6FDD">
        <w:fldChar w:fldCharType="begin"/>
      </w:r>
      <w:r w:rsidR="000A6FDD">
        <w:instrText xml:space="preserve"> SEQ Fig._ \* ARABIC </w:instrText>
      </w:r>
      <w:r w:rsidR="000A6FDD">
        <w:fldChar w:fldCharType="separate"/>
      </w:r>
      <w:r w:rsidR="004315BD">
        <w:rPr>
          <w:noProof/>
        </w:rPr>
        <w:t>27</w:t>
      </w:r>
      <w:r w:rsidR="000A6FDD">
        <w:rPr>
          <w:noProof/>
        </w:rPr>
        <w:fldChar w:fldCharType="end"/>
      </w:r>
      <w:r w:rsidRPr="007D340E">
        <w:t xml:space="preserve"> </w:t>
      </w:r>
      <w:r w:rsidRPr="008C51F6">
        <w:t>State Machine Diagram: Manage Resident Account (Log-in)</w:t>
      </w:r>
      <w:commentRangeStart w:id="231"/>
      <w:commentRangeEnd w:id="231"/>
      <w:r>
        <w:rPr>
          <w:rStyle w:val="CommentReference"/>
        </w:rPr>
        <w:commentReference w:id="231"/>
      </w:r>
      <w:bookmarkEnd w:id="230"/>
    </w:p>
    <w:p w:rsidR="007D340E" w:rsidP="007D340E" w:rsidRDefault="001879B6" w14:paraId="7E5CD06E" w14:textId="77777777">
      <w:pPr>
        <w:pStyle w:val="Caption"/>
        <w:keepNext/>
        <w:jc w:val="center"/>
      </w:pPr>
      <w:r w:rsidRPr="00F97983">
        <w:rPr>
          <w:noProof/>
        </w:rPr>
        <w:drawing>
          <wp:inline distT="0" distB="0" distL="0" distR="0" wp14:anchorId="5BF5F471" wp14:editId="05AF8CE3">
            <wp:extent cx="3793788" cy="2038350"/>
            <wp:effectExtent l="76200" t="76200" r="130810" b="133350"/>
            <wp:docPr id="1259646433" name="Picture 12596464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33" name="Picture 1259646433" descr="Diagram&#10;&#10;Description automatically generated"/>
                    <pic:cNvPicPr/>
                  </pic:nvPicPr>
                  <pic:blipFill>
                    <a:blip r:embed="rId49"/>
                    <a:stretch>
                      <a:fillRect/>
                    </a:stretch>
                  </pic:blipFill>
                  <pic:spPr>
                    <a:xfrm>
                      <a:off x="0" y="0"/>
                      <a:ext cx="3811144" cy="2047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8B4D65" w:rsidR="001879B6" w:rsidP="001879B6" w:rsidRDefault="007D340E" w14:paraId="61063C29" w14:textId="49DDAB8D">
      <w:pPr>
        <w:pStyle w:val="Caption"/>
        <w:jc w:val="center"/>
        <w:rPr>
          <w:i w:val="0"/>
          <w:iCs w:val="0"/>
          <w:color w:val="auto"/>
          <w:sz w:val="22"/>
          <w:szCs w:val="22"/>
        </w:rPr>
      </w:pPr>
      <w:bookmarkStart w:name="_Toc150946745" w:id="232"/>
      <w:r>
        <w:t xml:space="preserve">Fig.  </w:t>
      </w:r>
      <w:r w:rsidR="000A6FDD">
        <w:fldChar w:fldCharType="begin"/>
      </w:r>
      <w:r w:rsidR="000A6FDD">
        <w:instrText xml:space="preserve"> SEQ Fig._ \* ARABIC </w:instrText>
      </w:r>
      <w:r w:rsidR="000A6FDD">
        <w:fldChar w:fldCharType="separate"/>
      </w:r>
      <w:r w:rsidR="004315BD">
        <w:rPr>
          <w:noProof/>
        </w:rPr>
        <w:t>28</w:t>
      </w:r>
      <w:r w:rsidR="000A6FDD">
        <w:rPr>
          <w:noProof/>
        </w:rPr>
        <w:fldChar w:fldCharType="end"/>
      </w:r>
      <w:r>
        <w:t xml:space="preserve"> </w:t>
      </w:r>
      <w:r w:rsidRPr="00DD4CE3">
        <w:t>State Machine Diagram: Manage Resident Account (Edit)</w:t>
      </w:r>
      <w:bookmarkEnd w:id="232"/>
    </w:p>
    <w:p w:rsidR="007D340E" w:rsidP="007D340E" w:rsidRDefault="001879B6" w14:paraId="3E6A0B65" w14:textId="77777777">
      <w:pPr>
        <w:keepNext/>
        <w:jc w:val="center"/>
      </w:pPr>
      <w:r w:rsidRPr="001D0C2F">
        <w:rPr>
          <w:noProof/>
        </w:rPr>
        <w:drawing>
          <wp:inline distT="0" distB="0" distL="0" distR="0" wp14:anchorId="3ABCA147" wp14:editId="7183FF33">
            <wp:extent cx="4210293" cy="1847850"/>
            <wp:effectExtent l="76200" t="76200" r="133350" b="13335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50"/>
                    <a:stretch>
                      <a:fillRect/>
                    </a:stretch>
                  </pic:blipFill>
                  <pic:spPr>
                    <a:xfrm>
                      <a:off x="0" y="0"/>
                      <a:ext cx="4232228" cy="18574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50F408F3" w14:textId="4A4109B3">
      <w:pPr>
        <w:pStyle w:val="Caption"/>
        <w:jc w:val="center"/>
      </w:pPr>
      <w:bookmarkStart w:name="_Toc150946746" w:id="233"/>
      <w:r>
        <w:t xml:space="preserve">Fig.  </w:t>
      </w:r>
      <w:r w:rsidR="000A6FDD">
        <w:fldChar w:fldCharType="begin"/>
      </w:r>
      <w:r w:rsidR="000A6FDD">
        <w:instrText xml:space="preserve"> SEQ Fig._ \* ARABIC </w:instrText>
      </w:r>
      <w:r w:rsidR="000A6FDD">
        <w:fldChar w:fldCharType="separate"/>
      </w:r>
      <w:r w:rsidR="004315BD">
        <w:rPr>
          <w:noProof/>
        </w:rPr>
        <w:t>29</w:t>
      </w:r>
      <w:r w:rsidR="000A6FDD">
        <w:rPr>
          <w:noProof/>
        </w:rPr>
        <w:fldChar w:fldCharType="end"/>
      </w:r>
      <w:r>
        <w:t xml:space="preserve"> </w:t>
      </w:r>
      <w:r w:rsidRPr="002E1AFF">
        <w:t>State Machine Diagram: Manage Request</w:t>
      </w:r>
      <w:bookmarkEnd w:id="233"/>
    </w:p>
    <w:p w:rsidR="007D340E" w:rsidP="007D340E" w:rsidRDefault="001879B6" w14:paraId="03A3B308" w14:textId="77777777">
      <w:pPr>
        <w:keepNext/>
        <w:jc w:val="center"/>
      </w:pPr>
      <w:r w:rsidRPr="00A620F0">
        <w:rPr>
          <w:noProof/>
        </w:rPr>
        <w:drawing>
          <wp:inline distT="0" distB="0" distL="0" distR="0" wp14:anchorId="6FE242A2" wp14:editId="56232B79">
            <wp:extent cx="4353910" cy="1742959"/>
            <wp:effectExtent l="76200" t="76200" r="123190" b="12446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1"/>
                    <a:stretch>
                      <a:fillRect/>
                    </a:stretch>
                  </pic:blipFill>
                  <pic:spPr>
                    <a:xfrm>
                      <a:off x="0" y="0"/>
                      <a:ext cx="4367543" cy="17484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7CCDD55C" w14:textId="09E4399F">
      <w:pPr>
        <w:pStyle w:val="Caption"/>
        <w:jc w:val="center"/>
      </w:pPr>
      <w:bookmarkStart w:name="_Toc150946747" w:id="234"/>
      <w:r>
        <w:t xml:space="preserve">Fig.  </w:t>
      </w:r>
      <w:r w:rsidR="000A6FDD">
        <w:fldChar w:fldCharType="begin"/>
      </w:r>
      <w:r w:rsidR="000A6FDD">
        <w:instrText xml:space="preserve"> SEQ Fig._ \* ARABIC </w:instrText>
      </w:r>
      <w:r w:rsidR="000A6FDD">
        <w:fldChar w:fldCharType="separate"/>
      </w:r>
      <w:r w:rsidR="004315BD">
        <w:rPr>
          <w:noProof/>
        </w:rPr>
        <w:t>30</w:t>
      </w:r>
      <w:r w:rsidR="000A6FDD">
        <w:rPr>
          <w:noProof/>
        </w:rPr>
        <w:fldChar w:fldCharType="end"/>
      </w:r>
      <w:r w:rsidRPr="008B4D65" w:rsidR="001879B6">
        <w:t xml:space="preserve"> State Machine Diagram: Manage </w:t>
      </w:r>
      <w:r w:rsidRPr="008657EE">
        <w:t>Concern</w:t>
      </w:r>
      <w:bookmarkEnd w:id="234"/>
    </w:p>
    <w:p w:rsidR="007D340E" w:rsidP="007D340E" w:rsidRDefault="001879B6" w14:paraId="1060FA83" w14:textId="77777777">
      <w:pPr>
        <w:keepNext/>
        <w:jc w:val="center"/>
      </w:pPr>
      <w:r>
        <w:rPr>
          <w:noProof/>
        </w:rPr>
        <w:drawing>
          <wp:inline distT="0" distB="0" distL="0" distR="0" wp14:anchorId="1E47AD15" wp14:editId="3EC7B63A">
            <wp:extent cx="4067810" cy="2293794"/>
            <wp:effectExtent l="76200" t="76200" r="142240" b="12573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4445" cy="2308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4E423A79" w14:textId="6CA46544">
      <w:pPr>
        <w:pStyle w:val="Caption"/>
        <w:jc w:val="center"/>
      </w:pPr>
      <w:bookmarkStart w:name="_Toc150946748" w:id="235"/>
      <w:r>
        <w:t xml:space="preserve">Fig.  </w:t>
      </w:r>
      <w:r w:rsidR="000A6FDD">
        <w:fldChar w:fldCharType="begin"/>
      </w:r>
      <w:r w:rsidR="000A6FDD">
        <w:instrText xml:space="preserve"> SEQ Fig._ \* ARABIC </w:instrText>
      </w:r>
      <w:r w:rsidR="000A6FDD">
        <w:fldChar w:fldCharType="separate"/>
      </w:r>
      <w:r w:rsidR="004315BD">
        <w:rPr>
          <w:noProof/>
        </w:rPr>
        <w:t>31</w:t>
      </w:r>
      <w:r w:rsidR="000A6FDD">
        <w:rPr>
          <w:noProof/>
        </w:rPr>
        <w:fldChar w:fldCharType="end"/>
      </w:r>
      <w:r w:rsidRPr="008B4D65" w:rsidR="001879B6">
        <w:t xml:space="preserve"> State Machine Diagram: Manage </w:t>
      </w:r>
      <w:r w:rsidRPr="00DC239B">
        <w:t>Employee Account</w:t>
      </w:r>
      <w:bookmarkEnd w:id="235"/>
    </w:p>
    <w:p w:rsidR="007D340E" w:rsidP="007D340E" w:rsidRDefault="001879B6" w14:paraId="09277F41" w14:textId="77777777">
      <w:pPr>
        <w:keepNext/>
        <w:jc w:val="center"/>
      </w:pPr>
      <w:r>
        <w:rPr>
          <w:noProof/>
        </w:rPr>
        <w:drawing>
          <wp:inline distT="0" distB="0" distL="0" distR="0" wp14:anchorId="0EA6A05F" wp14:editId="1E5DA368">
            <wp:extent cx="3570361" cy="1943100"/>
            <wp:effectExtent l="76200" t="76200" r="125730" b="13335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9743" cy="19482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2BD658E7" w14:textId="342E9FCA">
      <w:pPr>
        <w:pStyle w:val="Caption"/>
        <w:jc w:val="center"/>
      </w:pPr>
      <w:bookmarkStart w:name="_Toc150946749" w:id="236"/>
      <w:r>
        <w:t xml:space="preserve">Fig.  </w:t>
      </w:r>
      <w:r w:rsidR="000A6FDD">
        <w:fldChar w:fldCharType="begin"/>
      </w:r>
      <w:r w:rsidR="000A6FDD">
        <w:instrText xml:space="preserve"> SEQ Fig._ \* ARABIC </w:instrText>
      </w:r>
      <w:r w:rsidR="000A6FDD">
        <w:fldChar w:fldCharType="separate"/>
      </w:r>
      <w:r w:rsidR="004315BD">
        <w:rPr>
          <w:noProof/>
        </w:rPr>
        <w:t>32</w:t>
      </w:r>
      <w:r w:rsidR="000A6FDD">
        <w:rPr>
          <w:noProof/>
        </w:rPr>
        <w:fldChar w:fldCharType="end"/>
      </w:r>
      <w:r w:rsidRPr="008B4D65" w:rsidR="001879B6">
        <w:t xml:space="preserve"> State Machine Diagram: Manage </w:t>
      </w:r>
      <w:r w:rsidRPr="00E40008">
        <w:t>Barangay Secretary</w:t>
      </w:r>
      <w:r w:rsidRPr="008B4D65" w:rsidR="001879B6">
        <w:t xml:space="preserve"> Account</w:t>
      </w:r>
      <w:r w:rsidRPr="00E40008">
        <w:t>.</w:t>
      </w:r>
      <w:bookmarkEnd w:id="236"/>
    </w:p>
    <w:p w:rsidR="007D340E" w:rsidP="007D340E" w:rsidRDefault="001879B6" w14:paraId="5E61F5C5" w14:textId="77777777">
      <w:pPr>
        <w:keepNext/>
        <w:jc w:val="center"/>
      </w:pPr>
      <w:r>
        <w:rPr>
          <w:noProof/>
        </w:rPr>
        <w:drawing>
          <wp:inline distT="0" distB="0" distL="0" distR="0" wp14:anchorId="58DF0947" wp14:editId="7DCF8CE8">
            <wp:extent cx="3752850" cy="2247701"/>
            <wp:effectExtent l="76200" t="76200" r="133350" b="133985"/>
            <wp:docPr id="793315844" name="Picture 7933158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44" name="Picture 793315844" descr="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71512" cy="22588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57FC46AB" w14:textId="5399262F">
      <w:pPr>
        <w:pStyle w:val="Caption"/>
        <w:jc w:val="center"/>
      </w:pPr>
      <w:bookmarkStart w:name="_Toc150946750" w:id="237"/>
      <w:r>
        <w:t xml:space="preserve">Fig.  </w:t>
      </w:r>
      <w:r w:rsidR="000A6FDD">
        <w:fldChar w:fldCharType="begin"/>
      </w:r>
      <w:r w:rsidR="000A6FDD">
        <w:instrText xml:space="preserve"> SEQ Fig._ \* ARABIC </w:instrText>
      </w:r>
      <w:r w:rsidR="000A6FDD">
        <w:fldChar w:fldCharType="separate"/>
      </w:r>
      <w:r w:rsidR="004315BD">
        <w:rPr>
          <w:noProof/>
        </w:rPr>
        <w:t>33</w:t>
      </w:r>
      <w:r w:rsidR="000A6FDD">
        <w:rPr>
          <w:noProof/>
        </w:rPr>
        <w:fldChar w:fldCharType="end"/>
      </w:r>
      <w:r w:rsidRPr="008B4D65" w:rsidR="001879B6">
        <w:t xml:space="preserve"> State Machine Diagram: Manage Barangay Secretary Account</w:t>
      </w:r>
      <w:r w:rsidRPr="005B6076">
        <w:t xml:space="preserve"> Edit</w:t>
      </w:r>
      <w:bookmarkEnd w:id="237"/>
    </w:p>
    <w:p w:rsidR="007D340E" w:rsidP="007D340E" w:rsidRDefault="001879B6" w14:paraId="437462CB" w14:textId="77777777">
      <w:pPr>
        <w:keepNext/>
        <w:jc w:val="center"/>
      </w:pPr>
      <w:r>
        <w:rPr>
          <w:noProof/>
        </w:rPr>
        <w:drawing>
          <wp:inline distT="0" distB="0" distL="0" distR="0" wp14:anchorId="1A5A0BDC" wp14:editId="25FD3463">
            <wp:extent cx="4476750" cy="1805049"/>
            <wp:effectExtent l="76200" t="76200" r="133350" b="138430"/>
            <wp:docPr id="1531385626" name="Picture 153138562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85626" name="Picture 1531385626" descr="A diagram of a company&#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85455" cy="18085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3C30620F" w14:textId="47F513DC">
      <w:pPr>
        <w:pStyle w:val="Caption"/>
        <w:jc w:val="center"/>
      </w:pPr>
      <w:bookmarkStart w:name="_Toc150946751" w:id="238"/>
      <w:r>
        <w:t xml:space="preserve">Fig.  </w:t>
      </w:r>
      <w:r w:rsidR="000A6FDD">
        <w:fldChar w:fldCharType="begin"/>
      </w:r>
      <w:r w:rsidR="000A6FDD">
        <w:instrText xml:space="preserve"> SEQ Fig._ \* ARABIC </w:instrText>
      </w:r>
      <w:r w:rsidR="000A6FDD">
        <w:fldChar w:fldCharType="separate"/>
      </w:r>
      <w:r w:rsidR="004315BD">
        <w:rPr>
          <w:noProof/>
        </w:rPr>
        <w:t>34</w:t>
      </w:r>
      <w:r w:rsidR="000A6FDD">
        <w:rPr>
          <w:noProof/>
        </w:rPr>
        <w:fldChar w:fldCharType="end"/>
      </w:r>
      <w:r>
        <w:t xml:space="preserve"> </w:t>
      </w:r>
      <w:r w:rsidRPr="008F52E8">
        <w:t>State Machine Diagram: Process Request</w:t>
      </w:r>
      <w:bookmarkEnd w:id="238"/>
    </w:p>
    <w:p w:rsidR="007D340E" w:rsidP="007D340E" w:rsidRDefault="001879B6" w14:paraId="1E104910" w14:textId="77777777">
      <w:pPr>
        <w:keepNext/>
        <w:jc w:val="center"/>
      </w:pPr>
      <w:r w:rsidRPr="00795A8E">
        <w:rPr>
          <w:noProof/>
        </w:rPr>
        <w:drawing>
          <wp:inline distT="0" distB="0" distL="0" distR="0" wp14:anchorId="21292544" wp14:editId="4287582D">
            <wp:extent cx="3028950" cy="1134562"/>
            <wp:effectExtent l="76200" t="76200" r="133350" b="1422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6"/>
                    <a:stretch>
                      <a:fillRect/>
                    </a:stretch>
                  </pic:blipFill>
                  <pic:spPr>
                    <a:xfrm>
                      <a:off x="0" y="0"/>
                      <a:ext cx="3058035" cy="1145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439B86D5" w14:textId="26486E0D">
      <w:pPr>
        <w:pStyle w:val="Caption"/>
        <w:jc w:val="center"/>
      </w:pPr>
      <w:bookmarkStart w:name="_Toc150946752" w:id="239"/>
      <w:r>
        <w:t xml:space="preserve">Fig.  </w:t>
      </w:r>
      <w:r w:rsidR="000A6FDD">
        <w:fldChar w:fldCharType="begin"/>
      </w:r>
      <w:r w:rsidR="000A6FDD">
        <w:instrText xml:space="preserve"> SEQ Fig._ \* ARABIC </w:instrText>
      </w:r>
      <w:r w:rsidR="000A6FDD">
        <w:fldChar w:fldCharType="separate"/>
      </w:r>
      <w:r w:rsidR="004315BD">
        <w:rPr>
          <w:noProof/>
        </w:rPr>
        <w:t>35</w:t>
      </w:r>
      <w:r w:rsidR="000A6FDD">
        <w:rPr>
          <w:noProof/>
        </w:rPr>
        <w:fldChar w:fldCharType="end"/>
      </w:r>
      <w:r w:rsidRPr="008B4D65" w:rsidR="001879B6">
        <w:t xml:space="preserve"> State Machine Diagram: Process </w:t>
      </w:r>
      <w:r w:rsidRPr="00473D90">
        <w:t>Concern</w:t>
      </w:r>
      <w:bookmarkEnd w:id="239"/>
    </w:p>
    <w:p w:rsidR="007D340E" w:rsidP="007D340E" w:rsidRDefault="001879B6" w14:paraId="6C9B49C9" w14:textId="77777777">
      <w:pPr>
        <w:keepNext/>
        <w:jc w:val="center"/>
      </w:pPr>
      <w:r>
        <w:rPr>
          <w:noProof/>
        </w:rPr>
        <w:drawing>
          <wp:inline distT="0" distB="0" distL="0" distR="0" wp14:anchorId="5D4E9235" wp14:editId="450683DB">
            <wp:extent cx="3048000" cy="1476458"/>
            <wp:effectExtent l="76200" t="76200" r="133350" b="142875"/>
            <wp:docPr id="793315849" name="Picture 7933158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49" name="Picture 793315849" descr="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4611" cy="14845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027E278D" w14:textId="3DE88883">
      <w:pPr>
        <w:pStyle w:val="Caption"/>
        <w:jc w:val="center"/>
      </w:pPr>
      <w:bookmarkStart w:name="_Toc150946753" w:id="240"/>
      <w:r>
        <w:t xml:space="preserve">Fig.  </w:t>
      </w:r>
      <w:r w:rsidR="000A6FDD">
        <w:fldChar w:fldCharType="begin"/>
      </w:r>
      <w:r w:rsidR="000A6FDD">
        <w:instrText xml:space="preserve"> SEQ Fig._ \* ARABIC </w:instrText>
      </w:r>
      <w:r w:rsidR="000A6FDD">
        <w:fldChar w:fldCharType="separate"/>
      </w:r>
      <w:r w:rsidR="004315BD">
        <w:rPr>
          <w:noProof/>
        </w:rPr>
        <w:t>36</w:t>
      </w:r>
      <w:r w:rsidR="000A6FDD">
        <w:rPr>
          <w:noProof/>
        </w:rPr>
        <w:fldChar w:fldCharType="end"/>
      </w:r>
      <w:r>
        <w:t xml:space="preserve"> </w:t>
      </w:r>
      <w:r w:rsidRPr="009E1D2A">
        <w:t>State Machine Diagram: Manage Employee Account (Log-in)</w:t>
      </w:r>
      <w:bookmarkEnd w:id="240"/>
    </w:p>
    <w:p w:rsidR="007D340E" w:rsidP="007D340E" w:rsidRDefault="001879B6" w14:paraId="3A1CD658" w14:textId="77777777">
      <w:pPr>
        <w:pStyle w:val="Caption"/>
        <w:keepNext/>
        <w:jc w:val="center"/>
      </w:pPr>
      <w:r>
        <w:rPr>
          <w:noProof/>
        </w:rPr>
        <w:drawing>
          <wp:inline distT="0" distB="0" distL="0" distR="0" wp14:anchorId="3E345D9C" wp14:editId="79F80202">
            <wp:extent cx="2795723" cy="1653540"/>
            <wp:effectExtent l="76200" t="76200" r="138430" b="137160"/>
            <wp:docPr id="793315850" name="Picture 7933158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0" name="Picture 793315850" descr="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28646" cy="16730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2DA73D5B" w14:textId="4954EBBE">
      <w:pPr>
        <w:pStyle w:val="Caption"/>
        <w:jc w:val="center"/>
      </w:pPr>
      <w:bookmarkStart w:name="_Toc150946754" w:id="241"/>
      <w:r>
        <w:t xml:space="preserve">Fig. </w:t>
      </w:r>
      <w:r w:rsidR="001879B6">
        <w:t xml:space="preserve"> </w:t>
      </w:r>
      <w:r w:rsidR="000A6FDD">
        <w:fldChar w:fldCharType="begin"/>
      </w:r>
      <w:r w:rsidR="000A6FDD">
        <w:instrText xml:space="preserve"> SEQ Fig._ \* ARABIC </w:instrText>
      </w:r>
      <w:r w:rsidR="000A6FDD">
        <w:fldChar w:fldCharType="separate"/>
      </w:r>
      <w:r w:rsidR="004315BD">
        <w:rPr>
          <w:noProof/>
        </w:rPr>
        <w:t>37</w:t>
      </w:r>
      <w:r w:rsidR="000A6FDD">
        <w:rPr>
          <w:noProof/>
        </w:rPr>
        <w:fldChar w:fldCharType="end"/>
      </w:r>
      <w:r w:rsidRPr="00F273F6" w:rsidR="001879B6">
        <w:t xml:space="preserve"> State Machine Diagram: Manage Employee Account (</w:t>
      </w:r>
      <w:r w:rsidRPr="008362BD">
        <w:t>Edit)</w:t>
      </w:r>
      <w:bookmarkEnd w:id="241"/>
    </w:p>
    <w:p w:rsidR="007D340E" w:rsidP="007D340E" w:rsidRDefault="001879B6" w14:paraId="61670C2D" w14:textId="77777777">
      <w:pPr>
        <w:keepNext/>
        <w:jc w:val="center"/>
      </w:pPr>
      <w:r w:rsidRPr="001E521A">
        <w:rPr>
          <w:noProof/>
        </w:rPr>
        <w:drawing>
          <wp:inline distT="0" distB="0" distL="0" distR="0" wp14:anchorId="3A720CD9" wp14:editId="4463C011">
            <wp:extent cx="3150931" cy="1661160"/>
            <wp:effectExtent l="76200" t="76200" r="125730" b="129540"/>
            <wp:docPr id="814679893" name="Picture 814679893" descr="A diagram of a pay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9893" name="Picture 814679893" descr="A diagram of a payment process&#10;&#10;Description automatically generated"/>
                    <pic:cNvPicPr/>
                  </pic:nvPicPr>
                  <pic:blipFill>
                    <a:blip r:embed="rId59"/>
                    <a:stretch>
                      <a:fillRect/>
                    </a:stretch>
                  </pic:blipFill>
                  <pic:spPr>
                    <a:xfrm>
                      <a:off x="0" y="0"/>
                      <a:ext cx="3167987" cy="16701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35859A9E" w14:textId="25D3FFAF">
      <w:pPr>
        <w:pStyle w:val="Caption"/>
        <w:jc w:val="center"/>
      </w:pPr>
      <w:bookmarkStart w:name="_Toc150946755" w:id="242"/>
      <w:r>
        <w:t xml:space="preserve">Fig.  </w:t>
      </w:r>
      <w:r w:rsidR="000A6FDD">
        <w:fldChar w:fldCharType="begin"/>
      </w:r>
      <w:r w:rsidR="000A6FDD">
        <w:instrText xml:space="preserve"> SEQ Fig._ \* ARABIC </w:instrText>
      </w:r>
      <w:r w:rsidR="000A6FDD">
        <w:fldChar w:fldCharType="separate"/>
      </w:r>
      <w:r w:rsidR="004315BD">
        <w:rPr>
          <w:noProof/>
        </w:rPr>
        <w:t>38</w:t>
      </w:r>
      <w:r w:rsidR="000A6FDD">
        <w:rPr>
          <w:noProof/>
        </w:rPr>
        <w:fldChar w:fldCharType="end"/>
      </w:r>
      <w:r>
        <w:t xml:space="preserve"> </w:t>
      </w:r>
      <w:r w:rsidRPr="00655A43">
        <w:t>Online Payment</w:t>
      </w:r>
      <w:bookmarkEnd w:id="242"/>
    </w:p>
    <w:p w:rsidR="001879B6" w:rsidP="001879B6" w:rsidRDefault="001879B6" w14:paraId="6E06387B" w14:textId="77777777">
      <w:pPr>
        <w:pStyle w:val="Heading3"/>
        <w:ind w:left="1080"/>
      </w:pPr>
      <w:bookmarkStart w:name="_Toc150947809" w:id="243"/>
      <w:r>
        <w:t>Use Case Package Diagram</w:t>
      </w:r>
      <w:bookmarkEnd w:id="243"/>
    </w:p>
    <w:p w:rsidRPr="00D47653" w:rsidR="001879B6" w:rsidP="001879B6" w:rsidRDefault="001879B6" w14:paraId="7FB1C35C" w14:textId="0ED36079"/>
    <w:p w:rsidR="007D340E" w:rsidP="007D340E" w:rsidRDefault="000C7391" w14:paraId="0DB428D6" w14:textId="77777777">
      <w:pPr>
        <w:keepNext/>
        <w:jc w:val="center"/>
      </w:pPr>
      <w:r>
        <w:rPr>
          <w:noProof/>
        </w:rPr>
        <w:drawing>
          <wp:inline distT="0" distB="0" distL="0" distR="0" wp14:anchorId="65EEB5C9" wp14:editId="40223E81">
            <wp:extent cx="5943600" cy="6713855"/>
            <wp:effectExtent l="76200" t="76200" r="133350" b="125095"/>
            <wp:docPr id="238288460" name="Picture 23828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6713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61A0AA37" w14:textId="4A791010">
      <w:pPr>
        <w:pStyle w:val="Caption"/>
        <w:jc w:val="center"/>
      </w:pPr>
      <w:bookmarkStart w:name="_Toc150946756" w:id="244"/>
      <w:r>
        <w:t xml:space="preserve">Fig.  </w:t>
      </w:r>
      <w:r w:rsidR="000A6FDD">
        <w:fldChar w:fldCharType="begin"/>
      </w:r>
      <w:r w:rsidR="000A6FDD">
        <w:instrText xml:space="preserve"> SEQ Fig._ \* ARABIC </w:instrText>
      </w:r>
      <w:r w:rsidR="000A6FDD">
        <w:fldChar w:fldCharType="separate"/>
      </w:r>
      <w:r w:rsidR="004315BD">
        <w:rPr>
          <w:noProof/>
        </w:rPr>
        <w:t>39</w:t>
      </w:r>
      <w:r w:rsidR="000A6FDD">
        <w:rPr>
          <w:noProof/>
        </w:rPr>
        <w:fldChar w:fldCharType="end"/>
      </w:r>
      <w:r>
        <w:t xml:space="preserve"> </w:t>
      </w:r>
      <w:r w:rsidRPr="00C62A4A">
        <w:t>Use Case Package Diagram</w:t>
      </w:r>
      <w:bookmarkEnd w:id="244"/>
    </w:p>
    <w:p w:rsidR="001879B6" w:rsidP="001879B6" w:rsidRDefault="001879B6" w14:paraId="2E209C60" w14:textId="77777777">
      <w:r>
        <w:br w:type="page"/>
      </w:r>
    </w:p>
    <w:p w:rsidRPr="00944DD3" w:rsidR="001879B6" w:rsidP="001879B6" w:rsidRDefault="001879B6" w14:paraId="341BE2B9" w14:textId="77777777"/>
    <w:p w:rsidR="001879B6" w:rsidP="001879B6" w:rsidRDefault="001879B6" w14:paraId="2CD59080" w14:textId="77777777">
      <w:pPr>
        <w:pStyle w:val="Heading3"/>
        <w:ind w:left="1080"/>
      </w:pPr>
      <w:bookmarkStart w:name="_Toc150947810" w:id="245"/>
      <w:r>
        <w:t>Component Diagram</w:t>
      </w:r>
      <w:bookmarkEnd w:id="245"/>
    </w:p>
    <w:p w:rsidRPr="00F9738A" w:rsidR="001879B6" w:rsidP="001879B6" w:rsidRDefault="001879B6" w14:paraId="1815484F" w14:textId="39C1C818"/>
    <w:p w:rsidR="007D340E" w:rsidP="007D340E" w:rsidRDefault="001879B6" w14:paraId="38F247A9" w14:textId="77777777">
      <w:pPr>
        <w:keepNext/>
        <w:jc w:val="center"/>
      </w:pPr>
      <w:r>
        <w:rPr>
          <w:noProof/>
        </w:rPr>
        <w:drawing>
          <wp:inline distT="0" distB="0" distL="0" distR="0" wp14:anchorId="6F30CF8E" wp14:editId="3E977BB0">
            <wp:extent cx="5937885" cy="5992495"/>
            <wp:effectExtent l="76200" t="76200" r="139065" b="141605"/>
            <wp:docPr id="1399087190" name="Picture 139908719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87190" name="Picture 1399087190" descr="A diagram of a company&#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5992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0383AEF5" w14:textId="7277BE78">
      <w:pPr>
        <w:pStyle w:val="Caption"/>
        <w:jc w:val="center"/>
      </w:pPr>
      <w:bookmarkStart w:name="_Toc150946757" w:id="246"/>
      <w:r>
        <w:t xml:space="preserve">Fig.  </w:t>
      </w:r>
      <w:r w:rsidR="000A6FDD">
        <w:fldChar w:fldCharType="begin"/>
      </w:r>
      <w:r w:rsidR="000A6FDD">
        <w:instrText xml:space="preserve"> SEQ Fig._ \* ARABIC </w:instrText>
      </w:r>
      <w:r w:rsidR="000A6FDD">
        <w:fldChar w:fldCharType="separate"/>
      </w:r>
      <w:r w:rsidR="004315BD">
        <w:rPr>
          <w:noProof/>
        </w:rPr>
        <w:t>40</w:t>
      </w:r>
      <w:r w:rsidR="000A6FDD">
        <w:rPr>
          <w:noProof/>
        </w:rPr>
        <w:fldChar w:fldCharType="end"/>
      </w:r>
      <w:r>
        <w:t xml:space="preserve"> </w:t>
      </w:r>
      <w:r w:rsidRPr="00645CA4">
        <w:t>Component Diagram</w:t>
      </w:r>
      <w:bookmarkEnd w:id="246"/>
    </w:p>
    <w:p w:rsidR="001879B6" w:rsidP="001879B6" w:rsidRDefault="001879B6" w14:paraId="1D85E1E9" w14:textId="77777777">
      <w:pPr>
        <w:jc w:val="center"/>
      </w:pPr>
    </w:p>
    <w:p w:rsidR="001879B6" w:rsidP="001879B6" w:rsidRDefault="001879B6" w14:paraId="343865E9" w14:textId="77777777"/>
    <w:p w:rsidRPr="00944DD3" w:rsidR="001879B6" w:rsidP="001879B6" w:rsidRDefault="001879B6" w14:paraId="72AA734F" w14:textId="77777777">
      <w:pPr>
        <w:jc w:val="center"/>
      </w:pPr>
    </w:p>
    <w:p w:rsidR="001879B6" w:rsidP="001879B6" w:rsidRDefault="001879B6" w14:paraId="10168B79" w14:textId="77777777">
      <w:pPr>
        <w:pStyle w:val="Heading3"/>
        <w:ind w:left="1080"/>
      </w:pPr>
      <w:bookmarkStart w:name="_Toc150947811" w:id="247"/>
      <w:r>
        <w:t>Deployment Diagram</w:t>
      </w:r>
      <w:bookmarkEnd w:id="247"/>
    </w:p>
    <w:p w:rsidRPr="00944DD3" w:rsidR="001879B6" w:rsidP="001879B6" w:rsidRDefault="001879B6" w14:paraId="4BF1587A" w14:textId="69B898C2"/>
    <w:p w:rsidR="007D340E" w:rsidP="007D340E" w:rsidRDefault="001879B6" w14:paraId="02D2BBC1" w14:textId="77777777">
      <w:pPr>
        <w:keepNext/>
      </w:pPr>
      <w:r>
        <w:rPr>
          <w:noProof/>
        </w:rPr>
        <w:drawing>
          <wp:inline distT="0" distB="0" distL="0" distR="0" wp14:anchorId="5470E794" wp14:editId="0A70EE0A">
            <wp:extent cx="5943600" cy="2438400"/>
            <wp:effectExtent l="76200" t="76200" r="133350" b="133350"/>
            <wp:docPr id="527597040" name="Picture 5275970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97040" name="Picture 527597040" descr="A screenshot of a computer pro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9B6" w:rsidP="007D340E" w:rsidRDefault="007D340E" w14:paraId="04DC3104" w14:textId="1CD85341">
      <w:pPr>
        <w:pStyle w:val="Caption"/>
        <w:jc w:val="center"/>
      </w:pPr>
      <w:bookmarkStart w:name="_Toc150946758" w:id="248"/>
      <w:r>
        <w:t xml:space="preserve">Fig.  </w:t>
      </w:r>
      <w:r w:rsidR="000A6FDD">
        <w:fldChar w:fldCharType="begin"/>
      </w:r>
      <w:r w:rsidR="000A6FDD">
        <w:instrText xml:space="preserve"> SEQ Fig._ \* ARABIC </w:instrText>
      </w:r>
      <w:r w:rsidR="000A6FDD">
        <w:fldChar w:fldCharType="separate"/>
      </w:r>
      <w:r w:rsidR="004315BD">
        <w:rPr>
          <w:noProof/>
        </w:rPr>
        <w:t>41</w:t>
      </w:r>
      <w:r w:rsidR="000A6FDD">
        <w:rPr>
          <w:noProof/>
        </w:rPr>
        <w:fldChar w:fldCharType="end"/>
      </w:r>
      <w:r>
        <w:t xml:space="preserve"> </w:t>
      </w:r>
      <w:r w:rsidRPr="00542E7E">
        <w:t>Deployment Diagram</w:t>
      </w:r>
      <w:bookmarkEnd w:id="248"/>
    </w:p>
    <w:p w:rsidR="001879B6" w:rsidP="001879B6" w:rsidRDefault="001879B6" w14:paraId="597084B7" w14:textId="77777777"/>
    <w:p w:rsidRPr="00A12E73" w:rsidR="001879B6" w:rsidP="001879B6" w:rsidRDefault="001879B6" w14:paraId="4CA0543F" w14:textId="77777777">
      <w:pPr>
        <w:sectPr w:rsidRPr="00A12E73" w:rsidR="001879B6">
          <w:footerReference w:type="default" r:id="rId63"/>
          <w:pgSz w:w="12240" w:h="15840" w:orient="portrait"/>
          <w:pgMar w:top="1440" w:right="1440" w:bottom="1440" w:left="1440" w:header="708" w:footer="708" w:gutter="0"/>
          <w:cols w:space="708"/>
          <w:docGrid w:linePitch="360"/>
        </w:sectPr>
      </w:pPr>
    </w:p>
    <w:p w:rsidR="001879B6" w:rsidP="001879B6" w:rsidRDefault="001879B6" w14:paraId="3DCCC0B7" w14:textId="77777777">
      <w:pPr>
        <w:pStyle w:val="Heading1"/>
      </w:pPr>
      <w:bookmarkStart w:name="_Toc150947812" w:id="249"/>
      <w:r>
        <w:t>Results and Discussion</w:t>
      </w:r>
      <w:bookmarkEnd w:id="249"/>
    </w:p>
    <w:p w:rsidRPr="00D658CA" w:rsidR="001879B6" w:rsidP="001879B6" w:rsidRDefault="001879B6" w14:paraId="7309FF6C" w14:textId="77777777"/>
    <w:p w:rsidR="001879B6" w:rsidP="001879B6" w:rsidRDefault="001879B6" w14:paraId="6198D55B" w14:textId="6D724CBB">
      <w:pPr>
        <w:spacing w:line="360" w:lineRule="auto"/>
        <w:ind w:firstLine="284"/>
        <w:jc w:val="both"/>
      </w:pPr>
      <w:r>
        <w:t xml:space="preserve">This chapter will discuss what the team has accomplished so far. This chapter contains the progress and changes the team achieved </w:t>
      </w:r>
      <w:r w:rsidR="42A2B48C">
        <w:t xml:space="preserve">and </w:t>
      </w:r>
      <w:r>
        <w:t xml:space="preserve">the plan and list of objectives that </w:t>
      </w:r>
      <w:r w:rsidR="42A2B48C">
        <w:t>they</w:t>
      </w:r>
      <w:r>
        <w:t xml:space="preserve"> will do next. </w:t>
      </w:r>
    </w:p>
    <w:p w:rsidR="001879B6" w:rsidP="001879B6" w:rsidRDefault="001879B6" w14:paraId="3F3DFF77" w14:textId="77777777">
      <w:pPr>
        <w:pStyle w:val="Heading2"/>
        <w:ind w:left="851" w:hanging="567"/>
      </w:pPr>
      <w:bookmarkStart w:name="_Toc150947813" w:id="250"/>
      <w:r>
        <w:t>Release Plan</w:t>
      </w:r>
      <w:bookmarkEnd w:id="250"/>
    </w:p>
    <w:p w:rsidR="001879B6" w:rsidP="001879B6" w:rsidRDefault="001879B6" w14:paraId="487E584A" w14:textId="77777777"/>
    <w:p w:rsidR="001879B6" w:rsidP="001879B6" w:rsidRDefault="001879B6" w14:paraId="320DE37A" w14:textId="77777777">
      <w:pPr>
        <w:spacing w:after="0" w:line="360" w:lineRule="auto"/>
        <w:textAlignment w:val="baseline"/>
        <w:rPr>
          <w:rFonts w:eastAsia="Times New Roman" w:cs="Arial"/>
          <w:lang w:eastAsia="en-PH"/>
        </w:rPr>
      </w:pPr>
      <w:r w:rsidRPr="45C728E5">
        <w:rPr>
          <w:rFonts w:eastAsia="Times New Roman" w:cs="Arial"/>
          <w:b/>
          <w:bCs/>
          <w:color w:val="000000" w:themeColor="text1"/>
          <w:lang w:val="en-US" w:eastAsia="en-PH"/>
        </w:rPr>
        <w:t>RELEASE 1</w:t>
      </w:r>
      <w:r w:rsidRPr="45C728E5">
        <w:rPr>
          <w:rFonts w:eastAsia="Times New Roman" w:cs="Arial"/>
          <w:b/>
          <w:bCs/>
          <w:color w:val="000000" w:themeColor="text1"/>
          <w:lang w:eastAsia="en-PH"/>
        </w:rPr>
        <w:t> </w:t>
      </w:r>
      <w:r w:rsidRPr="00DE5990">
        <w:rPr>
          <w:rFonts w:eastAsia="Times New Roman" w:cs="Arial"/>
          <w:lang w:eastAsia="en-PH"/>
        </w:rPr>
        <w:t> </w:t>
      </w:r>
    </w:p>
    <w:p w:rsidR="001879B6" w:rsidP="001879B6" w:rsidRDefault="001879B6" w14:paraId="59DC9BEE" w14:textId="77777777">
      <w:pPr>
        <w:pStyle w:val="ListParagraph"/>
        <w:numPr>
          <w:ilvl w:val="0"/>
          <w:numId w:val="15"/>
        </w:numPr>
        <w:spacing w:line="360" w:lineRule="auto"/>
        <w:jc w:val="both"/>
        <w:rPr>
          <w:rFonts w:eastAsia="Times New Roman" w:cs="Arial"/>
          <w:lang w:eastAsia="en-PH"/>
        </w:rPr>
      </w:pPr>
      <w:r w:rsidRPr="5411AC6B">
        <w:rPr>
          <w:rFonts w:eastAsia="Times New Roman" w:cs="Arial"/>
          <w:lang w:eastAsia="en-PH"/>
        </w:rPr>
        <w:t xml:space="preserve">Residents can visit the website and view the home page, contact page, safety section page, and about us page. </w:t>
      </w:r>
    </w:p>
    <w:p w:rsidR="001879B6" w:rsidP="001879B6" w:rsidRDefault="001879B6" w14:paraId="7F56E6C7" w14:textId="77777777">
      <w:pPr>
        <w:pStyle w:val="ListParagraph"/>
        <w:numPr>
          <w:ilvl w:val="0"/>
          <w:numId w:val="15"/>
        </w:numPr>
        <w:spacing w:line="360" w:lineRule="auto"/>
        <w:jc w:val="both"/>
        <w:rPr>
          <w:rFonts w:eastAsia="Times New Roman" w:cs="Arial"/>
          <w:lang w:eastAsia="en-PH"/>
        </w:rPr>
      </w:pPr>
      <w:r w:rsidRPr="5411AC6B">
        <w:rPr>
          <w:rFonts w:eastAsia="Times New Roman" w:cs="Arial"/>
          <w:lang w:eastAsia="en-PH"/>
        </w:rPr>
        <w:t>Residents can register on the web app.</w:t>
      </w:r>
    </w:p>
    <w:p w:rsidRPr="00AB78A9" w:rsidR="001879B6" w:rsidP="001879B6" w:rsidRDefault="001879B6" w14:paraId="43E06105" w14:textId="77777777">
      <w:pPr>
        <w:pStyle w:val="ListParagraph"/>
        <w:numPr>
          <w:ilvl w:val="0"/>
          <w:numId w:val="15"/>
        </w:numPr>
        <w:spacing w:line="360" w:lineRule="auto"/>
        <w:jc w:val="both"/>
        <w:rPr>
          <w:rFonts w:eastAsia="Times New Roman" w:cs="Arial"/>
          <w:lang w:eastAsia="en-PH"/>
        </w:rPr>
      </w:pPr>
      <w:r w:rsidRPr="5411AC6B">
        <w:rPr>
          <w:rFonts w:eastAsia="Times New Roman" w:cs="Arial"/>
          <w:lang w:eastAsia="en-PH"/>
        </w:rPr>
        <w:t>Residents can access their resident profile by logging</w:t>
      </w:r>
      <w:ins w:author="Izza Jean Celeste" w:date="2023-11-03T20:16:00Z" w:id="251">
        <w:r>
          <w:rPr>
            <w:rFonts w:eastAsia="Times New Roman" w:cs="Arial"/>
            <w:lang w:eastAsia="en-PH"/>
          </w:rPr>
          <w:t xml:space="preserve"> </w:t>
        </w:r>
      </w:ins>
      <w:del w:author="Izza Jean Celeste" w:date="2023-11-03T20:16:00Z" w:id="252">
        <w:r w:rsidRPr="5411AC6B" w:rsidDel="006A2ED0">
          <w:rPr>
            <w:rFonts w:eastAsia="Times New Roman" w:cs="Arial"/>
            <w:lang w:eastAsia="en-PH"/>
          </w:rPr>
          <w:delText>-</w:delText>
        </w:r>
      </w:del>
      <w:r w:rsidRPr="5411AC6B">
        <w:rPr>
          <w:rFonts w:eastAsia="Times New Roman" w:cs="Arial"/>
          <w:lang w:eastAsia="en-PH"/>
        </w:rPr>
        <w:t>in using email and password.</w:t>
      </w:r>
    </w:p>
    <w:p w:rsidR="001879B6" w:rsidP="001879B6" w:rsidRDefault="001879B6" w14:paraId="11F6D90E" w14:textId="77777777">
      <w:pPr>
        <w:pStyle w:val="ListParagraph"/>
        <w:numPr>
          <w:ilvl w:val="0"/>
          <w:numId w:val="15"/>
        </w:numPr>
        <w:spacing w:line="360" w:lineRule="auto"/>
        <w:jc w:val="both"/>
        <w:rPr>
          <w:rFonts w:eastAsia="Times New Roman" w:cs="Arial"/>
          <w:lang w:eastAsia="en-PH"/>
        </w:rPr>
      </w:pPr>
      <w:r w:rsidRPr="5411AC6B">
        <w:rPr>
          <w:rFonts w:eastAsia="Times New Roman" w:cs="Arial"/>
          <w:lang w:eastAsia="en-PH"/>
        </w:rPr>
        <w:t xml:space="preserve">Residents can edit </w:t>
      </w:r>
      <w:del w:author="Izza Jean Celeste" w:date="2023-11-03T20:17:00Z" w:id="253">
        <w:r w:rsidRPr="5411AC6B" w:rsidDel="006A2ED0">
          <w:rPr>
            <w:rFonts w:eastAsia="Times New Roman" w:cs="Arial"/>
            <w:lang w:eastAsia="en-PH"/>
          </w:rPr>
          <w:delText>on</w:delText>
        </w:r>
      </w:del>
      <w:r w:rsidRPr="5411AC6B">
        <w:rPr>
          <w:rFonts w:eastAsia="Times New Roman" w:cs="Arial"/>
          <w:lang w:eastAsia="en-PH"/>
        </w:rPr>
        <w:t xml:space="preserve"> the resident dashboard </w:t>
      </w:r>
      <w:ins w:author="Izza Jean Celeste" w:date="2023-11-03T20:17:00Z" w:id="254">
        <w:r>
          <w:rPr>
            <w:rFonts w:eastAsia="Times New Roman" w:cs="Arial"/>
            <w:lang w:eastAsia="en-PH"/>
          </w:rPr>
          <w:t xml:space="preserve">with </w:t>
        </w:r>
      </w:ins>
      <w:del w:author="Izza Jean Celeste" w:date="2023-11-03T20:17:00Z" w:id="255">
        <w:r w:rsidRPr="5411AC6B" w:rsidDel="006A2ED0">
          <w:rPr>
            <w:rFonts w:eastAsia="Times New Roman" w:cs="Arial"/>
            <w:lang w:eastAsia="en-PH"/>
          </w:rPr>
          <w:delText>on</w:delText>
        </w:r>
      </w:del>
      <w:r w:rsidRPr="5411AC6B">
        <w:rPr>
          <w:rFonts w:eastAsia="Times New Roman" w:cs="Arial"/>
          <w:lang w:eastAsia="en-PH"/>
        </w:rPr>
        <w:t xml:space="preserve"> his/her address, email, mobile number, and password.</w:t>
      </w:r>
    </w:p>
    <w:p w:rsidR="001879B6" w:rsidP="001879B6" w:rsidRDefault="001879B6" w14:paraId="45F1B891" w14:textId="77777777">
      <w:pPr>
        <w:pStyle w:val="ListParagraph"/>
        <w:numPr>
          <w:ilvl w:val="0"/>
          <w:numId w:val="15"/>
        </w:numPr>
        <w:spacing w:line="360" w:lineRule="auto"/>
        <w:jc w:val="both"/>
        <w:rPr>
          <w:rFonts w:eastAsia="Times New Roman" w:cs="Arial"/>
          <w:lang w:eastAsia="en-PH"/>
        </w:rPr>
      </w:pPr>
      <w:r w:rsidRPr="2D4770A6">
        <w:rPr>
          <w:rFonts w:eastAsia="Times New Roman" w:cs="Arial"/>
          <w:lang w:eastAsia="en-PH"/>
        </w:rPr>
        <w:t>Administrators</w:t>
      </w:r>
      <w:r>
        <w:rPr>
          <w:rFonts w:eastAsia="Times New Roman" w:cs="Arial"/>
          <w:lang w:eastAsia="en-PH"/>
        </w:rPr>
        <w:t xml:space="preserve"> can add, view, and edit Barangay Employee accounts (Barangay Secretary, Barangay </w:t>
      </w:r>
      <w:r w:rsidRPr="00C64E36">
        <w:rPr>
          <w:rFonts w:cs="Arial"/>
        </w:rPr>
        <w:t>Request</w:t>
      </w:r>
      <w:r>
        <w:rPr>
          <w:rFonts w:eastAsia="Times New Roman" w:cs="Arial"/>
          <w:lang w:eastAsia="en-PH"/>
        </w:rPr>
        <w:t xml:space="preserve"> Manager, Barangay Concern Manager, and Barangay Captain).</w:t>
      </w:r>
    </w:p>
    <w:p w:rsidR="001879B6" w:rsidP="001879B6" w:rsidRDefault="001879B6" w14:paraId="65425B48" w14:textId="77777777">
      <w:pPr>
        <w:pStyle w:val="ListParagraph"/>
        <w:numPr>
          <w:ilvl w:val="0"/>
          <w:numId w:val="15"/>
        </w:numPr>
        <w:spacing w:line="360" w:lineRule="auto"/>
        <w:jc w:val="both"/>
        <w:rPr>
          <w:rFonts w:eastAsia="Times New Roman" w:cs="Arial"/>
          <w:lang w:eastAsia="en-PH"/>
        </w:rPr>
      </w:pPr>
      <w:r>
        <w:rPr>
          <w:rFonts w:eastAsia="Times New Roman" w:cs="Arial"/>
          <w:lang w:eastAsia="en-PH"/>
        </w:rPr>
        <w:t>Barangay Employee</w:t>
      </w:r>
      <w:ins w:author="Izza Jean Celeste" w:date="2023-11-03T20:17:00Z" w:id="256">
        <w:r>
          <w:rPr>
            <w:rFonts w:eastAsia="Times New Roman" w:cs="Arial"/>
            <w:lang w:eastAsia="en-PH"/>
          </w:rPr>
          <w:t>s</w:t>
        </w:r>
      </w:ins>
      <w:r>
        <w:rPr>
          <w:rFonts w:eastAsia="Times New Roman" w:cs="Arial"/>
          <w:lang w:eastAsia="en-PH"/>
        </w:rPr>
        <w:t xml:space="preserve"> (Barangay Secretary, Barangay </w:t>
      </w:r>
      <w:r w:rsidRPr="00C64E36">
        <w:rPr>
          <w:rFonts w:cs="Arial"/>
        </w:rPr>
        <w:t>Request</w:t>
      </w:r>
      <w:r>
        <w:rPr>
          <w:rFonts w:eastAsia="Times New Roman" w:cs="Arial"/>
          <w:lang w:eastAsia="en-PH"/>
        </w:rPr>
        <w:t xml:space="preserve"> Manager, Barangay Concern Manager, Administrator and Barangay Captain) can access their dashboard by logging</w:t>
      </w:r>
      <w:ins w:author="Izza Jean Celeste" w:date="2023-11-03T20:17:00Z" w:id="257">
        <w:r>
          <w:rPr>
            <w:rFonts w:eastAsia="Times New Roman" w:cs="Arial"/>
            <w:lang w:eastAsia="en-PH"/>
          </w:rPr>
          <w:t xml:space="preserve"> </w:t>
        </w:r>
      </w:ins>
      <w:del w:author="Izza Jean Celeste" w:date="2023-11-03T20:17:00Z" w:id="258">
        <w:r w:rsidDel="00A80B80">
          <w:rPr>
            <w:rFonts w:eastAsia="Times New Roman" w:cs="Arial"/>
            <w:lang w:eastAsia="en-PH"/>
          </w:rPr>
          <w:delText>-</w:delText>
        </w:r>
      </w:del>
      <w:r>
        <w:rPr>
          <w:rFonts w:eastAsia="Times New Roman" w:cs="Arial"/>
          <w:lang w:eastAsia="en-PH"/>
        </w:rPr>
        <w:t>in using email and password.</w:t>
      </w:r>
    </w:p>
    <w:p w:rsidRPr="00AB78A9" w:rsidR="001879B6" w:rsidP="001879B6" w:rsidRDefault="001879B6" w14:paraId="3DB4B35F" w14:textId="77777777">
      <w:pPr>
        <w:pStyle w:val="ListParagraph"/>
        <w:spacing w:line="360" w:lineRule="auto"/>
        <w:jc w:val="both"/>
        <w:rPr>
          <w:rFonts w:eastAsia="Times New Roman" w:cs="Arial"/>
          <w:lang w:eastAsia="en-PH"/>
        </w:rPr>
      </w:pPr>
    </w:p>
    <w:p w:rsidR="001879B6" w:rsidP="001879B6" w:rsidRDefault="001879B6" w14:paraId="585211A9" w14:textId="77777777">
      <w:pPr>
        <w:spacing w:after="0" w:line="360" w:lineRule="auto"/>
        <w:textAlignment w:val="baseline"/>
        <w:rPr>
          <w:rFonts w:eastAsia="Times New Roman" w:cs="Arial"/>
          <w:b/>
          <w:bCs/>
          <w:color w:val="000000" w:themeColor="text1"/>
          <w:lang w:eastAsia="en-PH"/>
        </w:rPr>
      </w:pPr>
      <w:r w:rsidRPr="45C728E5">
        <w:rPr>
          <w:rFonts w:eastAsia="Times New Roman" w:cs="Arial"/>
          <w:b/>
          <w:bCs/>
          <w:color w:val="000000" w:themeColor="text1"/>
          <w:lang w:val="en-US" w:eastAsia="en-PH"/>
        </w:rPr>
        <w:t>RELEASE 2</w:t>
      </w:r>
      <w:r w:rsidRPr="45C728E5">
        <w:rPr>
          <w:rFonts w:eastAsia="Times New Roman" w:cs="Arial"/>
          <w:b/>
          <w:bCs/>
          <w:color w:val="000000" w:themeColor="text1"/>
          <w:lang w:eastAsia="en-PH"/>
        </w:rPr>
        <w:t> </w:t>
      </w:r>
    </w:p>
    <w:p w:rsidR="001879B6" w:rsidP="001879B6" w:rsidRDefault="001879B6" w14:paraId="5F7C6B8A" w14:textId="77777777">
      <w:pPr>
        <w:pStyle w:val="ListParagraph"/>
        <w:numPr>
          <w:ilvl w:val="0"/>
          <w:numId w:val="16"/>
        </w:numPr>
        <w:spacing w:line="360" w:lineRule="auto"/>
        <w:jc w:val="both"/>
        <w:rPr>
          <w:rFonts w:eastAsia="Times New Roman" w:cs="Arial"/>
          <w:lang w:eastAsia="en-PH"/>
        </w:rPr>
      </w:pPr>
      <w:r w:rsidRPr="5411AC6B">
        <w:rPr>
          <w:rFonts w:eastAsia="Times New Roman" w:cs="Arial"/>
          <w:lang w:eastAsia="en-PH"/>
        </w:rPr>
        <w:t xml:space="preserve">Residents can request documents on their resident profile. </w:t>
      </w:r>
    </w:p>
    <w:p w:rsidRPr="00894E46" w:rsidR="001879B6" w:rsidP="001879B6" w:rsidRDefault="001879B6" w14:paraId="43368398" w14:textId="77777777">
      <w:pPr>
        <w:pStyle w:val="ListParagraph"/>
        <w:numPr>
          <w:ilvl w:val="0"/>
          <w:numId w:val="16"/>
        </w:numPr>
        <w:spacing w:after="0" w:line="360" w:lineRule="auto"/>
        <w:rPr>
          <w:rFonts w:ascii="Calibri" w:hAnsi="Calibri" w:eastAsia="Times New Roman" w:cs="Calibri"/>
          <w:lang w:eastAsia="en-PH"/>
        </w:rPr>
      </w:pPr>
      <w:r w:rsidRPr="5411AC6B">
        <w:rPr>
          <w:rFonts w:eastAsia="Times New Roman" w:cs="Arial"/>
          <w:lang w:eastAsia="en-PH"/>
        </w:rPr>
        <w:t xml:space="preserve">Residents </w:t>
      </w:r>
      <w:r w:rsidRPr="5411AC6B">
        <w:rPr>
          <w:rFonts w:eastAsia="Times New Roman" w:cs="Arial"/>
          <w:color w:val="000000" w:themeColor="text1"/>
          <w:lang w:val="en-US" w:eastAsia="en-PH"/>
        </w:rPr>
        <w:t>can receive tracking key</w:t>
      </w:r>
      <w:ins w:author="Izza Jean Celeste" w:date="2023-11-03T20:17:00Z" w:id="259">
        <w:r>
          <w:rPr>
            <w:rFonts w:eastAsia="Times New Roman" w:cs="Arial"/>
            <w:color w:val="000000" w:themeColor="text1"/>
            <w:lang w:val="en-US" w:eastAsia="en-PH"/>
          </w:rPr>
          <w:t>s</w:t>
        </w:r>
      </w:ins>
      <w:r w:rsidRPr="5411AC6B">
        <w:rPr>
          <w:rFonts w:eastAsia="Times New Roman" w:cs="Arial"/>
          <w:color w:val="000000" w:themeColor="text1"/>
          <w:lang w:val="en-US" w:eastAsia="en-PH"/>
        </w:rPr>
        <w:t xml:space="preserve"> through email or text.</w:t>
      </w:r>
      <w:r w:rsidRPr="5411AC6B">
        <w:rPr>
          <w:rFonts w:eastAsia="Times New Roman" w:cs="Arial"/>
          <w:color w:val="000000" w:themeColor="text1"/>
          <w:lang w:eastAsia="en-PH"/>
        </w:rPr>
        <w:t> </w:t>
      </w:r>
    </w:p>
    <w:p w:rsidRPr="00894E46" w:rsidR="001879B6" w:rsidP="001879B6" w:rsidRDefault="001879B6" w14:paraId="1D633EBB" w14:textId="77777777">
      <w:pPr>
        <w:pStyle w:val="ListParagraph"/>
        <w:numPr>
          <w:ilvl w:val="0"/>
          <w:numId w:val="16"/>
        </w:numPr>
        <w:spacing w:after="0" w:line="360" w:lineRule="auto"/>
        <w:rPr>
          <w:rFonts w:ascii="Calibri" w:hAnsi="Calibri" w:eastAsia="Times New Roman" w:cs="Calibri"/>
          <w:lang w:eastAsia="en-PH"/>
        </w:rPr>
      </w:pPr>
      <w:r w:rsidRPr="5411AC6B">
        <w:rPr>
          <w:rFonts w:eastAsia="Times New Roman" w:cs="Arial"/>
          <w:lang w:eastAsia="en-PH"/>
        </w:rPr>
        <w:t xml:space="preserve">Residents </w:t>
      </w:r>
      <w:r w:rsidRPr="5411AC6B">
        <w:rPr>
          <w:rFonts w:eastAsia="Times New Roman" w:cs="Arial"/>
          <w:color w:val="000000" w:themeColor="text1"/>
          <w:lang w:val="en-US" w:eastAsia="en-PH"/>
        </w:rPr>
        <w:t>can track the status of their requests.  </w:t>
      </w:r>
      <w:r w:rsidRPr="5411AC6B">
        <w:rPr>
          <w:rFonts w:eastAsia="Times New Roman" w:cs="Arial"/>
          <w:color w:val="000000" w:themeColor="text1"/>
          <w:lang w:eastAsia="en-PH"/>
        </w:rPr>
        <w:t> </w:t>
      </w:r>
    </w:p>
    <w:p w:rsidR="001879B6" w:rsidP="001879B6" w:rsidRDefault="001879B6" w14:paraId="036A3D9D" w14:textId="56968A69">
      <w:pPr>
        <w:pStyle w:val="ListParagraph"/>
        <w:numPr>
          <w:ilvl w:val="0"/>
          <w:numId w:val="16"/>
        </w:numPr>
        <w:spacing w:after="0" w:line="360" w:lineRule="auto"/>
        <w:jc w:val="both"/>
        <w:textAlignment w:val="baseline"/>
        <w:rPr>
          <w:rFonts w:eastAsia="Times New Roman" w:cs="Arial"/>
          <w:lang w:eastAsia="en-PH"/>
        </w:rPr>
      </w:pPr>
      <w:r w:rsidRPr="5411AC6B">
        <w:rPr>
          <w:rFonts w:eastAsia="Times New Roman" w:cs="Arial"/>
          <w:lang w:eastAsia="en-PH"/>
        </w:rPr>
        <w:t xml:space="preserve">The Barangay Secretary and Barangay </w:t>
      </w:r>
      <w:r w:rsidRPr="5411AC6B">
        <w:rPr>
          <w:rFonts w:cs="Arial"/>
        </w:rPr>
        <w:t>Request</w:t>
      </w:r>
      <w:r w:rsidRPr="5411AC6B">
        <w:rPr>
          <w:rFonts w:eastAsia="Times New Roman" w:cs="Arial"/>
          <w:lang w:eastAsia="en-PH"/>
        </w:rPr>
        <w:t xml:space="preserve"> Manager can receive document </w:t>
      </w:r>
      <w:r w:rsidRPr="2D61A587" w:rsidR="4A7509CC">
        <w:rPr>
          <w:rFonts w:eastAsia="Times New Roman" w:cs="Arial"/>
          <w:lang w:eastAsia="en-PH"/>
        </w:rPr>
        <w:t>requests</w:t>
      </w:r>
      <w:r>
        <w:rPr>
          <w:rFonts w:eastAsia="Times New Roman" w:cs="Arial"/>
          <w:lang w:eastAsia="en-PH"/>
        </w:rPr>
        <w:t>.</w:t>
      </w:r>
      <w:r w:rsidRPr="5411AC6B">
        <w:rPr>
          <w:rFonts w:eastAsia="Times New Roman" w:cs="Arial"/>
          <w:lang w:eastAsia="en-PH"/>
        </w:rPr>
        <w:t xml:space="preserve"> </w:t>
      </w:r>
    </w:p>
    <w:p w:rsidR="001879B6" w:rsidP="001879B6" w:rsidRDefault="001879B6" w14:paraId="1DCA73EC" w14:textId="0B61E7F3">
      <w:pPr>
        <w:pStyle w:val="ListParagraph"/>
        <w:numPr>
          <w:ilvl w:val="0"/>
          <w:numId w:val="16"/>
        </w:numPr>
        <w:spacing w:after="0" w:line="360" w:lineRule="auto"/>
        <w:jc w:val="both"/>
        <w:textAlignment w:val="baseline"/>
        <w:rPr>
          <w:rFonts w:eastAsia="Times New Roman" w:cs="Arial"/>
          <w:lang w:eastAsia="en-PH"/>
        </w:rPr>
      </w:pPr>
      <w:r w:rsidRPr="5411AC6B">
        <w:rPr>
          <w:rFonts w:eastAsia="Times New Roman" w:cs="Arial"/>
          <w:lang w:eastAsia="en-PH"/>
        </w:rPr>
        <w:t xml:space="preserve">The Barangay Secretary and Barangay </w:t>
      </w:r>
      <w:r w:rsidRPr="5411AC6B">
        <w:rPr>
          <w:rFonts w:cs="Arial"/>
        </w:rPr>
        <w:t>Request</w:t>
      </w:r>
      <w:r w:rsidRPr="5411AC6B">
        <w:rPr>
          <w:rFonts w:eastAsia="Times New Roman" w:cs="Arial"/>
          <w:lang w:eastAsia="en-PH"/>
        </w:rPr>
        <w:t xml:space="preserve"> Manager can view document </w:t>
      </w:r>
      <w:r w:rsidRPr="2D61A587" w:rsidR="7B94B6B0">
        <w:rPr>
          <w:rFonts w:eastAsia="Times New Roman" w:cs="Arial"/>
          <w:lang w:eastAsia="en-PH"/>
        </w:rPr>
        <w:t>requests</w:t>
      </w:r>
      <w:r>
        <w:rPr>
          <w:rFonts w:eastAsia="Times New Roman" w:cs="Arial"/>
          <w:lang w:eastAsia="en-PH"/>
        </w:rPr>
        <w:t>.</w:t>
      </w:r>
      <w:r w:rsidRPr="5411AC6B">
        <w:rPr>
          <w:rFonts w:eastAsia="Times New Roman" w:cs="Arial"/>
          <w:lang w:eastAsia="en-PH"/>
        </w:rPr>
        <w:t xml:space="preserve"> </w:t>
      </w:r>
    </w:p>
    <w:p w:rsidR="001879B6" w:rsidP="001879B6" w:rsidRDefault="001879B6" w14:paraId="7ACDEDF0" w14:textId="77777777">
      <w:pPr>
        <w:pStyle w:val="ListParagraph"/>
        <w:numPr>
          <w:ilvl w:val="0"/>
          <w:numId w:val="16"/>
        </w:numPr>
        <w:spacing w:after="0" w:line="360" w:lineRule="auto"/>
        <w:jc w:val="both"/>
        <w:textAlignment w:val="baseline"/>
        <w:rPr>
          <w:rFonts w:eastAsia="Times New Roman" w:cs="Arial"/>
          <w:lang w:eastAsia="en-PH"/>
        </w:rPr>
      </w:pPr>
      <w:r w:rsidRPr="009F3D4C">
        <w:rPr>
          <w:rFonts w:eastAsia="Times New Roman" w:cs="Arial"/>
          <w:lang w:eastAsia="en-PH"/>
        </w:rPr>
        <w:t xml:space="preserve">The Barangay Secretary and Barangay </w:t>
      </w:r>
      <w:r w:rsidRPr="009F3D4C">
        <w:rPr>
          <w:rFonts w:cs="Arial"/>
        </w:rPr>
        <w:t>Request</w:t>
      </w:r>
      <w:r w:rsidRPr="009F3D4C">
        <w:rPr>
          <w:rFonts w:eastAsia="Times New Roman" w:cs="Arial"/>
          <w:lang w:eastAsia="en-PH"/>
        </w:rPr>
        <w:t xml:space="preserve"> Manager can change the status (approved or denied) of </w:t>
      </w:r>
      <w:ins w:author="Izza Jean Celeste" w:date="2023-11-03T20:18:00Z" w:id="260">
        <w:r>
          <w:rPr>
            <w:rFonts w:eastAsia="Times New Roman" w:cs="Arial"/>
            <w:lang w:eastAsia="en-PH"/>
          </w:rPr>
          <w:t xml:space="preserve">the </w:t>
        </w:r>
      </w:ins>
      <w:r w:rsidRPr="009F3D4C">
        <w:rPr>
          <w:rFonts w:eastAsia="Times New Roman" w:cs="Arial"/>
          <w:lang w:eastAsia="en-PH"/>
        </w:rPr>
        <w:t>document request</w:t>
      </w:r>
      <w:ins w:author="Izza Jean Celeste" w:date="2023-11-03T20:17:00Z" w:id="261">
        <w:r>
          <w:rPr>
            <w:rFonts w:eastAsia="Times New Roman" w:cs="Arial"/>
            <w:lang w:eastAsia="en-PH"/>
          </w:rPr>
          <w:t>s</w:t>
        </w:r>
      </w:ins>
      <w:r w:rsidRPr="009F3D4C">
        <w:rPr>
          <w:rFonts w:eastAsia="Times New Roman" w:cs="Arial"/>
          <w:lang w:eastAsia="en-PH"/>
        </w:rPr>
        <w:t>.</w:t>
      </w:r>
    </w:p>
    <w:p w:rsidR="001879B6" w:rsidP="001879B6" w:rsidRDefault="001879B6" w14:paraId="492DFBC9" w14:textId="77777777">
      <w:pPr>
        <w:pStyle w:val="ListParagraph"/>
        <w:numPr>
          <w:ilvl w:val="0"/>
          <w:numId w:val="16"/>
        </w:numPr>
        <w:spacing w:after="0" w:line="360" w:lineRule="auto"/>
        <w:jc w:val="both"/>
        <w:textAlignment w:val="baseline"/>
        <w:rPr>
          <w:rFonts w:eastAsia="Times New Roman" w:cs="Arial"/>
          <w:lang w:eastAsia="en-PH"/>
        </w:rPr>
      </w:pPr>
      <w:r w:rsidRPr="009F3D4C">
        <w:rPr>
          <w:rFonts w:eastAsia="Times New Roman" w:cs="Arial"/>
          <w:lang w:eastAsia="en-PH"/>
        </w:rPr>
        <w:t xml:space="preserve">The Barangay Secretary can input the information into the database on their dashboard of all requested barangay documents done manually. </w:t>
      </w:r>
    </w:p>
    <w:p w:rsidR="001879B6" w:rsidP="001879B6" w:rsidRDefault="001879B6" w14:paraId="04212192" w14:textId="77777777">
      <w:pPr>
        <w:pStyle w:val="ListParagraph"/>
        <w:spacing w:after="0" w:line="360" w:lineRule="auto"/>
        <w:jc w:val="both"/>
        <w:textAlignment w:val="baseline"/>
        <w:rPr>
          <w:rFonts w:eastAsia="Times New Roman" w:cs="Arial"/>
          <w:lang w:eastAsia="en-PH"/>
        </w:rPr>
      </w:pPr>
    </w:p>
    <w:p w:rsidRPr="009F3D4C" w:rsidR="001879B6" w:rsidP="001879B6" w:rsidRDefault="001879B6" w14:paraId="06117F76" w14:textId="77777777">
      <w:pPr>
        <w:pStyle w:val="ListParagraph"/>
        <w:spacing w:after="0" w:line="360" w:lineRule="auto"/>
        <w:jc w:val="both"/>
        <w:textAlignment w:val="baseline"/>
        <w:rPr>
          <w:rFonts w:eastAsia="Times New Roman" w:cs="Arial"/>
          <w:lang w:eastAsia="en-PH"/>
        </w:rPr>
      </w:pPr>
    </w:p>
    <w:p w:rsidR="001879B6" w:rsidP="001879B6" w:rsidRDefault="001879B6" w14:paraId="685385CA" w14:textId="77777777">
      <w:pPr>
        <w:spacing w:after="0" w:line="360" w:lineRule="auto"/>
        <w:textAlignment w:val="baseline"/>
        <w:rPr>
          <w:rFonts w:eastAsia="Times New Roman" w:cs="Arial"/>
          <w:b/>
          <w:bCs/>
          <w:color w:val="000000"/>
          <w:lang w:eastAsia="en-PH"/>
        </w:rPr>
      </w:pPr>
      <w:r w:rsidRPr="00DE5990">
        <w:rPr>
          <w:rFonts w:eastAsia="Times New Roman" w:cs="Arial"/>
          <w:b/>
          <w:bCs/>
          <w:color w:val="000000"/>
          <w:lang w:val="en-US" w:eastAsia="en-PH"/>
        </w:rPr>
        <w:t>RELEASE 3</w:t>
      </w:r>
      <w:r w:rsidRPr="00DE5990">
        <w:rPr>
          <w:rFonts w:eastAsia="Times New Roman" w:cs="Arial"/>
          <w:b/>
          <w:bCs/>
          <w:color w:val="000000"/>
          <w:lang w:eastAsia="en-PH"/>
        </w:rPr>
        <w:t> </w:t>
      </w:r>
    </w:p>
    <w:p w:rsidR="001879B6" w:rsidP="001879B6" w:rsidRDefault="001879B6" w14:paraId="674091DD" w14:textId="77777777">
      <w:pPr>
        <w:pStyle w:val="ListParagraph"/>
        <w:numPr>
          <w:ilvl w:val="0"/>
          <w:numId w:val="16"/>
        </w:numPr>
        <w:spacing w:line="360" w:lineRule="auto"/>
        <w:jc w:val="both"/>
        <w:rPr>
          <w:rFonts w:eastAsia="Times New Roman" w:cs="Arial"/>
          <w:lang w:eastAsia="en-PH"/>
        </w:rPr>
      </w:pPr>
      <w:r w:rsidRPr="5411AC6B">
        <w:rPr>
          <w:rFonts w:eastAsia="Times New Roman" w:cs="Arial"/>
          <w:lang w:eastAsia="en-PH"/>
        </w:rPr>
        <w:t xml:space="preserve">Residents can submit concerns on their resident profile. </w:t>
      </w:r>
    </w:p>
    <w:p w:rsidRPr="00894E46" w:rsidR="001879B6" w:rsidP="001879B6" w:rsidRDefault="001879B6" w14:paraId="3328B250" w14:textId="77777777">
      <w:pPr>
        <w:pStyle w:val="ListParagraph"/>
        <w:numPr>
          <w:ilvl w:val="0"/>
          <w:numId w:val="16"/>
        </w:numPr>
        <w:spacing w:after="0" w:line="360" w:lineRule="auto"/>
        <w:rPr>
          <w:rFonts w:ascii="Calibri" w:hAnsi="Calibri" w:eastAsia="Times New Roman" w:cs="Calibri"/>
          <w:lang w:eastAsia="en-PH"/>
        </w:rPr>
      </w:pPr>
      <w:r w:rsidRPr="5411AC6B">
        <w:rPr>
          <w:rFonts w:eastAsia="Times New Roman" w:cs="Arial"/>
          <w:lang w:eastAsia="en-PH"/>
        </w:rPr>
        <w:t xml:space="preserve">Residents </w:t>
      </w:r>
      <w:r w:rsidRPr="5411AC6B">
        <w:rPr>
          <w:rFonts w:eastAsia="Times New Roman" w:cs="Arial"/>
          <w:color w:val="000000" w:themeColor="text1"/>
          <w:lang w:val="en-US" w:eastAsia="en-PH"/>
        </w:rPr>
        <w:t xml:space="preserve">can receive notification about the submitted </w:t>
      </w:r>
      <w:r w:rsidRPr="5411AC6B">
        <w:rPr>
          <w:rFonts w:eastAsia="Times New Roman" w:cs="Arial"/>
          <w:lang w:eastAsia="en-PH"/>
        </w:rPr>
        <w:t>concerns</w:t>
      </w:r>
      <w:r w:rsidRPr="5411AC6B">
        <w:rPr>
          <w:rFonts w:eastAsia="Times New Roman" w:cs="Arial"/>
          <w:color w:val="000000" w:themeColor="text1"/>
          <w:lang w:val="en-US" w:eastAsia="en-PH"/>
        </w:rPr>
        <w:t>.</w:t>
      </w:r>
      <w:r w:rsidRPr="5411AC6B">
        <w:rPr>
          <w:rFonts w:eastAsia="Times New Roman" w:cs="Arial"/>
          <w:color w:val="000000" w:themeColor="text1"/>
          <w:lang w:eastAsia="en-PH"/>
        </w:rPr>
        <w:t> </w:t>
      </w:r>
    </w:p>
    <w:p w:rsidRPr="00894E46" w:rsidR="001879B6" w:rsidP="001879B6" w:rsidRDefault="001879B6" w14:paraId="3B4D7789" w14:textId="77777777">
      <w:pPr>
        <w:pStyle w:val="ListParagraph"/>
        <w:numPr>
          <w:ilvl w:val="0"/>
          <w:numId w:val="16"/>
        </w:numPr>
        <w:spacing w:after="0" w:line="360" w:lineRule="auto"/>
        <w:rPr>
          <w:rFonts w:ascii="Calibri" w:hAnsi="Calibri" w:eastAsia="Times New Roman" w:cs="Calibri"/>
          <w:lang w:eastAsia="en-PH"/>
        </w:rPr>
      </w:pPr>
      <w:r w:rsidRPr="5411AC6B">
        <w:rPr>
          <w:rFonts w:eastAsia="Times New Roman" w:cs="Arial"/>
          <w:lang w:eastAsia="en-PH"/>
        </w:rPr>
        <w:t xml:space="preserve">Residents </w:t>
      </w:r>
      <w:r w:rsidRPr="5411AC6B">
        <w:rPr>
          <w:rFonts w:eastAsia="Times New Roman" w:cs="Arial"/>
          <w:color w:val="000000" w:themeColor="text1"/>
          <w:lang w:val="en-US" w:eastAsia="en-PH"/>
        </w:rPr>
        <w:t xml:space="preserve">can track the status of their submitted </w:t>
      </w:r>
      <w:r w:rsidRPr="5411AC6B">
        <w:rPr>
          <w:rFonts w:eastAsia="Times New Roman" w:cs="Arial"/>
          <w:lang w:eastAsia="en-PH"/>
        </w:rPr>
        <w:t>concerns</w:t>
      </w:r>
      <w:r w:rsidRPr="5411AC6B">
        <w:rPr>
          <w:rFonts w:eastAsia="Times New Roman" w:cs="Arial"/>
          <w:color w:val="000000" w:themeColor="text1"/>
          <w:lang w:val="en-US" w:eastAsia="en-PH"/>
        </w:rPr>
        <w:t>.  </w:t>
      </w:r>
      <w:r w:rsidRPr="5411AC6B">
        <w:rPr>
          <w:rFonts w:eastAsia="Times New Roman" w:cs="Arial"/>
          <w:color w:val="000000" w:themeColor="text1"/>
          <w:lang w:eastAsia="en-PH"/>
        </w:rPr>
        <w:t> </w:t>
      </w:r>
    </w:p>
    <w:p w:rsidR="001879B6" w:rsidP="001879B6" w:rsidRDefault="001879B6" w14:paraId="25EF9FC2" w14:textId="77777777">
      <w:pPr>
        <w:pStyle w:val="ListParagraph"/>
        <w:numPr>
          <w:ilvl w:val="0"/>
          <w:numId w:val="16"/>
        </w:numPr>
        <w:spacing w:after="0" w:line="360" w:lineRule="auto"/>
        <w:jc w:val="both"/>
        <w:textAlignment w:val="baseline"/>
        <w:rPr>
          <w:rFonts w:eastAsia="Times New Roman" w:cs="Arial"/>
          <w:lang w:eastAsia="en-PH"/>
        </w:rPr>
      </w:pPr>
      <w:r w:rsidRPr="00A21159">
        <w:rPr>
          <w:rFonts w:eastAsia="Times New Roman" w:cs="Arial"/>
          <w:lang w:eastAsia="en-PH"/>
        </w:rPr>
        <w:t>Bara</w:t>
      </w:r>
      <w:r>
        <w:rPr>
          <w:rFonts w:eastAsia="Times New Roman" w:cs="Arial"/>
          <w:lang w:eastAsia="en-PH"/>
        </w:rPr>
        <w:t xml:space="preserve">ngay Secretary and Barangay Concern Manager can receive </w:t>
      </w:r>
      <w:r>
        <w:rPr>
          <w:rFonts w:eastAsia="Times New Roman" w:cs="Arial"/>
          <w:color w:val="000000" w:themeColor="text1"/>
          <w:lang w:val="en-US" w:eastAsia="en-PH"/>
        </w:rPr>
        <w:t xml:space="preserve">submitted </w:t>
      </w:r>
      <w:r>
        <w:rPr>
          <w:rFonts w:eastAsia="Times New Roman" w:cs="Arial"/>
          <w:lang w:eastAsia="en-PH"/>
        </w:rPr>
        <w:t xml:space="preserve">concerns </w:t>
      </w:r>
      <w:r>
        <w:rPr>
          <w:rFonts w:eastAsia="Times New Roman" w:cs="Arial"/>
          <w:color w:val="000000" w:themeColor="text1"/>
          <w:lang w:val="en-US" w:eastAsia="en-PH"/>
        </w:rPr>
        <w:t>from the residents</w:t>
      </w:r>
      <w:r>
        <w:rPr>
          <w:rFonts w:eastAsia="Times New Roman" w:cs="Arial"/>
          <w:lang w:eastAsia="en-PH"/>
        </w:rPr>
        <w:t>.</w:t>
      </w:r>
    </w:p>
    <w:p w:rsidR="001879B6" w:rsidP="001879B6" w:rsidRDefault="001879B6" w14:paraId="74D098E9" w14:textId="77777777">
      <w:pPr>
        <w:pStyle w:val="ListParagraph"/>
        <w:numPr>
          <w:ilvl w:val="0"/>
          <w:numId w:val="16"/>
        </w:numPr>
        <w:spacing w:after="0" w:line="360" w:lineRule="auto"/>
        <w:jc w:val="both"/>
        <w:textAlignment w:val="baseline"/>
        <w:rPr>
          <w:rFonts w:eastAsia="Times New Roman" w:cs="Arial"/>
          <w:lang w:eastAsia="en-PH"/>
        </w:rPr>
      </w:pPr>
      <w:r w:rsidRPr="5411AC6B">
        <w:rPr>
          <w:rFonts w:eastAsia="Times New Roman" w:cs="Arial"/>
          <w:lang w:eastAsia="en-PH"/>
        </w:rPr>
        <w:t xml:space="preserve">The Barangay Secretary and Barangay Concern Manager can view, and process </w:t>
      </w:r>
      <w:r w:rsidRPr="5411AC6B">
        <w:rPr>
          <w:rFonts w:eastAsia="Times New Roman" w:cs="Arial"/>
          <w:color w:val="000000" w:themeColor="text1"/>
          <w:lang w:val="en-US" w:eastAsia="en-PH"/>
        </w:rPr>
        <w:t>submitted concerns from the residents</w:t>
      </w:r>
      <w:r w:rsidRPr="5411AC6B">
        <w:rPr>
          <w:rFonts w:eastAsia="Times New Roman" w:cs="Arial"/>
          <w:lang w:eastAsia="en-PH"/>
        </w:rPr>
        <w:t>.</w:t>
      </w:r>
    </w:p>
    <w:p w:rsidRPr="00C018A3" w:rsidR="001879B6" w:rsidP="001879B6" w:rsidRDefault="001879B6" w14:paraId="01870EC5" w14:textId="77777777">
      <w:pPr>
        <w:pStyle w:val="ListParagraph"/>
        <w:numPr>
          <w:ilvl w:val="0"/>
          <w:numId w:val="16"/>
        </w:numPr>
        <w:spacing w:after="0" w:line="360" w:lineRule="auto"/>
        <w:jc w:val="both"/>
        <w:textAlignment w:val="baseline"/>
        <w:rPr>
          <w:rFonts w:eastAsia="Times New Roman" w:cs="Arial"/>
          <w:lang w:eastAsia="en-PH"/>
        </w:rPr>
      </w:pPr>
      <w:r w:rsidRPr="5411AC6B">
        <w:rPr>
          <w:rFonts w:eastAsia="Times New Roman" w:cs="Arial"/>
          <w:lang w:eastAsia="en-PH"/>
        </w:rPr>
        <w:t xml:space="preserve">The Barangay Secretary and Barangay Concern Manager can change the status of </w:t>
      </w:r>
      <w:r w:rsidRPr="5411AC6B">
        <w:rPr>
          <w:rFonts w:eastAsia="Times New Roman" w:cs="Arial"/>
          <w:color w:val="000000" w:themeColor="text1"/>
          <w:lang w:val="en-US" w:eastAsia="en-PH"/>
        </w:rPr>
        <w:t>submitted concerns from the residents.</w:t>
      </w:r>
    </w:p>
    <w:p w:rsidRPr="001E18ED" w:rsidR="001879B6" w:rsidP="001879B6" w:rsidRDefault="001879B6" w14:paraId="354E533D" w14:textId="77777777">
      <w:pPr>
        <w:pStyle w:val="ListParagraph"/>
        <w:numPr>
          <w:ilvl w:val="0"/>
          <w:numId w:val="16"/>
        </w:numPr>
        <w:spacing w:after="0" w:line="360" w:lineRule="auto"/>
        <w:textAlignment w:val="baseline"/>
        <w:rPr>
          <w:rFonts w:ascii="Calibri" w:hAnsi="Calibri" w:eastAsia="Times New Roman" w:cs="Calibri"/>
          <w:lang w:eastAsia="en-PH"/>
        </w:rPr>
      </w:pPr>
      <w:ins w:author="Izza Jean Celeste" w:date="2023-11-03T20:18:00Z" w:id="262">
        <w:r>
          <w:rPr>
            <w:rFonts w:eastAsia="Times New Roman" w:cs="Arial"/>
            <w:lang w:val="en-US" w:eastAsia="en-PH"/>
          </w:rPr>
          <w:t xml:space="preserve">The </w:t>
        </w:r>
      </w:ins>
      <w:r w:rsidRPr="001E18ED">
        <w:rPr>
          <w:rFonts w:eastAsia="Times New Roman" w:cs="Arial"/>
          <w:lang w:val="en-US" w:eastAsia="en-PH"/>
        </w:rPr>
        <w:t xml:space="preserve">Barangay Captain can view the </w:t>
      </w:r>
      <w:r>
        <w:rPr>
          <w:rFonts w:eastAsia="Times New Roman" w:cs="Arial"/>
          <w:lang w:val="en-US" w:eastAsia="en-PH"/>
        </w:rPr>
        <w:t>report.</w:t>
      </w:r>
      <w:r w:rsidRPr="001E18ED">
        <w:rPr>
          <w:rFonts w:eastAsia="Times New Roman" w:cs="Arial"/>
          <w:lang w:val="en-US" w:eastAsia="en-PH"/>
        </w:rPr>
        <w:t> </w:t>
      </w:r>
      <w:r w:rsidRPr="001E18ED">
        <w:rPr>
          <w:rFonts w:eastAsia="Times New Roman" w:cs="Arial"/>
          <w:lang w:eastAsia="en-PH"/>
        </w:rPr>
        <w:t> </w:t>
      </w:r>
    </w:p>
    <w:p w:rsidR="001879B6" w:rsidP="001879B6" w:rsidRDefault="001879B6" w14:paraId="18DC236E" w14:textId="77777777">
      <w:pPr>
        <w:pStyle w:val="ListParagraph"/>
        <w:numPr>
          <w:ilvl w:val="0"/>
          <w:numId w:val="16"/>
        </w:numPr>
        <w:spacing w:after="0" w:line="360" w:lineRule="auto"/>
        <w:jc w:val="both"/>
        <w:textAlignment w:val="baseline"/>
        <w:rPr>
          <w:rFonts w:eastAsia="Times New Roman" w:cs="Arial"/>
          <w:lang w:eastAsia="en-PH"/>
        </w:rPr>
      </w:pPr>
      <w:ins w:author="Izza Jean Celeste" w:date="2023-11-03T20:18:00Z" w:id="263">
        <w:r>
          <w:rPr>
            <w:rFonts w:eastAsia="Times New Roman" w:cs="Arial"/>
            <w:lang w:eastAsia="en-PH"/>
          </w:rPr>
          <w:t xml:space="preserve">The </w:t>
        </w:r>
      </w:ins>
      <w:r>
        <w:rPr>
          <w:rFonts w:eastAsia="Times New Roman" w:cs="Arial"/>
          <w:lang w:eastAsia="en-PH"/>
        </w:rPr>
        <w:t>Administrator can manage the web application.</w:t>
      </w:r>
    </w:p>
    <w:p w:rsidRPr="003E5488" w:rsidR="001879B6" w:rsidP="001879B6" w:rsidRDefault="001879B6" w14:paraId="5047F0E3" w14:textId="77777777">
      <w:pPr>
        <w:spacing w:after="0" w:line="360" w:lineRule="auto"/>
        <w:textAlignment w:val="baseline"/>
        <w:rPr>
          <w:rFonts w:eastAsia="Times New Roman" w:cs="Arial"/>
          <w:lang w:eastAsia="en-PH"/>
        </w:rPr>
      </w:pPr>
    </w:p>
    <w:p w:rsidR="001879B6" w:rsidP="001879B6" w:rsidRDefault="001879B6" w14:paraId="72F12651" w14:textId="77777777">
      <w:pPr>
        <w:spacing w:after="0" w:line="360" w:lineRule="auto"/>
        <w:textAlignment w:val="baseline"/>
        <w:rPr>
          <w:rFonts w:eastAsia="Times New Roman" w:cs="Arial"/>
          <w:b/>
          <w:bCs/>
          <w:color w:val="000000"/>
          <w:lang w:val="en-US" w:eastAsia="en-PH"/>
        </w:rPr>
      </w:pPr>
      <w:r w:rsidRPr="00DE5990">
        <w:rPr>
          <w:rFonts w:eastAsia="Times New Roman" w:cs="Arial"/>
          <w:b/>
          <w:bCs/>
          <w:color w:val="000000"/>
          <w:lang w:val="en-US" w:eastAsia="en-PH"/>
        </w:rPr>
        <w:t xml:space="preserve">RELEASE </w:t>
      </w:r>
      <w:r>
        <w:rPr>
          <w:rFonts w:eastAsia="Times New Roman" w:cs="Arial"/>
          <w:b/>
          <w:bCs/>
          <w:color w:val="000000"/>
          <w:lang w:val="en-US" w:eastAsia="en-PH"/>
        </w:rPr>
        <w:t>4</w:t>
      </w:r>
    </w:p>
    <w:p w:rsidRPr="003E5488" w:rsidR="001879B6" w:rsidP="001879B6" w:rsidRDefault="001879B6" w14:paraId="2857DE86" w14:textId="77777777">
      <w:pPr>
        <w:pStyle w:val="ListParagraph"/>
        <w:numPr>
          <w:ilvl w:val="0"/>
          <w:numId w:val="17"/>
        </w:numPr>
        <w:spacing w:after="0" w:line="360" w:lineRule="auto"/>
        <w:textAlignment w:val="baseline"/>
        <w:rPr>
          <w:rFonts w:eastAsia="Times New Roman" w:cs="Arial"/>
          <w:b/>
          <w:bCs/>
          <w:color w:val="000000"/>
          <w:lang w:eastAsia="en-PH"/>
        </w:rPr>
      </w:pPr>
      <w:r>
        <w:rPr>
          <w:rFonts w:eastAsia="Times New Roman" w:cs="Arial"/>
          <w:color w:val="000000"/>
          <w:lang w:eastAsia="en-PH"/>
        </w:rPr>
        <w:t>ReCAPTCHA added for login (Resident and Barangay employees).</w:t>
      </w:r>
    </w:p>
    <w:p w:rsidRPr="003E5488" w:rsidR="001879B6" w:rsidP="001879B6" w:rsidRDefault="001879B6" w14:paraId="4E008023" w14:textId="21D8127F">
      <w:pPr>
        <w:pStyle w:val="ListParagraph"/>
        <w:numPr>
          <w:ilvl w:val="0"/>
          <w:numId w:val="17"/>
        </w:numPr>
        <w:spacing w:after="0" w:line="360" w:lineRule="auto"/>
        <w:textAlignment w:val="baseline"/>
        <w:rPr>
          <w:rFonts w:eastAsia="Times New Roman" w:cs="Arial"/>
          <w:b/>
          <w:bCs/>
          <w:color w:val="000000"/>
          <w:lang w:eastAsia="en-PH"/>
        </w:rPr>
      </w:pPr>
      <w:r w:rsidRPr="2D61A587">
        <w:rPr>
          <w:rFonts w:eastAsia="Times New Roman" w:cs="Arial"/>
          <w:color w:val="000000" w:themeColor="text1"/>
          <w:lang w:eastAsia="en-PH"/>
        </w:rPr>
        <w:t>ReCAPTCHA added every type of request</w:t>
      </w:r>
      <w:del w:author="Izza Jean Celeste" w:date="2023-11-03T20:18:00Z" w:id="264">
        <w:r w:rsidRPr="2D61A587" w:rsidDel="00A80B80">
          <w:rPr>
            <w:rFonts w:eastAsia="Times New Roman" w:cs="Arial"/>
            <w:color w:val="000000" w:themeColor="text1"/>
            <w:lang w:eastAsia="en-PH"/>
          </w:rPr>
          <w:delText>s</w:delText>
        </w:r>
      </w:del>
      <w:r w:rsidRPr="2D61A587">
        <w:rPr>
          <w:rFonts w:eastAsia="Times New Roman" w:cs="Arial"/>
          <w:color w:val="000000" w:themeColor="text1"/>
          <w:lang w:eastAsia="en-PH"/>
        </w:rPr>
        <w:t xml:space="preserve"> for residents.</w:t>
      </w:r>
    </w:p>
    <w:p w:rsidRPr="003E5488" w:rsidR="001879B6" w:rsidP="001879B6" w:rsidRDefault="001879B6" w14:paraId="0440A72B" w14:textId="77777777">
      <w:pPr>
        <w:pStyle w:val="ListParagraph"/>
        <w:numPr>
          <w:ilvl w:val="0"/>
          <w:numId w:val="17"/>
        </w:numPr>
        <w:spacing w:after="0" w:line="360" w:lineRule="auto"/>
        <w:textAlignment w:val="baseline"/>
        <w:rPr>
          <w:rFonts w:eastAsia="Times New Roman" w:cs="Arial"/>
          <w:b/>
          <w:bCs/>
          <w:color w:val="000000"/>
          <w:lang w:eastAsia="en-PH"/>
        </w:rPr>
      </w:pPr>
      <w:r>
        <w:rPr>
          <w:rFonts w:eastAsia="Times New Roman" w:cs="Arial"/>
          <w:color w:val="000000"/>
          <w:lang w:eastAsia="en-PH"/>
        </w:rPr>
        <w:t>Integrate ID Analyzer API for registration.</w:t>
      </w:r>
    </w:p>
    <w:p w:rsidRPr="00E826B9" w:rsidR="001879B6" w:rsidP="001879B6" w:rsidRDefault="001879B6" w14:paraId="3F59D80A" w14:textId="77777777">
      <w:pPr>
        <w:pStyle w:val="ListParagraph"/>
        <w:numPr>
          <w:ilvl w:val="0"/>
          <w:numId w:val="17"/>
        </w:numPr>
        <w:spacing w:after="0" w:line="360" w:lineRule="auto"/>
        <w:textAlignment w:val="baseline"/>
        <w:rPr>
          <w:rFonts w:eastAsia="Times New Roman" w:cs="Arial"/>
          <w:b/>
          <w:bCs/>
          <w:color w:val="000000"/>
          <w:lang w:eastAsia="en-PH"/>
        </w:rPr>
      </w:pPr>
      <w:r>
        <w:rPr>
          <w:rFonts w:eastAsia="Times New Roman" w:cs="Arial"/>
          <w:color w:val="000000"/>
          <w:lang w:eastAsia="en-PH"/>
        </w:rPr>
        <w:t>Added Tagalog translation for privacy notice and terms and conditions.</w:t>
      </w:r>
    </w:p>
    <w:p w:rsidRPr="003E5488" w:rsidR="001879B6" w:rsidP="001879B6" w:rsidRDefault="001879B6" w14:paraId="74C1D30B" w14:textId="77777777">
      <w:pPr>
        <w:pStyle w:val="ListParagraph"/>
        <w:spacing w:after="0" w:line="360" w:lineRule="auto"/>
        <w:textAlignment w:val="baseline"/>
        <w:rPr>
          <w:rFonts w:eastAsia="Times New Roman" w:cs="Arial"/>
          <w:b/>
          <w:bCs/>
          <w:color w:val="000000"/>
          <w:lang w:eastAsia="en-PH"/>
        </w:rPr>
      </w:pPr>
    </w:p>
    <w:p w:rsidRPr="003E5488" w:rsidR="001879B6" w:rsidP="001879B6" w:rsidRDefault="001879B6" w14:paraId="4ACA3DEA" w14:textId="77777777">
      <w:pPr>
        <w:spacing w:after="0" w:line="360" w:lineRule="auto"/>
        <w:textAlignment w:val="baseline"/>
        <w:rPr>
          <w:rFonts w:eastAsia="Times New Roman" w:cs="Arial"/>
          <w:b/>
          <w:bCs/>
          <w:color w:val="000000"/>
          <w:lang w:val="en-US" w:eastAsia="en-PH"/>
        </w:rPr>
      </w:pPr>
      <w:r w:rsidRPr="003E5488">
        <w:rPr>
          <w:rFonts w:eastAsia="Times New Roman" w:cs="Arial"/>
          <w:b/>
          <w:bCs/>
          <w:color w:val="000000"/>
          <w:lang w:val="en-US" w:eastAsia="en-PH"/>
        </w:rPr>
        <w:t xml:space="preserve">RELEASE </w:t>
      </w:r>
      <w:r>
        <w:rPr>
          <w:rFonts w:eastAsia="Times New Roman" w:cs="Arial"/>
          <w:b/>
          <w:bCs/>
          <w:color w:val="000000"/>
          <w:lang w:val="en-US" w:eastAsia="en-PH"/>
        </w:rPr>
        <w:t>5</w:t>
      </w:r>
    </w:p>
    <w:p w:rsidRPr="00A30EED" w:rsidR="001879B6" w:rsidP="001879B6" w:rsidRDefault="001879B6" w14:paraId="4BB609A8" w14:textId="77777777">
      <w:pPr>
        <w:pStyle w:val="ListParagraph"/>
        <w:numPr>
          <w:ilvl w:val="0"/>
          <w:numId w:val="45"/>
        </w:numPr>
        <w:spacing w:line="360" w:lineRule="auto"/>
        <w:rPr>
          <w:rFonts w:eastAsia="Times New Roman" w:cs="Arial"/>
          <w:lang w:eastAsia="en-PH"/>
        </w:rPr>
      </w:pPr>
      <w:r w:rsidRPr="00A30EED">
        <w:rPr>
          <w:rFonts w:eastAsia="Times New Roman" w:cs="Arial"/>
          <w:lang w:eastAsia="en-PH"/>
        </w:rPr>
        <w:t>The Barangay Treasurer has a dashboard where they can view all the lists of payments.</w:t>
      </w:r>
    </w:p>
    <w:p w:rsidRPr="00A30EED" w:rsidR="001879B6" w:rsidP="001879B6" w:rsidRDefault="001879B6" w14:paraId="219D4F18" w14:textId="77777777">
      <w:pPr>
        <w:pStyle w:val="ListParagraph"/>
        <w:numPr>
          <w:ilvl w:val="0"/>
          <w:numId w:val="45"/>
        </w:numPr>
        <w:spacing w:line="360" w:lineRule="auto"/>
        <w:rPr>
          <w:rFonts w:eastAsia="Times New Roman" w:cs="Arial"/>
          <w:lang w:eastAsia="en-PH"/>
        </w:rPr>
      </w:pPr>
      <w:r w:rsidRPr="00A30EED">
        <w:rPr>
          <w:rFonts w:eastAsia="Times New Roman" w:cs="Arial"/>
          <w:lang w:eastAsia="en-PH"/>
        </w:rPr>
        <w:t>The Barangay Treasurer can process on-site payments.</w:t>
      </w:r>
    </w:p>
    <w:p w:rsidRPr="00A30EED" w:rsidR="001879B6" w:rsidP="001879B6" w:rsidRDefault="001879B6" w14:paraId="2AF01620" w14:textId="77777777">
      <w:pPr>
        <w:pStyle w:val="ListParagraph"/>
        <w:numPr>
          <w:ilvl w:val="0"/>
          <w:numId w:val="45"/>
        </w:numPr>
        <w:spacing w:line="360" w:lineRule="auto"/>
        <w:rPr>
          <w:rFonts w:eastAsia="Times New Roman" w:cs="Arial"/>
          <w:lang w:eastAsia="en-PH"/>
        </w:rPr>
      </w:pPr>
      <w:r w:rsidRPr="00A30EED">
        <w:rPr>
          <w:rFonts w:eastAsia="Times New Roman" w:cs="Arial"/>
          <w:lang w:eastAsia="en-PH"/>
        </w:rPr>
        <w:t>The Barangay Treasurer can process online payments.</w:t>
      </w:r>
    </w:p>
    <w:p w:rsidRPr="00A30EED" w:rsidR="001879B6" w:rsidP="001879B6" w:rsidRDefault="001879B6" w14:paraId="578D8B43" w14:textId="77777777">
      <w:pPr>
        <w:pStyle w:val="ListParagraph"/>
        <w:numPr>
          <w:ilvl w:val="0"/>
          <w:numId w:val="45"/>
        </w:numPr>
        <w:spacing w:line="360" w:lineRule="auto"/>
        <w:rPr>
          <w:rFonts w:eastAsia="Times New Roman" w:cs="Arial"/>
          <w:lang w:eastAsia="en-PH"/>
        </w:rPr>
      </w:pPr>
      <w:r w:rsidRPr="00A30EED">
        <w:rPr>
          <w:rFonts w:eastAsia="Times New Roman" w:cs="Arial"/>
          <w:lang w:eastAsia="en-PH"/>
        </w:rPr>
        <w:t>Residents can pay online for requested documents.</w:t>
      </w:r>
    </w:p>
    <w:p w:rsidRPr="00944DD3" w:rsidR="001879B6" w:rsidP="001879B6" w:rsidRDefault="001879B6" w14:paraId="6C2467AC" w14:textId="3BE46C3D">
      <w:pPr>
        <w:pStyle w:val="ListParagraph"/>
        <w:numPr>
          <w:ilvl w:val="0"/>
          <w:numId w:val="45"/>
        </w:numPr>
        <w:spacing w:line="360" w:lineRule="auto"/>
      </w:pPr>
      <w:r w:rsidRPr="00A30EED">
        <w:rPr>
          <w:rFonts w:eastAsia="Times New Roman" w:cs="Arial"/>
          <w:lang w:eastAsia="en-PH"/>
        </w:rPr>
        <w:t>The Barangay Secretary can view the lists of paid requests.</w:t>
      </w:r>
      <w:r w:rsidRPr="2D61A587" w:rsidR="6589FD6D">
        <w:rPr>
          <w:rFonts w:eastAsia="Times New Roman" w:cs="Arial"/>
          <w:lang w:eastAsia="en-PH"/>
        </w:rPr>
        <w:t xml:space="preserve"> </w:t>
      </w:r>
    </w:p>
    <w:p w:rsidR="001879B6" w:rsidP="001879B6" w:rsidRDefault="001879B6" w14:paraId="4BAA259F" w14:textId="77777777">
      <w:pPr>
        <w:pStyle w:val="Heading2"/>
        <w:spacing w:line="360" w:lineRule="auto"/>
        <w:ind w:left="851" w:hanging="567"/>
      </w:pPr>
      <w:bookmarkStart w:name="_Toc150947814" w:id="265"/>
      <w:r>
        <w:t>Prototype</w:t>
      </w:r>
      <w:bookmarkEnd w:id="265"/>
    </w:p>
    <w:p w:rsidR="001879B6" w:rsidP="001879B6" w:rsidRDefault="001879B6" w14:paraId="59723394" w14:textId="77777777">
      <w:pPr>
        <w:spacing w:line="360" w:lineRule="auto"/>
      </w:pPr>
    </w:p>
    <w:p w:rsidRPr="0089752E" w:rsidR="001879B6" w:rsidP="001879B6" w:rsidRDefault="001879B6" w14:paraId="0D31A769" w14:textId="77777777">
      <w:pPr>
        <w:pStyle w:val="ListParagraph"/>
        <w:numPr>
          <w:ilvl w:val="0"/>
          <w:numId w:val="30"/>
        </w:numPr>
        <w:spacing w:line="360" w:lineRule="auto"/>
        <w:rPr>
          <w:rFonts w:asciiTheme="minorHAnsi" w:hAnsiTheme="minorHAnsi"/>
          <w:b/>
          <w:bCs/>
          <w:sz w:val="24"/>
          <w:szCs w:val="24"/>
        </w:rPr>
      </w:pPr>
      <w:r w:rsidRPr="00856035">
        <w:rPr>
          <w:b/>
          <w:bCs/>
          <w:sz w:val="24"/>
          <w:szCs w:val="24"/>
        </w:rPr>
        <w:t xml:space="preserve">Barangay Resident Prototype </w:t>
      </w:r>
    </w:p>
    <w:p w:rsidRPr="0089752E" w:rsidR="001879B6" w:rsidP="001879B6" w:rsidRDefault="001879B6" w14:paraId="44F0172C" w14:textId="7DD18EE0">
      <w:pPr>
        <w:spacing w:line="360" w:lineRule="auto"/>
        <w:rPr>
          <w:rFonts w:asciiTheme="minorHAnsi" w:hAnsiTheme="minorHAnsi"/>
          <w:b/>
          <w:bCs/>
          <w:sz w:val="24"/>
          <w:szCs w:val="24"/>
        </w:rPr>
      </w:pPr>
    </w:p>
    <w:p w:rsidR="007D340E" w:rsidP="007D340E" w:rsidRDefault="001879B6" w14:paraId="24897482" w14:textId="3EAB706B">
      <w:pPr>
        <w:keepNext/>
        <w:spacing w:line="360" w:lineRule="auto"/>
        <w:jc w:val="center"/>
      </w:pPr>
      <w:r>
        <w:rPr>
          <w:noProof/>
        </w:rPr>
        <w:drawing>
          <wp:inline distT="0" distB="0" distL="0" distR="0" wp14:anchorId="29689DDF" wp14:editId="2F802FDE">
            <wp:extent cx="3746500" cy="2241896"/>
            <wp:effectExtent l="0" t="0" r="6350" b="6350"/>
            <wp:docPr id="43523276" name="Picture 43523276" descr="A red and white websit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2327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46500" cy="2241896"/>
                    </a:xfrm>
                    <a:prstGeom prst="rect">
                      <a:avLst/>
                    </a:prstGeom>
                  </pic:spPr>
                </pic:pic>
              </a:graphicData>
            </a:graphic>
          </wp:inline>
        </w:drawing>
      </w:r>
    </w:p>
    <w:p w:rsidR="001879B6" w:rsidP="007D340E" w:rsidRDefault="007D340E" w14:paraId="49B5DD62" w14:textId="2B4C1D1F">
      <w:pPr>
        <w:pStyle w:val="Caption"/>
        <w:jc w:val="center"/>
      </w:pPr>
      <w:bookmarkStart w:name="_Toc150946759" w:id="266"/>
      <w:r>
        <w:t xml:space="preserve">Fig.  </w:t>
      </w:r>
      <w:r w:rsidR="000A6FDD">
        <w:fldChar w:fldCharType="begin"/>
      </w:r>
      <w:r w:rsidR="000A6FDD">
        <w:instrText xml:space="preserve"> SEQ Fig._ \* ARABIC </w:instrText>
      </w:r>
      <w:r w:rsidR="000A6FDD">
        <w:fldChar w:fldCharType="separate"/>
      </w:r>
      <w:r w:rsidR="004315BD">
        <w:rPr>
          <w:noProof/>
        </w:rPr>
        <w:t>42</w:t>
      </w:r>
      <w:r w:rsidR="000A6FDD">
        <w:rPr>
          <w:noProof/>
        </w:rPr>
        <w:fldChar w:fldCharType="end"/>
      </w:r>
      <w:r>
        <w:t xml:space="preserve"> </w:t>
      </w:r>
      <w:r w:rsidRPr="00E81B8B">
        <w:t>Home Page</w:t>
      </w:r>
      <w:bookmarkEnd w:id="266"/>
    </w:p>
    <w:p w:rsidR="001879B6" w:rsidP="001879B6" w:rsidRDefault="001879B6" w14:paraId="11008F62" w14:textId="64B622BD">
      <w:pPr>
        <w:spacing w:line="360" w:lineRule="auto"/>
        <w:jc w:val="both"/>
        <w:rPr>
          <w:rFonts w:cs="Arial"/>
        </w:rPr>
      </w:pPr>
      <w:r w:rsidRPr="006C7AF6">
        <w:rPr>
          <w:rFonts w:cs="Arial"/>
        </w:rPr>
        <w:t>This is the homepage featuring a carousel, a slideshow component that cycles through images of announcements made by the barangay.</w:t>
      </w:r>
    </w:p>
    <w:p w:rsidR="007D340E" w:rsidP="007D340E" w:rsidRDefault="001879B6" w14:paraId="7841EAD9" w14:textId="7A7E7A31">
      <w:pPr>
        <w:keepNext/>
        <w:spacing w:line="360" w:lineRule="auto"/>
        <w:jc w:val="center"/>
      </w:pPr>
      <w:r>
        <w:rPr>
          <w:noProof/>
        </w:rPr>
        <w:drawing>
          <wp:inline distT="0" distB="0" distL="0" distR="0" wp14:anchorId="387CF442" wp14:editId="00A405D3">
            <wp:extent cx="2095500" cy="2371543"/>
            <wp:effectExtent l="0" t="0" r="0" b="0"/>
            <wp:docPr id="1534435979" name="Picture 1534435979" descr="A map book with people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43597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95500" cy="2371543"/>
                    </a:xfrm>
                    <a:prstGeom prst="rect">
                      <a:avLst/>
                    </a:prstGeom>
                  </pic:spPr>
                </pic:pic>
              </a:graphicData>
            </a:graphic>
          </wp:inline>
        </w:drawing>
      </w:r>
    </w:p>
    <w:p w:rsidR="001879B6" w:rsidP="007D340E" w:rsidRDefault="007D340E" w14:paraId="5D895088" w14:textId="1BBE44B6">
      <w:pPr>
        <w:pStyle w:val="Caption"/>
        <w:jc w:val="center"/>
      </w:pPr>
      <w:bookmarkStart w:name="_Toc150946760" w:id="267"/>
      <w:r>
        <w:t xml:space="preserve">Fig.  </w:t>
      </w:r>
      <w:r w:rsidR="000A6FDD">
        <w:fldChar w:fldCharType="begin"/>
      </w:r>
      <w:r w:rsidR="000A6FDD">
        <w:instrText xml:space="preserve"> SEQ Fig._ \* ARABIC </w:instrText>
      </w:r>
      <w:r w:rsidR="000A6FDD">
        <w:fldChar w:fldCharType="separate"/>
      </w:r>
      <w:r w:rsidR="004315BD">
        <w:rPr>
          <w:noProof/>
        </w:rPr>
        <w:t>43</w:t>
      </w:r>
      <w:r w:rsidR="000A6FDD">
        <w:rPr>
          <w:noProof/>
        </w:rPr>
        <w:fldChar w:fldCharType="end"/>
      </w:r>
      <w:r>
        <w:t xml:space="preserve"> </w:t>
      </w:r>
      <w:r w:rsidRPr="00D46A3C">
        <w:t>Safety Section Page</w:t>
      </w:r>
      <w:bookmarkEnd w:id="267"/>
    </w:p>
    <w:p w:rsidR="001879B6" w:rsidP="001879B6" w:rsidRDefault="001879B6" w14:paraId="67C74AAA" w14:textId="3ABC7398">
      <w:pPr>
        <w:spacing w:line="360" w:lineRule="auto"/>
        <w:jc w:val="both"/>
        <w:rPr>
          <w:rFonts w:cs="Arial"/>
        </w:rPr>
      </w:pPr>
      <w:r w:rsidRPr="006C7AF6">
        <w:rPr>
          <w:rFonts w:cs="Arial"/>
        </w:rPr>
        <w:t xml:space="preserve">The 'Safety Section' page presents a Red Cross Philippines base map with a legend of barangay infrastructure, a population density map, a vulnerability map, a land use map, a historical hazard map, and a flood hazard map with risk levels. </w:t>
      </w:r>
    </w:p>
    <w:p w:rsidR="007D340E" w:rsidP="007D340E" w:rsidRDefault="001879B6" w14:paraId="2EA1E008" w14:textId="01886069">
      <w:pPr>
        <w:keepNext/>
      </w:pPr>
      <w:r>
        <w:rPr>
          <w:noProof/>
        </w:rPr>
        <w:drawing>
          <wp:inline distT="0" distB="0" distL="0" distR="0" wp14:anchorId="7A127134" wp14:editId="3671C104">
            <wp:extent cx="5943600" cy="5410198"/>
            <wp:effectExtent l="0" t="0" r="0" b="0"/>
            <wp:docPr id="325641555" name="Picture 325641555" descr="A screenshot of a warn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64155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5410198"/>
                    </a:xfrm>
                    <a:prstGeom prst="rect">
                      <a:avLst/>
                    </a:prstGeom>
                  </pic:spPr>
                </pic:pic>
              </a:graphicData>
            </a:graphic>
          </wp:inline>
        </w:drawing>
      </w:r>
    </w:p>
    <w:p w:rsidR="001879B6" w:rsidP="007D340E" w:rsidRDefault="007D340E" w14:paraId="63885B0F" w14:textId="24AD058F">
      <w:pPr>
        <w:pStyle w:val="Caption"/>
        <w:jc w:val="center"/>
      </w:pPr>
      <w:bookmarkStart w:name="_Toc150946761" w:id="268"/>
      <w:r>
        <w:t xml:space="preserve">Fig.  </w:t>
      </w:r>
      <w:r w:rsidR="000A6FDD">
        <w:fldChar w:fldCharType="begin"/>
      </w:r>
      <w:r w:rsidR="000A6FDD">
        <w:instrText xml:space="preserve"> SEQ Fig._ \* ARABIC </w:instrText>
      </w:r>
      <w:r w:rsidR="000A6FDD">
        <w:fldChar w:fldCharType="separate"/>
      </w:r>
      <w:r w:rsidR="004315BD">
        <w:rPr>
          <w:noProof/>
        </w:rPr>
        <w:t>44</w:t>
      </w:r>
      <w:r w:rsidR="000A6FDD">
        <w:rPr>
          <w:noProof/>
        </w:rPr>
        <w:fldChar w:fldCharType="end"/>
      </w:r>
      <w:r>
        <w:t xml:space="preserve"> </w:t>
      </w:r>
      <w:r w:rsidRPr="00517340">
        <w:t>Safety Protocol</w:t>
      </w:r>
      <w:bookmarkEnd w:id="268"/>
    </w:p>
    <w:p w:rsidRPr="00E2549A" w:rsidR="001879B6" w:rsidP="001879B6" w:rsidRDefault="001879B6" w14:paraId="67066855" w14:textId="77777777">
      <w:pPr>
        <w:spacing w:line="360" w:lineRule="auto"/>
        <w:jc w:val="both"/>
        <w:rPr>
          <w:rFonts w:cs="Arial"/>
        </w:rPr>
      </w:pPr>
      <w:r w:rsidRPr="00E2549A">
        <w:rPr>
          <w:rFonts w:cs="Arial"/>
        </w:rPr>
        <w:t>The Safety Protocol Page is your comprehensive tool for overseeing and implementing safety measures. It offers a complete view of all safety protocols, incidents, and updates in your community, so you can ensure everyone's safety with ease.</w:t>
      </w:r>
    </w:p>
    <w:p w:rsidRPr="006C7AF6" w:rsidR="001879B6" w:rsidP="001879B6" w:rsidRDefault="001879B6" w14:paraId="7BDD74F8" w14:textId="58CC5B83">
      <w:pPr>
        <w:spacing w:line="360" w:lineRule="auto"/>
        <w:jc w:val="both"/>
        <w:rPr>
          <w:rFonts w:cs="Arial"/>
        </w:rPr>
      </w:pPr>
    </w:p>
    <w:p w:rsidR="007D340E" w:rsidP="007D340E" w:rsidRDefault="001879B6" w14:paraId="4AD518B6" w14:textId="617478D4">
      <w:pPr>
        <w:keepNext/>
        <w:spacing w:line="360" w:lineRule="auto"/>
        <w:jc w:val="center"/>
      </w:pPr>
      <w:r>
        <w:rPr>
          <w:noProof/>
        </w:rPr>
        <w:drawing>
          <wp:inline distT="0" distB="0" distL="0" distR="0" wp14:anchorId="4DD5B4D0" wp14:editId="44224C06">
            <wp:extent cx="2354235" cy="6959599"/>
            <wp:effectExtent l="0" t="0" r="8255" b="0"/>
            <wp:docPr id="40598754" name="Picture 405987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9875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54235" cy="6959599"/>
                    </a:xfrm>
                    <a:prstGeom prst="rect">
                      <a:avLst/>
                    </a:prstGeom>
                  </pic:spPr>
                </pic:pic>
              </a:graphicData>
            </a:graphic>
          </wp:inline>
        </w:drawing>
      </w:r>
    </w:p>
    <w:p w:rsidR="001879B6" w:rsidP="007D340E" w:rsidRDefault="007D340E" w14:paraId="79DD4F91" w14:textId="7B4878CD">
      <w:pPr>
        <w:pStyle w:val="Caption"/>
        <w:jc w:val="center"/>
      </w:pPr>
      <w:bookmarkStart w:name="_Toc150946762" w:id="269"/>
      <w:r>
        <w:t xml:space="preserve">Fig.  </w:t>
      </w:r>
      <w:r w:rsidR="000A6FDD">
        <w:fldChar w:fldCharType="begin"/>
      </w:r>
      <w:r w:rsidR="000A6FDD">
        <w:instrText xml:space="preserve"> SEQ Fig._ \* ARABIC </w:instrText>
      </w:r>
      <w:r w:rsidR="000A6FDD">
        <w:fldChar w:fldCharType="separate"/>
      </w:r>
      <w:r w:rsidR="004315BD">
        <w:rPr>
          <w:noProof/>
        </w:rPr>
        <w:t>45</w:t>
      </w:r>
      <w:r w:rsidR="000A6FDD">
        <w:rPr>
          <w:noProof/>
        </w:rPr>
        <w:fldChar w:fldCharType="end"/>
      </w:r>
      <w:r>
        <w:t xml:space="preserve"> </w:t>
      </w:r>
      <w:r w:rsidRPr="00CC5FEA">
        <w:t>About Us Page</w:t>
      </w:r>
      <w:bookmarkEnd w:id="269"/>
    </w:p>
    <w:p w:rsidRPr="006C7AF6" w:rsidR="001879B6" w:rsidP="001879B6" w:rsidRDefault="001879B6" w14:paraId="20C62AC4" w14:textId="77EB611D">
      <w:pPr>
        <w:spacing w:line="360" w:lineRule="auto"/>
        <w:jc w:val="both"/>
        <w:rPr>
          <w:rFonts w:cs="Arial"/>
        </w:rPr>
      </w:pPr>
      <w:r w:rsidRPr="006C7AF6">
        <w:rPr>
          <w:rFonts w:cs="Arial"/>
        </w:rPr>
        <w:t>The 'About Us' page contains the barangay profile, including its history, demographic information, vision, mission, objectives, and a list of the current barangay officials.</w:t>
      </w:r>
    </w:p>
    <w:p w:rsidR="007D340E" w:rsidP="007D340E" w:rsidRDefault="001879B6" w14:paraId="6D6F9F6C" w14:textId="0C257E1E">
      <w:pPr>
        <w:keepNext/>
        <w:spacing w:line="360" w:lineRule="auto"/>
        <w:jc w:val="center"/>
      </w:pPr>
      <w:r>
        <w:rPr>
          <w:noProof/>
        </w:rPr>
        <w:drawing>
          <wp:inline distT="0" distB="0" distL="0" distR="0" wp14:anchorId="2FDA195C" wp14:editId="445971DB">
            <wp:extent cx="3487188" cy="3365500"/>
            <wp:effectExtent l="0" t="0" r="0" b="6350"/>
            <wp:docPr id="340686809" name="Picture 34068680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68680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87188" cy="3365500"/>
                    </a:xfrm>
                    <a:prstGeom prst="rect">
                      <a:avLst/>
                    </a:prstGeom>
                  </pic:spPr>
                </pic:pic>
              </a:graphicData>
            </a:graphic>
          </wp:inline>
        </w:drawing>
      </w:r>
    </w:p>
    <w:p w:rsidR="001879B6" w:rsidP="007D340E" w:rsidRDefault="007D340E" w14:paraId="6D635666" w14:textId="583AEE94">
      <w:pPr>
        <w:pStyle w:val="Caption"/>
        <w:jc w:val="center"/>
      </w:pPr>
      <w:bookmarkStart w:name="_Toc150946763" w:id="270"/>
      <w:r>
        <w:t xml:space="preserve">Fig.  </w:t>
      </w:r>
      <w:r w:rsidR="000A6FDD">
        <w:fldChar w:fldCharType="begin"/>
      </w:r>
      <w:r w:rsidR="000A6FDD">
        <w:instrText xml:space="preserve"> SEQ Fig._ \* ARABIC </w:instrText>
      </w:r>
      <w:r w:rsidR="000A6FDD">
        <w:fldChar w:fldCharType="separate"/>
      </w:r>
      <w:r w:rsidR="004315BD">
        <w:rPr>
          <w:noProof/>
        </w:rPr>
        <w:t>46</w:t>
      </w:r>
      <w:r w:rsidR="000A6FDD">
        <w:rPr>
          <w:noProof/>
        </w:rPr>
        <w:fldChar w:fldCharType="end"/>
      </w:r>
      <w:r>
        <w:t xml:space="preserve"> </w:t>
      </w:r>
      <w:r w:rsidRPr="00996CD8">
        <w:t>Contact Page</w:t>
      </w:r>
      <w:bookmarkEnd w:id="270"/>
    </w:p>
    <w:p w:rsidRPr="006C7AF6" w:rsidR="001879B6" w:rsidP="001879B6" w:rsidRDefault="001879B6" w14:paraId="0A7C030E" w14:textId="6EF45494">
      <w:pPr>
        <w:spacing w:line="360" w:lineRule="auto"/>
        <w:jc w:val="both"/>
        <w:rPr>
          <w:rFonts w:cs="Arial"/>
        </w:rPr>
      </w:pPr>
      <w:r w:rsidRPr="006C7AF6">
        <w:rPr>
          <w:rFonts w:cs="Arial"/>
        </w:rPr>
        <w:t>The 'Contact' page lists various contact information and hotlines for residents to use and includes an embedded map of the barangay</w:t>
      </w:r>
      <w:ins w:author="Izza Jean Celeste" w:date="2023-11-03T20:20:00Z" w:id="271">
        <w:r>
          <w:rPr>
            <w:rFonts w:cs="Arial"/>
          </w:rPr>
          <w:t>’s</w:t>
        </w:r>
      </w:ins>
      <w:r w:rsidRPr="006C7AF6">
        <w:rPr>
          <w:rFonts w:cs="Arial"/>
        </w:rPr>
        <w:t xml:space="preserve"> main office. </w:t>
      </w:r>
    </w:p>
    <w:p w:rsidR="007D340E" w:rsidP="007D340E" w:rsidRDefault="001879B6" w14:paraId="017C0A67" w14:textId="67220CA0">
      <w:pPr>
        <w:keepNext/>
        <w:spacing w:line="360" w:lineRule="auto"/>
        <w:jc w:val="center"/>
      </w:pPr>
      <w:r>
        <w:rPr>
          <w:noProof/>
        </w:rPr>
        <w:drawing>
          <wp:inline distT="0" distB="0" distL="0" distR="0" wp14:anchorId="25A01467" wp14:editId="51BFC0EF">
            <wp:extent cx="4780420" cy="3149600"/>
            <wp:effectExtent l="0" t="0" r="1270" b="0"/>
            <wp:docPr id="920498475" name="Picture 920498475" descr="A screenshot of a red and whit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49847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80420" cy="3149600"/>
                    </a:xfrm>
                    <a:prstGeom prst="rect">
                      <a:avLst/>
                    </a:prstGeom>
                  </pic:spPr>
                </pic:pic>
              </a:graphicData>
            </a:graphic>
          </wp:inline>
        </w:drawing>
      </w:r>
    </w:p>
    <w:p w:rsidR="001879B6" w:rsidP="007D340E" w:rsidRDefault="007D340E" w14:paraId="528DE788" w14:textId="24995048">
      <w:pPr>
        <w:pStyle w:val="Caption"/>
        <w:jc w:val="center"/>
      </w:pPr>
      <w:bookmarkStart w:name="_Toc150946764" w:id="272"/>
      <w:r>
        <w:t xml:space="preserve">Fig.  </w:t>
      </w:r>
      <w:r w:rsidR="000A6FDD">
        <w:fldChar w:fldCharType="begin"/>
      </w:r>
      <w:r w:rsidR="000A6FDD">
        <w:instrText xml:space="preserve"> SEQ Fig._ \* ARABIC </w:instrText>
      </w:r>
      <w:r w:rsidR="000A6FDD">
        <w:fldChar w:fldCharType="separate"/>
      </w:r>
      <w:r w:rsidR="004315BD">
        <w:rPr>
          <w:noProof/>
        </w:rPr>
        <w:t>47</w:t>
      </w:r>
      <w:r w:rsidR="000A6FDD">
        <w:rPr>
          <w:noProof/>
        </w:rPr>
        <w:fldChar w:fldCharType="end"/>
      </w:r>
      <w:r>
        <w:t xml:space="preserve"> </w:t>
      </w:r>
      <w:r w:rsidRPr="00952C76">
        <w:t>Requirements Page</w:t>
      </w:r>
      <w:bookmarkEnd w:id="272"/>
    </w:p>
    <w:p w:rsidRPr="006C7AF6" w:rsidR="001879B6" w:rsidP="001879B6" w:rsidRDefault="001879B6" w14:paraId="55417524" w14:textId="26C5450A">
      <w:pPr>
        <w:spacing w:line="360" w:lineRule="auto"/>
        <w:jc w:val="both"/>
        <w:rPr>
          <w:rFonts w:cs="Arial"/>
        </w:rPr>
      </w:pPr>
      <w:r w:rsidRPr="006C7AF6">
        <w:rPr>
          <w:rFonts w:cs="Arial"/>
        </w:rPr>
        <w:t xml:space="preserve">The 'Requirements' page displays the various documents available from the barangay, along with information on the fees, the process for obtaining the requirements, and the necessary supporting documents for each requirement. </w:t>
      </w:r>
    </w:p>
    <w:p w:rsidR="007D340E" w:rsidP="007D340E" w:rsidRDefault="001879B6" w14:paraId="2583F9B5" w14:textId="4A1C301F">
      <w:pPr>
        <w:keepNext/>
        <w:spacing w:line="360" w:lineRule="auto"/>
        <w:jc w:val="center"/>
      </w:pPr>
      <w:r>
        <w:rPr>
          <w:noProof/>
        </w:rPr>
        <w:drawing>
          <wp:inline distT="0" distB="0" distL="0" distR="0" wp14:anchorId="48B03C4D" wp14:editId="5764D156">
            <wp:extent cx="3860800" cy="3464664"/>
            <wp:effectExtent l="0" t="0" r="6350" b="2540"/>
            <wp:docPr id="507616145" name="Picture 507616145" descr="A screenshot of a log 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61614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60800" cy="3464664"/>
                    </a:xfrm>
                    <a:prstGeom prst="rect">
                      <a:avLst/>
                    </a:prstGeom>
                  </pic:spPr>
                </pic:pic>
              </a:graphicData>
            </a:graphic>
          </wp:inline>
        </w:drawing>
      </w:r>
    </w:p>
    <w:p w:rsidR="001879B6" w:rsidP="007D340E" w:rsidRDefault="007D340E" w14:paraId="4B37C829" w14:textId="6DECB012">
      <w:pPr>
        <w:pStyle w:val="Caption"/>
        <w:jc w:val="center"/>
      </w:pPr>
      <w:bookmarkStart w:name="_Toc150946765" w:id="273"/>
      <w:r>
        <w:t xml:space="preserve">Fig.  </w:t>
      </w:r>
      <w:r w:rsidR="000A6FDD">
        <w:fldChar w:fldCharType="begin"/>
      </w:r>
      <w:r w:rsidR="000A6FDD">
        <w:instrText xml:space="preserve"> SEQ Fig._ \* ARABIC </w:instrText>
      </w:r>
      <w:r w:rsidR="000A6FDD">
        <w:fldChar w:fldCharType="separate"/>
      </w:r>
      <w:r w:rsidR="004315BD">
        <w:rPr>
          <w:noProof/>
        </w:rPr>
        <w:t>48</w:t>
      </w:r>
      <w:r w:rsidR="000A6FDD">
        <w:rPr>
          <w:noProof/>
        </w:rPr>
        <w:fldChar w:fldCharType="end"/>
      </w:r>
      <w:r>
        <w:t xml:space="preserve"> </w:t>
      </w:r>
      <w:r w:rsidRPr="00846EFB">
        <w:t>Login Page</w:t>
      </w:r>
      <w:bookmarkEnd w:id="273"/>
    </w:p>
    <w:p w:rsidRPr="006C7AF6" w:rsidR="001879B6" w:rsidP="001879B6" w:rsidRDefault="001879B6" w14:paraId="36E13B5C" w14:textId="0FABFB16">
      <w:pPr>
        <w:spacing w:line="360" w:lineRule="auto"/>
        <w:jc w:val="both"/>
        <w:rPr>
          <w:rFonts w:cs="Arial"/>
        </w:rPr>
      </w:pPr>
      <w:r w:rsidRPr="006C7AF6">
        <w:rPr>
          <w:rFonts w:cs="Arial"/>
        </w:rPr>
        <w:t>The 'Login' page allows residents with a resident account to securely access their account on the web app by entering their registered email and password.</w:t>
      </w:r>
    </w:p>
    <w:p w:rsidR="007D340E" w:rsidP="007D340E" w:rsidRDefault="001879B6" w14:paraId="127BB726" w14:textId="6ECF2461">
      <w:pPr>
        <w:keepNext/>
        <w:spacing w:line="360" w:lineRule="auto"/>
        <w:jc w:val="center"/>
      </w:pPr>
      <w:r>
        <w:rPr>
          <w:noProof/>
        </w:rPr>
        <w:drawing>
          <wp:inline distT="0" distB="0" distL="0" distR="0" wp14:anchorId="03DDF651" wp14:editId="4B48223E">
            <wp:extent cx="4734886" cy="2286000"/>
            <wp:effectExtent l="0" t="0" r="8890" b="0"/>
            <wp:docPr id="1819255951" name="Picture 18192559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25595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34886" cy="2286000"/>
                    </a:xfrm>
                    <a:prstGeom prst="rect">
                      <a:avLst/>
                    </a:prstGeom>
                  </pic:spPr>
                </pic:pic>
              </a:graphicData>
            </a:graphic>
          </wp:inline>
        </w:drawing>
      </w:r>
    </w:p>
    <w:p w:rsidR="001879B6" w:rsidP="007D340E" w:rsidRDefault="007D340E" w14:paraId="79AF097E" w14:textId="72914F30">
      <w:pPr>
        <w:pStyle w:val="Caption"/>
        <w:jc w:val="center"/>
      </w:pPr>
      <w:bookmarkStart w:name="_Toc150946766" w:id="274"/>
      <w:r>
        <w:t xml:space="preserve">Fig.  </w:t>
      </w:r>
      <w:r w:rsidR="000A6FDD">
        <w:fldChar w:fldCharType="begin"/>
      </w:r>
      <w:r w:rsidR="000A6FDD">
        <w:instrText xml:space="preserve"> SEQ Fig._ \* ARABIC </w:instrText>
      </w:r>
      <w:r w:rsidR="000A6FDD">
        <w:fldChar w:fldCharType="separate"/>
      </w:r>
      <w:r w:rsidR="004315BD">
        <w:rPr>
          <w:noProof/>
        </w:rPr>
        <w:t>49</w:t>
      </w:r>
      <w:r w:rsidR="000A6FDD">
        <w:rPr>
          <w:noProof/>
        </w:rPr>
        <w:fldChar w:fldCharType="end"/>
      </w:r>
      <w:r>
        <w:t xml:space="preserve"> Resident Dashboard</w:t>
      </w:r>
      <w:bookmarkEnd w:id="274"/>
    </w:p>
    <w:p w:rsidRPr="006C7AF6" w:rsidR="001879B6" w:rsidP="001879B6" w:rsidRDefault="001879B6" w14:paraId="2993F559" w14:textId="2694C771">
      <w:pPr>
        <w:spacing w:line="360" w:lineRule="auto"/>
        <w:jc w:val="both"/>
        <w:rPr>
          <w:rFonts w:cs="Arial"/>
        </w:rPr>
      </w:pPr>
    </w:p>
    <w:p w:rsidRPr="006C7AF6" w:rsidR="001879B6" w:rsidP="001879B6" w:rsidRDefault="001879B6" w14:paraId="2C38270F" w14:textId="0EBFFDF8">
      <w:pPr>
        <w:spacing w:line="360" w:lineRule="auto"/>
        <w:jc w:val="both"/>
        <w:rPr>
          <w:rFonts w:cs="Arial"/>
        </w:rPr>
      </w:pPr>
      <w:r w:rsidRPr="006C7AF6">
        <w:rPr>
          <w:rFonts w:cs="Arial"/>
        </w:rPr>
        <w:t xml:space="preserve">Upon successful login, the resident is taken to their 'Resident Dashboard' page. This page </w:t>
      </w:r>
      <w:r w:rsidRPr="4F78A3CC" w:rsidR="700D6CDE">
        <w:rPr>
          <w:rFonts w:cs="Arial"/>
        </w:rPr>
        <w:t>shows</w:t>
      </w:r>
      <w:r w:rsidRPr="006C7AF6">
        <w:rPr>
          <w:rFonts w:cs="Arial"/>
        </w:rPr>
        <w:t xml:space="preserve"> the various online transactions available on the web app for the resident to access.</w:t>
      </w:r>
    </w:p>
    <w:p w:rsidR="001879B6" w:rsidP="001879B6" w:rsidRDefault="001879B6" w14:paraId="013F281F" w14:textId="415BB2C5">
      <w:pPr>
        <w:spacing w:line="360" w:lineRule="auto"/>
        <w:jc w:val="both"/>
        <w:rPr>
          <w:rFonts w:cs="Arial"/>
        </w:rPr>
      </w:pPr>
      <w:r w:rsidRPr="006C7AF6">
        <w:rPr>
          <w:rFonts w:cs="Arial"/>
        </w:rPr>
        <w:t xml:space="preserve"> </w:t>
      </w:r>
    </w:p>
    <w:p w:rsidR="007D340E" w:rsidP="007D340E" w:rsidRDefault="001879B6" w14:paraId="7BF08C8C" w14:textId="3F4420A8">
      <w:pPr>
        <w:keepNext/>
        <w:spacing w:line="360" w:lineRule="auto"/>
        <w:jc w:val="center"/>
      </w:pPr>
      <w:r>
        <w:rPr>
          <w:noProof/>
        </w:rPr>
        <w:drawing>
          <wp:inline distT="0" distB="0" distL="0" distR="0" wp14:anchorId="1513F123" wp14:editId="401D9E21">
            <wp:extent cx="4419600" cy="2126696"/>
            <wp:effectExtent l="0" t="0" r="0" b="6985"/>
            <wp:docPr id="1268271715" name="Picture 12682717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27171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19600" cy="2126696"/>
                    </a:xfrm>
                    <a:prstGeom prst="rect">
                      <a:avLst/>
                    </a:prstGeom>
                  </pic:spPr>
                </pic:pic>
              </a:graphicData>
            </a:graphic>
          </wp:inline>
        </w:drawing>
      </w:r>
    </w:p>
    <w:p w:rsidR="001879B6" w:rsidP="007D340E" w:rsidRDefault="007D340E" w14:paraId="6EF2CD2E" w14:textId="59F5E10C">
      <w:pPr>
        <w:pStyle w:val="Caption"/>
        <w:jc w:val="center"/>
      </w:pPr>
      <w:bookmarkStart w:name="_Toc150946767" w:id="275"/>
      <w:r>
        <w:t xml:space="preserve">Fig.  </w:t>
      </w:r>
      <w:r w:rsidR="000A6FDD">
        <w:fldChar w:fldCharType="begin"/>
      </w:r>
      <w:r w:rsidR="000A6FDD">
        <w:instrText xml:space="preserve"> SEQ Fig._ \* ARABIC </w:instrText>
      </w:r>
      <w:r w:rsidR="000A6FDD">
        <w:fldChar w:fldCharType="separate"/>
      </w:r>
      <w:r w:rsidR="004315BD">
        <w:rPr>
          <w:noProof/>
        </w:rPr>
        <w:t>50</w:t>
      </w:r>
      <w:r w:rsidR="000A6FDD">
        <w:rPr>
          <w:noProof/>
        </w:rPr>
        <w:fldChar w:fldCharType="end"/>
      </w:r>
      <w:r>
        <w:t xml:space="preserve"> </w:t>
      </w:r>
      <w:r w:rsidRPr="00035284">
        <w:t>Resident Dashboard (sidebar)</w:t>
      </w:r>
      <w:bookmarkEnd w:id="275"/>
    </w:p>
    <w:p w:rsidRPr="006C7AF6" w:rsidR="001879B6" w:rsidP="001879B6" w:rsidRDefault="001879B6" w14:paraId="32ABA06C" w14:textId="776B3D3C">
      <w:pPr>
        <w:spacing w:line="360" w:lineRule="auto"/>
        <w:jc w:val="both"/>
        <w:rPr>
          <w:rFonts w:cs="Arial"/>
        </w:rPr>
      </w:pPr>
      <w:r w:rsidRPr="006C7AF6">
        <w:rPr>
          <w:rFonts w:cs="Arial"/>
        </w:rPr>
        <w:t>The side</w:t>
      </w:r>
      <w:del w:author="Izza Jean Celeste" w:date="2023-11-03T20:26:00Z" w:id="276">
        <w:r w:rsidRPr="006C7AF6" w:rsidDel="00705134">
          <w:rPr>
            <w:rFonts w:cs="Arial"/>
          </w:rPr>
          <w:delText xml:space="preserve"> </w:delText>
        </w:r>
      </w:del>
      <w:r w:rsidRPr="006C7AF6">
        <w:rPr>
          <w:rFonts w:cs="Arial"/>
        </w:rPr>
        <w:t xml:space="preserve">bar of the resident dashboard features six tabs: Home, Profile, Transaction History, Data Policy, Terms and Conditions, and Sign-out. </w:t>
      </w:r>
    </w:p>
    <w:p w:rsidR="007D340E" w:rsidP="007D340E" w:rsidRDefault="001879B6" w14:paraId="6D27F57C" w14:textId="2DDE5499">
      <w:pPr>
        <w:keepNext/>
        <w:spacing w:line="360" w:lineRule="auto"/>
        <w:jc w:val="center"/>
      </w:pPr>
      <w:r>
        <w:rPr>
          <w:noProof/>
        </w:rPr>
        <w:drawing>
          <wp:inline distT="0" distB="0" distL="0" distR="0" wp14:anchorId="2ECF8FD6" wp14:editId="5C519067">
            <wp:extent cx="3109259" cy="3454400"/>
            <wp:effectExtent l="0" t="0" r="0" b="0"/>
            <wp:docPr id="2079507019" name="Picture 20795070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50701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09259" cy="3454400"/>
                    </a:xfrm>
                    <a:prstGeom prst="rect">
                      <a:avLst/>
                    </a:prstGeom>
                  </pic:spPr>
                </pic:pic>
              </a:graphicData>
            </a:graphic>
          </wp:inline>
        </w:drawing>
      </w:r>
    </w:p>
    <w:p w:rsidR="001879B6" w:rsidP="007D340E" w:rsidRDefault="007D340E" w14:paraId="7D360E65" w14:textId="6E40BB71">
      <w:pPr>
        <w:pStyle w:val="Caption"/>
        <w:jc w:val="center"/>
      </w:pPr>
      <w:bookmarkStart w:name="_Toc150946768" w:id="277"/>
      <w:r>
        <w:t xml:space="preserve">Fig.  </w:t>
      </w:r>
      <w:r w:rsidR="000A6FDD">
        <w:fldChar w:fldCharType="begin"/>
      </w:r>
      <w:r w:rsidR="000A6FDD">
        <w:instrText xml:space="preserve"> SEQ Fig._ \* ARABIC </w:instrText>
      </w:r>
      <w:r w:rsidR="000A6FDD">
        <w:fldChar w:fldCharType="separate"/>
      </w:r>
      <w:r w:rsidR="004315BD">
        <w:rPr>
          <w:noProof/>
        </w:rPr>
        <w:t>51</w:t>
      </w:r>
      <w:r w:rsidR="000A6FDD">
        <w:rPr>
          <w:noProof/>
        </w:rPr>
        <w:fldChar w:fldCharType="end"/>
      </w:r>
      <w:r>
        <w:t xml:space="preserve"> </w:t>
      </w:r>
      <w:r w:rsidRPr="0089636E">
        <w:t>My Profile Page</w:t>
      </w:r>
      <w:r>
        <w:t xml:space="preserve"> (Resident Dashboard)</w:t>
      </w:r>
      <w:bookmarkEnd w:id="277"/>
    </w:p>
    <w:p w:rsidRPr="006C7AF6" w:rsidR="001879B6" w:rsidP="001879B6" w:rsidRDefault="001879B6" w14:paraId="4BEF92DD" w14:textId="30971F1E">
      <w:pPr>
        <w:spacing w:line="360" w:lineRule="auto"/>
        <w:jc w:val="both"/>
        <w:rPr>
          <w:rFonts w:cs="Arial"/>
        </w:rPr>
      </w:pPr>
      <w:r w:rsidRPr="006C7AF6">
        <w:rPr>
          <w:rFonts w:cs="Arial"/>
        </w:rPr>
        <w:t xml:space="preserve">The 'My Profile' tab on the resident dashboard displays the </w:t>
      </w:r>
      <w:r w:rsidRPr="4F78A3CC">
        <w:rPr>
          <w:rFonts w:cs="Arial"/>
        </w:rPr>
        <w:t>residents</w:t>
      </w:r>
      <w:r w:rsidRPr="4F78A3CC" w:rsidR="6C5FE447">
        <w:rPr>
          <w:rFonts w:cs="Arial"/>
        </w:rPr>
        <w:t>’</w:t>
      </w:r>
      <w:r w:rsidRPr="006C7AF6">
        <w:rPr>
          <w:rFonts w:cs="Arial"/>
        </w:rPr>
        <w:t xml:space="preserve"> personal information. The resident can update their valid IDs, email, mobile number, and password.</w:t>
      </w:r>
    </w:p>
    <w:p w:rsidR="002F19AC" w:rsidP="002F19AC" w:rsidRDefault="001879B6" w14:paraId="1683623B" w14:textId="77777777">
      <w:pPr>
        <w:keepNext/>
        <w:spacing w:line="360" w:lineRule="auto"/>
        <w:jc w:val="center"/>
      </w:pPr>
      <w:r w:rsidRPr="00EE7F56">
        <w:rPr>
          <w:rFonts w:cs="Arial"/>
          <w:noProof/>
        </w:rPr>
        <w:drawing>
          <wp:inline distT="0" distB="0" distL="0" distR="0" wp14:anchorId="529EDA49" wp14:editId="424B2204">
            <wp:extent cx="3848100" cy="2669620"/>
            <wp:effectExtent l="0" t="0" r="0" b="0"/>
            <wp:docPr id="1851718689" name="Picture 18517186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71868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48100" cy="2669620"/>
                    </a:xfrm>
                    <a:prstGeom prst="rect">
                      <a:avLst/>
                    </a:prstGeom>
                  </pic:spPr>
                </pic:pic>
              </a:graphicData>
            </a:graphic>
          </wp:inline>
        </w:drawing>
      </w:r>
    </w:p>
    <w:p w:rsidR="001879B6" w:rsidP="002F19AC" w:rsidRDefault="002F19AC" w14:paraId="40E21887" w14:textId="68302A61">
      <w:pPr>
        <w:pStyle w:val="Caption"/>
        <w:jc w:val="center"/>
      </w:pPr>
      <w:bookmarkStart w:name="_Toc150946769" w:id="278"/>
      <w:r>
        <w:t xml:space="preserve">Fig.  </w:t>
      </w:r>
      <w:r w:rsidR="000A6FDD">
        <w:fldChar w:fldCharType="begin"/>
      </w:r>
      <w:r w:rsidR="000A6FDD">
        <w:instrText xml:space="preserve"> SEQ Fig._ \* ARABIC </w:instrText>
      </w:r>
      <w:r w:rsidR="000A6FDD">
        <w:fldChar w:fldCharType="separate"/>
      </w:r>
      <w:r w:rsidR="004315BD">
        <w:rPr>
          <w:noProof/>
        </w:rPr>
        <w:t>52</w:t>
      </w:r>
      <w:r w:rsidR="000A6FDD">
        <w:rPr>
          <w:noProof/>
        </w:rPr>
        <w:fldChar w:fldCharType="end"/>
      </w:r>
      <w:r>
        <w:t xml:space="preserve"> </w:t>
      </w:r>
      <w:r w:rsidRPr="00AE0E4E">
        <w:t>Transaction Page (Request)</w:t>
      </w:r>
      <w:bookmarkEnd w:id="278"/>
    </w:p>
    <w:p w:rsidR="001879B6" w:rsidP="001879B6" w:rsidRDefault="001879B6" w14:paraId="24F7854F" w14:textId="77777777">
      <w:pPr>
        <w:spacing w:line="360" w:lineRule="auto"/>
        <w:jc w:val="both"/>
        <w:rPr>
          <w:rFonts w:cs="Arial"/>
        </w:rPr>
      </w:pPr>
      <w:r w:rsidRPr="006C7AF6">
        <w:rPr>
          <w:rFonts w:cs="Arial"/>
        </w:rPr>
        <w:t>The 'Transaction History' tab on the resident dashboard displays a list of all the transactions that the resident has completed through the web app, including the date, type of transaction, and status.</w:t>
      </w:r>
    </w:p>
    <w:p w:rsidR="002F19AC" w:rsidP="002F19AC" w:rsidRDefault="001879B6" w14:paraId="323B6796" w14:textId="77777777">
      <w:pPr>
        <w:keepNext/>
        <w:spacing w:line="360" w:lineRule="auto"/>
        <w:jc w:val="center"/>
      </w:pPr>
      <w:r w:rsidRPr="00EE7F56">
        <w:rPr>
          <w:rFonts w:cs="Arial"/>
          <w:noProof/>
        </w:rPr>
        <w:drawing>
          <wp:inline distT="0" distB="0" distL="0" distR="0" wp14:anchorId="4688A58B" wp14:editId="3D2B543B">
            <wp:extent cx="3733800" cy="3332987"/>
            <wp:effectExtent l="0" t="0" r="0" b="1270"/>
            <wp:docPr id="132478" name="Picture 1324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7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33800" cy="3332987"/>
                    </a:xfrm>
                    <a:prstGeom prst="rect">
                      <a:avLst/>
                    </a:prstGeom>
                  </pic:spPr>
                </pic:pic>
              </a:graphicData>
            </a:graphic>
          </wp:inline>
        </w:drawing>
      </w:r>
    </w:p>
    <w:p w:rsidR="001879B6" w:rsidP="002F19AC" w:rsidRDefault="002F19AC" w14:paraId="46C1F2DA" w14:textId="1D996C97">
      <w:pPr>
        <w:pStyle w:val="Caption"/>
        <w:jc w:val="center"/>
      </w:pPr>
      <w:bookmarkStart w:name="_Toc150946770" w:id="279"/>
      <w:r>
        <w:t xml:space="preserve">Fig.  </w:t>
      </w:r>
      <w:r w:rsidR="000A6FDD">
        <w:fldChar w:fldCharType="begin"/>
      </w:r>
      <w:r w:rsidR="000A6FDD">
        <w:instrText xml:space="preserve"> SEQ Fig._ \* ARABIC </w:instrText>
      </w:r>
      <w:r w:rsidR="000A6FDD">
        <w:fldChar w:fldCharType="separate"/>
      </w:r>
      <w:r w:rsidR="004315BD">
        <w:rPr>
          <w:noProof/>
        </w:rPr>
        <w:t>53</w:t>
      </w:r>
      <w:r w:rsidR="000A6FDD">
        <w:rPr>
          <w:noProof/>
        </w:rPr>
        <w:fldChar w:fldCharType="end"/>
      </w:r>
      <w:r>
        <w:t xml:space="preserve"> </w:t>
      </w:r>
      <w:r w:rsidRPr="00AE5BE8">
        <w:t>Transaction Page (Concern)</w:t>
      </w:r>
      <w:bookmarkEnd w:id="279"/>
    </w:p>
    <w:p w:rsidR="001879B6" w:rsidP="001879B6" w:rsidRDefault="001879B6" w14:paraId="095791A9" w14:textId="77777777">
      <w:pPr>
        <w:spacing w:line="360" w:lineRule="auto"/>
        <w:rPr>
          <w:rFonts w:cs="Arial"/>
        </w:rPr>
      </w:pPr>
      <w:r w:rsidRPr="00EE7F56">
        <w:rPr>
          <w:rFonts w:cs="Arial"/>
        </w:rPr>
        <w:t>"Concern History" offers residents a user-friendly platform to report concerns, track their status, and engage with their community.</w:t>
      </w:r>
    </w:p>
    <w:p w:rsidR="001879B6" w:rsidP="001879B6" w:rsidRDefault="001879B6" w14:paraId="7F7BAB8D" w14:textId="77777777">
      <w:pPr>
        <w:rPr>
          <w:rFonts w:cs="Arial"/>
        </w:rPr>
      </w:pPr>
    </w:p>
    <w:p w:rsidR="002F19AC" w:rsidP="002F19AC" w:rsidRDefault="001879B6" w14:paraId="320D91EE" w14:textId="77777777">
      <w:pPr>
        <w:keepNext/>
        <w:jc w:val="center"/>
      </w:pPr>
      <w:r w:rsidRPr="00EE7F56">
        <w:rPr>
          <w:rFonts w:cs="Arial"/>
          <w:noProof/>
        </w:rPr>
        <w:drawing>
          <wp:inline distT="0" distB="0" distL="0" distR="0" wp14:anchorId="5289CBD4" wp14:editId="20782B8C">
            <wp:extent cx="5854702" cy="2819042"/>
            <wp:effectExtent l="0" t="0" r="0" b="635"/>
            <wp:docPr id="363431291" name="Picture 3634312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43129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54702" cy="2819042"/>
                    </a:xfrm>
                    <a:prstGeom prst="rect">
                      <a:avLst/>
                    </a:prstGeom>
                  </pic:spPr>
                </pic:pic>
              </a:graphicData>
            </a:graphic>
          </wp:inline>
        </w:drawing>
      </w:r>
    </w:p>
    <w:p w:rsidR="001879B6" w:rsidP="002F19AC" w:rsidRDefault="002F19AC" w14:paraId="4671320A" w14:textId="32F0B2D4">
      <w:pPr>
        <w:pStyle w:val="Caption"/>
        <w:jc w:val="center"/>
      </w:pPr>
      <w:bookmarkStart w:name="_Toc150946771" w:id="280"/>
      <w:r>
        <w:t xml:space="preserve">Fig.  </w:t>
      </w:r>
      <w:r w:rsidR="000A6FDD">
        <w:fldChar w:fldCharType="begin"/>
      </w:r>
      <w:r w:rsidR="000A6FDD">
        <w:instrText xml:space="preserve"> SEQ Fig._ \* ARABIC </w:instrText>
      </w:r>
      <w:r w:rsidR="000A6FDD">
        <w:fldChar w:fldCharType="separate"/>
      </w:r>
      <w:r w:rsidR="004315BD">
        <w:rPr>
          <w:noProof/>
        </w:rPr>
        <w:t>54</w:t>
      </w:r>
      <w:r w:rsidR="000A6FDD">
        <w:rPr>
          <w:noProof/>
        </w:rPr>
        <w:fldChar w:fldCharType="end"/>
      </w:r>
      <w:r>
        <w:t xml:space="preserve"> </w:t>
      </w:r>
      <w:r w:rsidRPr="00F1319A">
        <w:t>Payment Page</w:t>
      </w:r>
      <w:bookmarkEnd w:id="280"/>
    </w:p>
    <w:p w:rsidR="002F19AC" w:rsidP="002F19AC" w:rsidRDefault="001879B6" w14:paraId="3E7B7528" w14:textId="77777777">
      <w:pPr>
        <w:keepNext w:val="1"/>
        <w:jc w:val="center"/>
      </w:pPr>
      <w:r w:rsidR="49DD3E7D">
        <w:drawing>
          <wp:inline wp14:editId="5F9AE23B" wp14:anchorId="1AF4600F">
            <wp:extent cx="5969002" cy="2897133"/>
            <wp:effectExtent l="76200" t="76200" r="107950" b="113030"/>
            <wp:docPr id="1218843367" name="Picture 1218843367" descr="A screenshot of a computer&#10;&#10;Description automatically generated" title=""/>
            <wp:cNvGraphicFramePr>
              <a:graphicFrameLocks noChangeAspect="1"/>
            </wp:cNvGraphicFramePr>
            <a:graphic>
              <a:graphicData uri="http://schemas.openxmlformats.org/drawingml/2006/picture">
                <pic:pic>
                  <pic:nvPicPr>
                    <pic:cNvPr id="0" name="Picture 1218843367"/>
                    <pic:cNvPicPr/>
                  </pic:nvPicPr>
                  <pic:blipFill>
                    <a:blip r:embed="Rfa649baaddad4101">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969002" cy="2897133"/>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001879B6" w:rsidP="002F19AC" w:rsidRDefault="002F19AC" w14:paraId="3ED71052" w14:textId="5A3D244D">
      <w:pPr>
        <w:pStyle w:val="Caption"/>
        <w:jc w:val="center"/>
      </w:pPr>
      <w:bookmarkStart w:name="_Toc150946772" w:id="281"/>
      <w:r>
        <w:t xml:space="preserve">Fig.  </w:t>
      </w:r>
      <w:r w:rsidR="000A6FDD">
        <w:fldChar w:fldCharType="begin"/>
      </w:r>
      <w:r w:rsidR="000A6FDD">
        <w:instrText xml:space="preserve"> SEQ Fig._ \* ARABIC </w:instrText>
      </w:r>
      <w:r w:rsidR="000A6FDD">
        <w:fldChar w:fldCharType="separate"/>
      </w:r>
      <w:r w:rsidR="004315BD">
        <w:rPr>
          <w:noProof/>
        </w:rPr>
        <w:t>55</w:t>
      </w:r>
      <w:r w:rsidR="000A6FDD">
        <w:rPr>
          <w:noProof/>
        </w:rPr>
        <w:fldChar w:fldCharType="end"/>
      </w:r>
      <w:r>
        <w:t xml:space="preserve"> </w:t>
      </w:r>
      <w:r w:rsidRPr="004A0500">
        <w:t>Paymongo Gateway Interface</w:t>
      </w:r>
      <w:bookmarkEnd w:id="281"/>
    </w:p>
    <w:p w:rsidRPr="00EE7F56" w:rsidR="001879B6" w:rsidP="001879B6" w:rsidRDefault="001879B6" w14:paraId="3A864BC9" w14:textId="77777777">
      <w:pPr>
        <w:spacing w:line="360" w:lineRule="auto"/>
        <w:jc w:val="both"/>
        <w:rPr>
          <w:rFonts w:cs="Arial"/>
        </w:rPr>
      </w:pPr>
      <w:r w:rsidRPr="00775FE9">
        <w:rPr>
          <w:rFonts w:cs="Arial"/>
        </w:rPr>
        <w:t>"The 'Payment' tab allows residents to view all 'Ready for Payment' requests and also enables them to process payments using the Paymongo gateway, utilizing various eWallets including but not limited to Gcash, Maya, and GrabPay."</w:t>
      </w:r>
    </w:p>
    <w:p w:rsidRPr="006C7AF6" w:rsidR="001879B6" w:rsidP="001879B6" w:rsidRDefault="001879B6" w14:paraId="4D162307" w14:textId="77777777">
      <w:pPr>
        <w:spacing w:line="360" w:lineRule="auto"/>
        <w:rPr>
          <w:rFonts w:cs="Arial"/>
        </w:rPr>
      </w:pPr>
    </w:p>
    <w:p w:rsidR="002F19AC" w:rsidP="002F19AC" w:rsidRDefault="001879B6" w14:paraId="6624B0B6" w14:textId="77777777">
      <w:pPr>
        <w:keepNext/>
        <w:spacing w:line="360" w:lineRule="auto"/>
        <w:jc w:val="center"/>
      </w:pPr>
      <w:r w:rsidRPr="00397B65">
        <w:rPr>
          <w:rFonts w:cs="Arial"/>
          <w:noProof/>
        </w:rPr>
        <w:drawing>
          <wp:inline distT="0" distB="0" distL="0" distR="0" wp14:anchorId="5F5A5C76" wp14:editId="70679A36">
            <wp:extent cx="5790932" cy="2794000"/>
            <wp:effectExtent l="0" t="0" r="635" b="6350"/>
            <wp:docPr id="1977317649" name="Picture 19773176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31764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90932" cy="2794000"/>
                    </a:xfrm>
                    <a:prstGeom prst="rect">
                      <a:avLst/>
                    </a:prstGeom>
                  </pic:spPr>
                </pic:pic>
              </a:graphicData>
            </a:graphic>
          </wp:inline>
        </w:drawing>
      </w:r>
    </w:p>
    <w:p w:rsidR="001879B6" w:rsidP="002F19AC" w:rsidRDefault="002F19AC" w14:paraId="654AA88B" w14:textId="7B609EA4">
      <w:pPr>
        <w:pStyle w:val="Caption"/>
        <w:jc w:val="center"/>
      </w:pPr>
      <w:bookmarkStart w:name="_Toc150946773" w:id="282"/>
      <w:r>
        <w:t xml:space="preserve">Fig.  </w:t>
      </w:r>
      <w:r w:rsidR="000A6FDD">
        <w:fldChar w:fldCharType="begin"/>
      </w:r>
      <w:r w:rsidR="000A6FDD">
        <w:instrText xml:space="preserve"> SEQ Fig._ \* ARABIC </w:instrText>
      </w:r>
      <w:r w:rsidR="000A6FDD">
        <w:fldChar w:fldCharType="separate"/>
      </w:r>
      <w:r w:rsidR="004315BD">
        <w:rPr>
          <w:noProof/>
        </w:rPr>
        <w:t>56</w:t>
      </w:r>
      <w:r w:rsidR="000A6FDD">
        <w:rPr>
          <w:noProof/>
        </w:rPr>
        <w:fldChar w:fldCharType="end"/>
      </w:r>
      <w:r>
        <w:t xml:space="preserve"> </w:t>
      </w:r>
      <w:r w:rsidRPr="00B22B26">
        <w:t>Confirm Age Requirements Modal</w:t>
      </w:r>
      <w:bookmarkEnd w:id="282"/>
    </w:p>
    <w:p w:rsidR="002F19AC" w:rsidP="002F19AC" w:rsidRDefault="001879B6" w14:paraId="6D4C6739" w14:textId="77777777">
      <w:pPr>
        <w:keepNext/>
        <w:spacing w:line="360" w:lineRule="auto"/>
        <w:jc w:val="both"/>
      </w:pPr>
      <w:r w:rsidRPr="00D364ED">
        <w:rPr>
          <w:rFonts w:cs="Arial"/>
          <w:noProof/>
        </w:rPr>
        <w:drawing>
          <wp:inline distT="0" distB="0" distL="0" distR="0" wp14:anchorId="391C0996" wp14:editId="6D79B026">
            <wp:extent cx="5943600" cy="2854325"/>
            <wp:effectExtent l="0" t="0" r="0" b="3175"/>
            <wp:docPr id="856141282" name="Picture 8561412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14128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1879B6" w:rsidP="002F19AC" w:rsidRDefault="002F19AC" w14:paraId="78B51A86" w14:textId="3837E9D2">
      <w:pPr>
        <w:pStyle w:val="Caption"/>
        <w:jc w:val="center"/>
      </w:pPr>
      <w:bookmarkStart w:name="_Toc150946774" w:id="283"/>
      <w:r>
        <w:t xml:space="preserve">Fig.  </w:t>
      </w:r>
      <w:r w:rsidR="000A6FDD">
        <w:fldChar w:fldCharType="begin"/>
      </w:r>
      <w:r w:rsidR="000A6FDD">
        <w:instrText xml:space="preserve"> SEQ Fig._ \* ARABIC </w:instrText>
      </w:r>
      <w:r w:rsidR="000A6FDD">
        <w:fldChar w:fldCharType="separate"/>
      </w:r>
      <w:r w:rsidR="004315BD">
        <w:rPr>
          <w:noProof/>
        </w:rPr>
        <w:t>57</w:t>
      </w:r>
      <w:r w:rsidR="000A6FDD">
        <w:rPr>
          <w:noProof/>
        </w:rPr>
        <w:fldChar w:fldCharType="end"/>
      </w:r>
      <w:r>
        <w:t xml:space="preserve"> </w:t>
      </w:r>
      <w:r w:rsidRPr="002505BC">
        <w:t>Privacy Policy Modal</w:t>
      </w:r>
      <w:bookmarkEnd w:id="283"/>
    </w:p>
    <w:p w:rsidRPr="006C7AF6" w:rsidR="001879B6" w:rsidP="001879B6" w:rsidRDefault="001879B6" w14:paraId="40745381" w14:textId="77777777">
      <w:pPr>
        <w:spacing w:line="360" w:lineRule="auto"/>
        <w:jc w:val="both"/>
        <w:rPr>
          <w:rFonts w:cs="Arial"/>
        </w:rPr>
      </w:pPr>
      <w:r w:rsidRPr="006C7AF6">
        <w:rPr>
          <w:rFonts w:cs="Arial"/>
        </w:rPr>
        <w:t>When a user tries to register for the web app, a pop-up window appears that displays the barangay's data privacy policy for resident information collected during the registration process.</w:t>
      </w:r>
    </w:p>
    <w:p w:rsidR="002F19AC" w:rsidP="002F19AC" w:rsidRDefault="001879B6" w14:paraId="5560C913" w14:textId="77777777">
      <w:pPr>
        <w:keepNext/>
        <w:spacing w:line="360" w:lineRule="auto"/>
        <w:jc w:val="center"/>
      </w:pPr>
      <w:r w:rsidRPr="00EE7F56">
        <w:rPr>
          <w:rFonts w:cs="Arial"/>
          <w:noProof/>
        </w:rPr>
        <w:drawing>
          <wp:inline distT="0" distB="0" distL="0" distR="0" wp14:anchorId="73999FDF" wp14:editId="7935CFF7">
            <wp:extent cx="2588260" cy="2480416"/>
            <wp:effectExtent l="0" t="0" r="2540" b="0"/>
            <wp:docPr id="2075347850" name="Picture 20753478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34785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88260" cy="2480416"/>
                    </a:xfrm>
                    <a:prstGeom prst="rect">
                      <a:avLst/>
                    </a:prstGeom>
                  </pic:spPr>
                </pic:pic>
              </a:graphicData>
            </a:graphic>
          </wp:inline>
        </w:drawing>
      </w:r>
    </w:p>
    <w:p w:rsidR="001879B6" w:rsidP="002F19AC" w:rsidRDefault="002F19AC" w14:paraId="49B44571" w14:textId="6509F2B5">
      <w:pPr>
        <w:pStyle w:val="Caption"/>
        <w:jc w:val="center"/>
      </w:pPr>
      <w:bookmarkStart w:name="_Toc150946775" w:id="284"/>
      <w:r>
        <w:t xml:space="preserve">Fig.  </w:t>
      </w:r>
      <w:r w:rsidR="000A6FDD">
        <w:fldChar w:fldCharType="begin"/>
      </w:r>
      <w:r w:rsidR="000A6FDD">
        <w:instrText xml:space="preserve"> SEQ Fig._ \* ARABIC </w:instrText>
      </w:r>
      <w:r w:rsidR="000A6FDD">
        <w:fldChar w:fldCharType="separate"/>
      </w:r>
      <w:r w:rsidR="004315BD">
        <w:rPr>
          <w:noProof/>
        </w:rPr>
        <w:t>58</w:t>
      </w:r>
      <w:r w:rsidR="000A6FDD">
        <w:rPr>
          <w:noProof/>
        </w:rPr>
        <w:fldChar w:fldCharType="end"/>
      </w:r>
      <w:r>
        <w:t xml:space="preserve"> </w:t>
      </w:r>
      <w:r w:rsidRPr="00AB0605">
        <w:t>Registration Page (Id Analyzer)</w:t>
      </w:r>
      <w:bookmarkEnd w:id="284"/>
    </w:p>
    <w:p w:rsidRPr="006C7AF6" w:rsidR="001879B6" w:rsidP="001879B6" w:rsidRDefault="001879B6" w14:paraId="534DF8ED" w14:textId="77777777">
      <w:pPr>
        <w:spacing w:line="360" w:lineRule="auto"/>
        <w:jc w:val="both"/>
        <w:rPr>
          <w:rFonts w:cs="Arial"/>
        </w:rPr>
      </w:pPr>
      <w:r w:rsidRPr="006C7AF6">
        <w:rPr>
          <w:rFonts w:cs="Arial"/>
        </w:rPr>
        <w:t xml:space="preserve">The registration process will display the ID verification </w:t>
      </w:r>
      <w:del w:author="Izza Jean Celeste" w:date="2023-11-03T20:30:00Z" w:id="285">
        <w:r w:rsidRPr="006C7AF6" w:rsidDel="00705134">
          <w:rPr>
            <w:rFonts w:cs="Arial"/>
          </w:rPr>
          <w:delText xml:space="preserve">in order </w:delText>
        </w:r>
      </w:del>
      <w:r w:rsidRPr="006C7AF6">
        <w:rPr>
          <w:rFonts w:cs="Arial"/>
        </w:rPr>
        <w:t>to create a resident account on the web app. Residents must upload both the front and back of their ID, as well as a selfie photo.</w:t>
      </w:r>
    </w:p>
    <w:p w:rsidRPr="006C7AF6" w:rsidR="001879B6" w:rsidP="001879B6" w:rsidRDefault="001879B6" w14:paraId="71538C1D" w14:textId="77777777">
      <w:pPr>
        <w:spacing w:line="360" w:lineRule="auto"/>
        <w:jc w:val="both"/>
        <w:rPr>
          <w:rFonts w:cs="Arial"/>
        </w:rPr>
      </w:pPr>
      <w:r w:rsidRPr="006C7AF6">
        <w:rPr>
          <w:rFonts w:cs="Arial"/>
        </w:rPr>
        <w:t xml:space="preserve"> </w:t>
      </w:r>
    </w:p>
    <w:p w:rsidR="004315BD" w:rsidP="004315BD" w:rsidRDefault="001879B6" w14:paraId="4926D402" w14:textId="77777777">
      <w:pPr>
        <w:keepNext/>
        <w:spacing w:line="360" w:lineRule="auto"/>
        <w:jc w:val="center"/>
      </w:pPr>
      <w:r w:rsidRPr="00EE7F56">
        <w:rPr>
          <w:rFonts w:cs="Arial"/>
          <w:noProof/>
        </w:rPr>
        <w:drawing>
          <wp:inline distT="0" distB="0" distL="0" distR="0" wp14:anchorId="2B090602" wp14:editId="14383207">
            <wp:extent cx="1915768" cy="3556000"/>
            <wp:effectExtent l="0" t="0" r="8890" b="6350"/>
            <wp:docPr id="975572886" name="Picture 9755728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72886" name="Picture 4"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33097" cy="3588166"/>
                    </a:xfrm>
                    <a:prstGeom prst="rect">
                      <a:avLst/>
                    </a:prstGeom>
                    <a:noFill/>
                  </pic:spPr>
                </pic:pic>
              </a:graphicData>
            </a:graphic>
          </wp:inline>
        </w:drawing>
      </w:r>
    </w:p>
    <w:p w:rsidR="001879B6" w:rsidP="004315BD" w:rsidRDefault="004315BD" w14:paraId="2D332395" w14:textId="628D667C">
      <w:pPr>
        <w:pStyle w:val="Caption"/>
        <w:jc w:val="center"/>
      </w:pPr>
      <w:bookmarkStart w:name="_Toc150946776" w:id="286"/>
      <w:r>
        <w:t xml:space="preserve">Fig.  </w:t>
      </w:r>
      <w:r w:rsidR="000A6FDD">
        <w:fldChar w:fldCharType="begin"/>
      </w:r>
      <w:r w:rsidR="000A6FDD">
        <w:instrText xml:space="preserve"> SEQ Fig._ \* ARABIC </w:instrText>
      </w:r>
      <w:r w:rsidR="000A6FDD">
        <w:fldChar w:fldCharType="separate"/>
      </w:r>
      <w:r>
        <w:rPr>
          <w:noProof/>
        </w:rPr>
        <w:t>59</w:t>
      </w:r>
      <w:r w:rsidR="000A6FDD">
        <w:rPr>
          <w:noProof/>
        </w:rPr>
        <w:fldChar w:fldCharType="end"/>
      </w:r>
      <w:r>
        <w:t xml:space="preserve"> </w:t>
      </w:r>
      <w:r w:rsidRPr="00EC6716">
        <w:t>Registration Page</w:t>
      </w:r>
      <w:bookmarkEnd w:id="286"/>
    </w:p>
    <w:p w:rsidRPr="006C7AF6" w:rsidR="001879B6" w:rsidP="001879B6" w:rsidRDefault="001879B6" w14:paraId="0604850D" w14:textId="77777777">
      <w:pPr>
        <w:spacing w:line="360" w:lineRule="auto"/>
        <w:jc w:val="both"/>
        <w:rPr>
          <w:rFonts w:cs="Arial"/>
        </w:rPr>
      </w:pPr>
      <w:r w:rsidRPr="006C7AF6">
        <w:rPr>
          <w:rFonts w:cs="Arial"/>
        </w:rPr>
        <w:t>The 'Registration' page is a form for residents to create a resident account on the web app. Residents provide personal information, address</w:t>
      </w:r>
      <w:ins w:author="Izza Jean Celeste" w:date="2023-11-03T20:30:00Z" w:id="287">
        <w:r>
          <w:rPr>
            <w:rFonts w:cs="Arial"/>
          </w:rPr>
          <w:t>es</w:t>
        </w:r>
      </w:ins>
      <w:r w:rsidRPr="006C7AF6">
        <w:rPr>
          <w:rFonts w:cs="Arial"/>
        </w:rPr>
        <w:t>, account details, and upload valid identification for verification.</w:t>
      </w:r>
    </w:p>
    <w:p w:rsidR="004315BD" w:rsidP="004315BD" w:rsidRDefault="001879B6" w14:paraId="24780808" w14:textId="77777777">
      <w:pPr>
        <w:keepNext/>
        <w:spacing w:line="360" w:lineRule="auto"/>
        <w:jc w:val="center"/>
      </w:pPr>
      <w:r w:rsidRPr="00EE7F56">
        <w:rPr>
          <w:rFonts w:cs="Arial"/>
          <w:noProof/>
        </w:rPr>
        <w:drawing>
          <wp:inline distT="0" distB="0" distL="0" distR="0" wp14:anchorId="4AE3EBF7" wp14:editId="24E05021">
            <wp:extent cx="3297518" cy="3314700"/>
            <wp:effectExtent l="0" t="0" r="0" b="0"/>
            <wp:docPr id="1971352621" name="Picture 1971352621" descr="A screenshot of a log 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52621" name="Picture 5" descr="A screenshot of a log in pag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35121" cy="3352499"/>
                    </a:xfrm>
                    <a:prstGeom prst="rect">
                      <a:avLst/>
                    </a:prstGeom>
                    <a:noFill/>
                  </pic:spPr>
                </pic:pic>
              </a:graphicData>
            </a:graphic>
          </wp:inline>
        </w:drawing>
      </w:r>
    </w:p>
    <w:p w:rsidR="001879B6" w:rsidP="004315BD" w:rsidRDefault="004315BD" w14:paraId="767100A3" w14:textId="5A3A00DD">
      <w:pPr>
        <w:pStyle w:val="Caption"/>
        <w:jc w:val="center"/>
      </w:pPr>
      <w:bookmarkStart w:name="_Toc150946777" w:id="288"/>
      <w:r>
        <w:t xml:space="preserve">Fig.  </w:t>
      </w:r>
      <w:r w:rsidR="000A6FDD">
        <w:fldChar w:fldCharType="begin"/>
      </w:r>
      <w:r w:rsidR="000A6FDD">
        <w:instrText xml:space="preserve"> SEQ Fig._ \* ARABIC </w:instrText>
      </w:r>
      <w:r w:rsidR="000A6FDD">
        <w:fldChar w:fldCharType="separate"/>
      </w:r>
      <w:r>
        <w:rPr>
          <w:noProof/>
        </w:rPr>
        <w:t>60</w:t>
      </w:r>
      <w:r w:rsidR="000A6FDD">
        <w:rPr>
          <w:noProof/>
        </w:rPr>
        <w:fldChar w:fldCharType="end"/>
      </w:r>
      <w:r>
        <w:t xml:space="preserve"> </w:t>
      </w:r>
      <w:r w:rsidRPr="00506482">
        <w:t>Login Page</w:t>
      </w:r>
      <w:bookmarkEnd w:id="288"/>
    </w:p>
    <w:p w:rsidRPr="006C7AF6" w:rsidR="001879B6" w:rsidP="001879B6" w:rsidRDefault="001879B6" w14:paraId="6FBC6923" w14:textId="77777777">
      <w:pPr>
        <w:spacing w:line="360" w:lineRule="auto"/>
        <w:jc w:val="both"/>
        <w:rPr>
          <w:rFonts w:cs="Arial"/>
        </w:rPr>
      </w:pPr>
      <w:r w:rsidRPr="006C7AF6">
        <w:rPr>
          <w:rFonts w:cs="Arial"/>
        </w:rPr>
        <w:t>The 'Login' page allows residents with a resident account to securely access their account on the web app by entering their registered email and password.</w:t>
      </w:r>
    </w:p>
    <w:p w:rsidRPr="00775FE9" w:rsidR="001879B6" w:rsidP="001879B6" w:rsidRDefault="001879B6" w14:paraId="2A1A6125" w14:textId="77777777">
      <w:pPr>
        <w:pStyle w:val="ListParagraph"/>
        <w:numPr>
          <w:ilvl w:val="0"/>
          <w:numId w:val="30"/>
        </w:numPr>
        <w:spacing w:line="360" w:lineRule="auto"/>
        <w:rPr>
          <w:rFonts w:asciiTheme="minorHAnsi" w:hAnsiTheme="minorHAnsi"/>
          <w:b/>
          <w:bCs/>
          <w:sz w:val="24"/>
          <w:szCs w:val="24"/>
        </w:rPr>
      </w:pPr>
      <w:r>
        <w:rPr>
          <w:b/>
          <w:bCs/>
          <w:sz w:val="24"/>
          <w:szCs w:val="24"/>
        </w:rPr>
        <w:t>Barangay Employee Prototype</w:t>
      </w:r>
    </w:p>
    <w:p w:rsidR="004315BD" w:rsidP="004315BD" w:rsidRDefault="001879B6" w14:paraId="6E89AFA0" w14:textId="77777777">
      <w:pPr>
        <w:keepNext/>
        <w:spacing w:line="360" w:lineRule="auto"/>
        <w:jc w:val="center"/>
      </w:pPr>
      <w:r w:rsidRPr="00EE7F56">
        <w:rPr>
          <w:rFonts w:cs="Arial"/>
          <w:noProof/>
        </w:rPr>
        <w:drawing>
          <wp:inline distT="0" distB="0" distL="0" distR="0" wp14:anchorId="4C6EBCF5" wp14:editId="4F53DAF8">
            <wp:extent cx="3644900" cy="2127300"/>
            <wp:effectExtent l="0" t="0" r="0" b="6350"/>
            <wp:docPr id="66552814" name="Picture 6655281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2814" name="Picture 4" descr="A screenshot of a login form&#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67946" cy="2140750"/>
                    </a:xfrm>
                    <a:prstGeom prst="rect">
                      <a:avLst/>
                    </a:prstGeom>
                    <a:noFill/>
                  </pic:spPr>
                </pic:pic>
              </a:graphicData>
            </a:graphic>
          </wp:inline>
        </w:drawing>
      </w:r>
    </w:p>
    <w:p w:rsidR="001879B6" w:rsidP="004315BD" w:rsidRDefault="004315BD" w14:paraId="510DA4FA" w14:textId="27E26193">
      <w:pPr>
        <w:pStyle w:val="Caption"/>
        <w:jc w:val="center"/>
      </w:pPr>
      <w:bookmarkStart w:name="_Toc150946778" w:id="289"/>
      <w:r>
        <w:t xml:space="preserve">Fig.  </w:t>
      </w:r>
      <w:r w:rsidR="000A6FDD">
        <w:fldChar w:fldCharType="begin"/>
      </w:r>
      <w:r w:rsidR="000A6FDD">
        <w:instrText xml:space="preserve"> SEQ Fig._ \* ARABIC </w:instrText>
      </w:r>
      <w:r w:rsidR="000A6FDD">
        <w:fldChar w:fldCharType="separate"/>
      </w:r>
      <w:r>
        <w:rPr>
          <w:noProof/>
        </w:rPr>
        <w:t>61</w:t>
      </w:r>
      <w:r w:rsidR="000A6FDD">
        <w:rPr>
          <w:noProof/>
        </w:rPr>
        <w:fldChar w:fldCharType="end"/>
      </w:r>
      <w:r>
        <w:t xml:space="preserve"> </w:t>
      </w:r>
      <w:r w:rsidRPr="00CE79E5">
        <w:t>Admin Portal Login Page</w:t>
      </w:r>
      <w:bookmarkEnd w:id="289"/>
    </w:p>
    <w:p w:rsidR="001879B6" w:rsidP="001879B6" w:rsidRDefault="001879B6" w14:paraId="07F70379" w14:textId="77777777">
      <w:pPr>
        <w:spacing w:line="360" w:lineRule="auto"/>
        <w:jc w:val="both"/>
      </w:pPr>
      <w:r>
        <w:t>The admin portal is a separate login page specifically for Barangay Employee</w:t>
      </w:r>
      <w:ins w:author="Izza Jean Celeste" w:date="2023-11-03T20:31:00Z" w:id="290">
        <w:r>
          <w:t>s</w:t>
        </w:r>
      </w:ins>
      <w:r>
        <w:t xml:space="preserve"> of the web app, allowing them to access and manage different functions and information within the web app.</w:t>
      </w:r>
    </w:p>
    <w:p w:rsidR="004315BD" w:rsidP="004315BD" w:rsidRDefault="001879B6" w14:paraId="43592F2E" w14:textId="77777777">
      <w:pPr>
        <w:keepNext/>
        <w:jc w:val="center"/>
      </w:pPr>
      <w:r w:rsidRPr="00EE7F56">
        <w:rPr>
          <w:rFonts w:cs="Arial"/>
          <w:b/>
          <w:bCs/>
          <w:noProof/>
        </w:rPr>
        <w:drawing>
          <wp:inline distT="0" distB="0" distL="0" distR="0" wp14:anchorId="5F043F5F" wp14:editId="41001334">
            <wp:extent cx="4776144" cy="6553200"/>
            <wp:effectExtent l="0" t="0" r="5715" b="0"/>
            <wp:docPr id="1372842931" name="Picture 13728429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2931" name="Picture 6"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803548" cy="6590800"/>
                    </a:xfrm>
                    <a:prstGeom prst="rect">
                      <a:avLst/>
                    </a:prstGeom>
                    <a:noFill/>
                  </pic:spPr>
                </pic:pic>
              </a:graphicData>
            </a:graphic>
          </wp:inline>
        </w:drawing>
      </w:r>
    </w:p>
    <w:p w:rsidR="001879B6" w:rsidP="004315BD" w:rsidRDefault="004315BD" w14:paraId="2A4CEE4F" w14:textId="75A97427">
      <w:pPr>
        <w:pStyle w:val="Caption"/>
        <w:jc w:val="center"/>
      </w:pPr>
      <w:bookmarkStart w:name="_Toc150946779" w:id="291"/>
      <w:r>
        <w:t xml:space="preserve">Fig.  </w:t>
      </w:r>
      <w:r w:rsidR="000A6FDD">
        <w:fldChar w:fldCharType="begin"/>
      </w:r>
      <w:r w:rsidR="000A6FDD">
        <w:instrText xml:space="preserve"> SEQ Fig._ \* ARABIC </w:instrText>
      </w:r>
      <w:r w:rsidR="000A6FDD">
        <w:fldChar w:fldCharType="separate"/>
      </w:r>
      <w:r>
        <w:rPr>
          <w:noProof/>
        </w:rPr>
        <w:t>62</w:t>
      </w:r>
      <w:r w:rsidR="000A6FDD">
        <w:rPr>
          <w:noProof/>
        </w:rPr>
        <w:fldChar w:fldCharType="end"/>
      </w:r>
      <w:r>
        <w:t xml:space="preserve"> </w:t>
      </w:r>
      <w:r w:rsidRPr="00046BD9">
        <w:t>Administrator Dashboard page</w:t>
      </w:r>
      <w:bookmarkEnd w:id="291"/>
    </w:p>
    <w:p w:rsidR="001879B6" w:rsidP="001879B6" w:rsidRDefault="001879B6" w14:paraId="2D797A4B" w14:textId="77777777">
      <w:pPr>
        <w:spacing w:line="360" w:lineRule="auto"/>
        <w:jc w:val="both"/>
        <w:rPr>
          <w:rFonts w:cs="Arial"/>
        </w:rPr>
      </w:pPr>
      <w:r w:rsidRPr="00EE7F56">
        <w:rPr>
          <w:rFonts w:cs="Arial"/>
        </w:rPr>
        <w:t>The Administrator Dashboard page is where the administrator can manage the barangay employees by adding, deactivating, and assigning roles to them. Additionally, the administrator can also manage the web</w:t>
      </w:r>
      <w:ins w:author="Izza Jean Celeste" w:date="2023-11-03T20:32:00Z" w:id="292">
        <w:r>
          <w:rPr>
            <w:rFonts w:cs="Arial"/>
          </w:rPr>
          <w:t xml:space="preserve"> </w:t>
        </w:r>
      </w:ins>
      <w:del w:author="Izza Jean Celeste" w:date="2023-11-03T20:32:00Z" w:id="293">
        <w:r w:rsidRPr="00EE7F56" w:rsidDel="0097012E">
          <w:rPr>
            <w:rFonts w:cs="Arial"/>
          </w:rPr>
          <w:delText>-</w:delText>
        </w:r>
      </w:del>
      <w:r w:rsidRPr="00EE7F56">
        <w:rPr>
          <w:rFonts w:cs="Arial"/>
        </w:rPr>
        <w:t xml:space="preserve">app, including editing the carousel announcements on the home page, updating the information about the barangay officials </w:t>
      </w:r>
      <w:ins w:author="Izza Jean Celeste" w:date="2023-11-03T20:31:00Z" w:id="294">
        <w:r>
          <w:rPr>
            <w:rFonts w:cs="Arial"/>
          </w:rPr>
          <w:t xml:space="preserve">on </w:t>
        </w:r>
      </w:ins>
      <w:del w:author="Izza Jean Celeste" w:date="2023-11-03T20:31:00Z" w:id="295">
        <w:r w:rsidRPr="00EE7F56" w:rsidDel="0097012E">
          <w:rPr>
            <w:rFonts w:cs="Arial"/>
          </w:rPr>
          <w:delText>in</w:delText>
        </w:r>
      </w:del>
      <w:r w:rsidRPr="00EE7F56">
        <w:rPr>
          <w:rFonts w:cs="Arial"/>
        </w:rPr>
        <w:t xml:space="preserve"> the 'About Us' page, and updating the barangay's demography.</w:t>
      </w:r>
    </w:p>
    <w:p w:rsidR="001879B6" w:rsidP="001879B6" w:rsidRDefault="001879B6" w14:paraId="285566D7" w14:textId="77777777">
      <w:pPr>
        <w:spacing w:line="360" w:lineRule="auto"/>
        <w:jc w:val="both"/>
        <w:rPr>
          <w:rFonts w:cs="Arial"/>
        </w:rPr>
      </w:pPr>
    </w:p>
    <w:p w:rsidR="004315BD" w:rsidP="004315BD" w:rsidRDefault="001879B6" w14:paraId="560625BC" w14:textId="77777777">
      <w:pPr>
        <w:keepNext/>
        <w:spacing w:line="360" w:lineRule="auto"/>
        <w:jc w:val="center"/>
      </w:pPr>
      <w:r w:rsidRPr="00EE7F56">
        <w:rPr>
          <w:rFonts w:cs="Arial"/>
          <w:b/>
          <w:bCs/>
          <w:noProof/>
        </w:rPr>
        <w:drawing>
          <wp:inline distT="0" distB="0" distL="0" distR="0" wp14:anchorId="3AED76C0" wp14:editId="42F17AD1">
            <wp:extent cx="3374836" cy="2552700"/>
            <wp:effectExtent l="0" t="0" r="0" b="0"/>
            <wp:docPr id="1435008939" name="Picture 14350089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08939" name="Picture 7" descr="A screenshot of a computer&#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4010"/>
                    <a:stretch/>
                  </pic:blipFill>
                  <pic:spPr bwMode="auto">
                    <a:xfrm>
                      <a:off x="0" y="0"/>
                      <a:ext cx="3397322" cy="2569708"/>
                    </a:xfrm>
                    <a:prstGeom prst="rect">
                      <a:avLst/>
                    </a:prstGeom>
                    <a:noFill/>
                    <a:ln>
                      <a:noFill/>
                    </a:ln>
                    <a:extLst>
                      <a:ext uri="{53640926-AAD7-44D8-BBD7-CCE9431645EC}">
                        <a14:shadowObscured xmlns:a14="http://schemas.microsoft.com/office/drawing/2010/main"/>
                      </a:ext>
                    </a:extLst>
                  </pic:spPr>
                </pic:pic>
              </a:graphicData>
            </a:graphic>
          </wp:inline>
        </w:drawing>
      </w:r>
    </w:p>
    <w:p w:rsidR="001879B6" w:rsidP="004315BD" w:rsidRDefault="004315BD" w14:paraId="6F57068B" w14:textId="7726F07F">
      <w:pPr>
        <w:pStyle w:val="Caption"/>
        <w:jc w:val="center"/>
      </w:pPr>
      <w:bookmarkStart w:name="_Toc150946780" w:id="296"/>
      <w:r>
        <w:t xml:space="preserve">Fig.  </w:t>
      </w:r>
      <w:r w:rsidR="000A6FDD">
        <w:fldChar w:fldCharType="begin"/>
      </w:r>
      <w:r w:rsidR="000A6FDD">
        <w:instrText xml:space="preserve"> SEQ Fig._ \* ARABIC </w:instrText>
      </w:r>
      <w:r w:rsidR="000A6FDD">
        <w:fldChar w:fldCharType="separate"/>
      </w:r>
      <w:r>
        <w:rPr>
          <w:noProof/>
        </w:rPr>
        <w:t>63</w:t>
      </w:r>
      <w:r w:rsidR="000A6FDD">
        <w:rPr>
          <w:noProof/>
        </w:rPr>
        <w:fldChar w:fldCharType="end"/>
      </w:r>
      <w:r>
        <w:t xml:space="preserve"> </w:t>
      </w:r>
      <w:r w:rsidRPr="00267631">
        <w:t>Barangay Captain Dashboard</w:t>
      </w:r>
      <w:bookmarkEnd w:id="296"/>
    </w:p>
    <w:p w:rsidRPr="00EE7F56" w:rsidR="001879B6" w:rsidP="001879B6" w:rsidRDefault="001879B6" w14:paraId="1C221306" w14:textId="77777777">
      <w:pPr>
        <w:spacing w:line="360" w:lineRule="auto"/>
        <w:jc w:val="both"/>
        <w:rPr>
          <w:rStyle w:val="eop"/>
          <w:rFonts w:cs="Arial"/>
          <w:color w:val="000000"/>
          <w:shd w:val="clear" w:color="auto" w:fill="FFFFFF"/>
        </w:rPr>
      </w:pPr>
      <w:r w:rsidRPr="00EE7F56">
        <w:rPr>
          <w:rStyle w:val="normaltextrun"/>
          <w:rFonts w:cs="Arial"/>
          <w:color w:val="000000"/>
          <w:shd w:val="clear" w:color="auto" w:fill="FFFFFF"/>
        </w:rPr>
        <w:t>The Barangay Captain Dashboard provides a comprehensive view of the web</w:t>
      </w:r>
      <w:ins w:author="Izza Jean Celeste" w:date="2023-11-03T20:32:00Z" w:id="297">
        <w:r>
          <w:rPr>
            <w:rStyle w:val="normaltextrun"/>
            <w:rFonts w:cs="Arial"/>
            <w:color w:val="000000"/>
            <w:shd w:val="clear" w:color="auto" w:fill="FFFFFF"/>
          </w:rPr>
          <w:t xml:space="preserve"> </w:t>
        </w:r>
      </w:ins>
      <w:del w:author="Izza Jean Celeste" w:date="2023-11-03T20:32:00Z" w:id="298">
        <w:r w:rsidRPr="00EE7F56" w:rsidDel="0097012E">
          <w:rPr>
            <w:rStyle w:val="normaltextrun"/>
            <w:rFonts w:cs="Arial"/>
            <w:color w:val="000000"/>
            <w:shd w:val="clear" w:color="auto" w:fill="FFFFFF"/>
          </w:rPr>
          <w:delText>-</w:delText>
        </w:r>
      </w:del>
      <w:r w:rsidRPr="00EE7F56">
        <w:rPr>
          <w:rStyle w:val="normaltextrun"/>
          <w:rFonts w:cs="Arial"/>
          <w:color w:val="000000"/>
          <w:shd w:val="clear" w:color="auto" w:fill="FFFFFF"/>
        </w:rPr>
        <w:t>app's report, lists of residents, employees, and requests, allowing the Barangay Captain to oversee all transactions within the web</w:t>
      </w:r>
      <w:ins w:author="Izza Jean Celeste" w:date="2023-11-03T20:32:00Z" w:id="299">
        <w:r>
          <w:rPr>
            <w:rStyle w:val="normaltextrun"/>
            <w:rFonts w:cs="Arial"/>
            <w:color w:val="000000"/>
            <w:shd w:val="clear" w:color="auto" w:fill="FFFFFF"/>
          </w:rPr>
          <w:t xml:space="preserve"> </w:t>
        </w:r>
      </w:ins>
      <w:del w:author="Izza Jean Celeste" w:date="2023-11-03T20:32:00Z" w:id="300">
        <w:r w:rsidRPr="00EE7F56" w:rsidDel="0097012E">
          <w:rPr>
            <w:rStyle w:val="normaltextrun"/>
            <w:rFonts w:cs="Arial"/>
            <w:color w:val="000000"/>
            <w:shd w:val="clear" w:color="auto" w:fill="FFFFFF"/>
          </w:rPr>
          <w:delText>-</w:delText>
        </w:r>
      </w:del>
      <w:r w:rsidRPr="00EE7F56">
        <w:rPr>
          <w:rStyle w:val="normaltextrun"/>
          <w:rFonts w:cs="Arial"/>
          <w:color w:val="000000"/>
          <w:shd w:val="clear" w:color="auto" w:fill="FFFFFF"/>
        </w:rPr>
        <w:t>app.</w:t>
      </w:r>
      <w:r w:rsidRPr="00EE7F56">
        <w:rPr>
          <w:rStyle w:val="eop"/>
          <w:rFonts w:cs="Arial"/>
          <w:color w:val="000000"/>
          <w:shd w:val="clear" w:color="auto" w:fill="FFFFFF"/>
        </w:rPr>
        <w:t> </w:t>
      </w:r>
    </w:p>
    <w:p w:rsidR="004315BD" w:rsidP="004315BD" w:rsidRDefault="001879B6" w14:paraId="2449E475" w14:textId="77777777">
      <w:pPr>
        <w:keepNext/>
        <w:spacing w:line="360" w:lineRule="auto"/>
        <w:jc w:val="center"/>
      </w:pPr>
      <w:r w:rsidRPr="00EE7F56">
        <w:rPr>
          <w:rFonts w:cs="Arial"/>
          <w:noProof/>
        </w:rPr>
        <w:drawing>
          <wp:inline distT="0" distB="0" distL="0" distR="0" wp14:anchorId="45018050" wp14:editId="65A4557A">
            <wp:extent cx="3365500" cy="2849890"/>
            <wp:effectExtent l="0" t="0" r="6350" b="7620"/>
            <wp:docPr id="1015044058" name="Picture 10150440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4058" name="Picture 8" descr="A screenshot of a compu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74179" cy="2857239"/>
                    </a:xfrm>
                    <a:prstGeom prst="rect">
                      <a:avLst/>
                    </a:prstGeom>
                    <a:noFill/>
                  </pic:spPr>
                </pic:pic>
              </a:graphicData>
            </a:graphic>
          </wp:inline>
        </w:drawing>
      </w:r>
    </w:p>
    <w:p w:rsidR="001879B6" w:rsidP="004315BD" w:rsidRDefault="004315BD" w14:paraId="62409688" w14:textId="26B426EF">
      <w:pPr>
        <w:pStyle w:val="Caption"/>
        <w:jc w:val="center"/>
      </w:pPr>
      <w:bookmarkStart w:name="_Toc150946781" w:id="301"/>
      <w:r>
        <w:t xml:space="preserve">Fig.  </w:t>
      </w:r>
      <w:r w:rsidR="000A6FDD">
        <w:fldChar w:fldCharType="begin"/>
      </w:r>
      <w:r w:rsidR="000A6FDD">
        <w:instrText xml:space="preserve"> SEQ Fig._ \* ARABIC </w:instrText>
      </w:r>
      <w:r w:rsidR="000A6FDD">
        <w:fldChar w:fldCharType="separate"/>
      </w:r>
      <w:r>
        <w:rPr>
          <w:noProof/>
        </w:rPr>
        <w:t>64</w:t>
      </w:r>
      <w:r w:rsidR="000A6FDD">
        <w:rPr>
          <w:noProof/>
        </w:rPr>
        <w:fldChar w:fldCharType="end"/>
      </w:r>
      <w:r>
        <w:t xml:space="preserve"> </w:t>
      </w:r>
      <w:r w:rsidRPr="006F670B">
        <w:t>Barangay Secretary Dashboard</w:t>
      </w:r>
      <w:bookmarkEnd w:id="301"/>
    </w:p>
    <w:p w:rsidR="001879B6" w:rsidP="001879B6" w:rsidRDefault="001879B6" w14:paraId="271E60DB" w14:textId="77777777">
      <w:pPr>
        <w:spacing w:line="360" w:lineRule="auto"/>
        <w:jc w:val="both"/>
        <w:rPr>
          <w:rStyle w:val="eop"/>
          <w:rFonts w:cs="Arial"/>
          <w:color w:val="000000"/>
          <w:shd w:val="clear" w:color="auto" w:fill="FFFFFF"/>
        </w:rPr>
      </w:pPr>
      <w:r w:rsidRPr="00EE7F56">
        <w:rPr>
          <w:rStyle w:val="normaltextrun"/>
          <w:rFonts w:cs="Arial"/>
          <w:color w:val="000000"/>
          <w:shd w:val="clear" w:color="auto" w:fill="FFFFFF"/>
        </w:rPr>
        <w:t>The Barangay Secretary Dashboard allows the Barangay Secretary to handle and process requests and concerns from residents in the web app</w:t>
      </w:r>
      <w:r w:rsidRPr="00EE7F56" w:rsidR="2550D6FF">
        <w:rPr>
          <w:rStyle w:val="normaltextrun"/>
          <w:rFonts w:cs="Arial"/>
          <w:color w:val="000000"/>
          <w:shd w:val="clear" w:color="auto" w:fill="FFFFFF"/>
        </w:rPr>
        <w:t xml:space="preserve"> and</w:t>
      </w:r>
      <w:r w:rsidRPr="00EE7F56">
        <w:rPr>
          <w:rStyle w:val="normaltextrun"/>
          <w:rFonts w:cs="Arial"/>
          <w:color w:val="000000"/>
          <w:shd w:val="clear" w:color="auto" w:fill="FFFFFF"/>
        </w:rPr>
        <w:t xml:space="preserve"> have a comprehensive overview of all residents’ accounts.</w:t>
      </w:r>
      <w:r w:rsidRPr="00EE7F56">
        <w:rPr>
          <w:rStyle w:val="eop"/>
          <w:rFonts w:cs="Arial"/>
          <w:color w:val="000000"/>
          <w:shd w:val="clear" w:color="auto" w:fill="FFFFFF"/>
        </w:rPr>
        <w:t> </w:t>
      </w:r>
    </w:p>
    <w:p w:rsidR="004315BD" w:rsidP="004315BD" w:rsidRDefault="001879B6" w14:paraId="6A5B95F6" w14:textId="77777777">
      <w:pPr>
        <w:keepNext/>
      </w:pPr>
      <w:r w:rsidRPr="00EE7F56">
        <w:rPr>
          <w:rFonts w:cs="Arial"/>
          <w:b/>
          <w:bCs/>
          <w:noProof/>
        </w:rPr>
        <w:drawing>
          <wp:inline distT="0" distB="0" distL="0" distR="0" wp14:anchorId="6C70100B" wp14:editId="22247753">
            <wp:extent cx="5943600" cy="2860040"/>
            <wp:effectExtent l="0" t="0" r="0" b="0"/>
            <wp:docPr id="1324347916" name="Picture 13243479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47916" name="Picture 1" descr="A screenshot of a computer&#10;&#10;Description automatically generated"/>
                    <pic:cNvPicPr/>
                  </pic:nvPicPr>
                  <pic:blipFill>
                    <a:blip r:embed="rId87"/>
                    <a:stretch>
                      <a:fillRect/>
                    </a:stretch>
                  </pic:blipFill>
                  <pic:spPr>
                    <a:xfrm>
                      <a:off x="0" y="0"/>
                      <a:ext cx="5943600" cy="2860040"/>
                    </a:xfrm>
                    <a:prstGeom prst="rect">
                      <a:avLst/>
                    </a:prstGeom>
                  </pic:spPr>
                </pic:pic>
              </a:graphicData>
            </a:graphic>
          </wp:inline>
        </w:drawing>
      </w:r>
    </w:p>
    <w:p w:rsidR="001879B6" w:rsidP="004315BD" w:rsidRDefault="004315BD" w14:paraId="53767A17" w14:textId="7D22A1FF">
      <w:pPr>
        <w:pStyle w:val="Caption"/>
        <w:jc w:val="center"/>
      </w:pPr>
      <w:bookmarkStart w:name="_Toc150946782" w:id="302"/>
      <w:r>
        <w:t xml:space="preserve">Fig.  </w:t>
      </w:r>
      <w:r w:rsidR="000A6FDD">
        <w:fldChar w:fldCharType="begin"/>
      </w:r>
      <w:r w:rsidR="000A6FDD">
        <w:instrText xml:space="preserve"> SEQ Fig._ \* ARABIC </w:instrText>
      </w:r>
      <w:r w:rsidR="000A6FDD">
        <w:fldChar w:fldCharType="separate"/>
      </w:r>
      <w:r>
        <w:rPr>
          <w:noProof/>
        </w:rPr>
        <w:t>65</w:t>
      </w:r>
      <w:r w:rsidR="000A6FDD">
        <w:rPr>
          <w:noProof/>
        </w:rPr>
        <w:fldChar w:fldCharType="end"/>
      </w:r>
      <w:r>
        <w:t xml:space="preserve"> </w:t>
      </w:r>
      <w:r w:rsidRPr="005F18F8">
        <w:t>Request Manager Dashboard Page</w:t>
      </w:r>
      <w:bookmarkEnd w:id="302"/>
    </w:p>
    <w:p w:rsidRPr="00EE7F56" w:rsidR="001879B6" w:rsidP="001879B6" w:rsidRDefault="001879B6" w14:paraId="6062C137" w14:textId="77777777">
      <w:pPr>
        <w:spacing w:line="360" w:lineRule="auto"/>
        <w:jc w:val="both"/>
        <w:rPr>
          <w:rStyle w:val="eop"/>
          <w:rFonts w:cs="Arial"/>
          <w:color w:val="000000"/>
          <w:shd w:val="clear" w:color="auto" w:fill="FFFFFF"/>
        </w:rPr>
      </w:pPr>
      <w:r w:rsidRPr="00EE7F56">
        <w:rPr>
          <w:rStyle w:val="normaltextrun"/>
          <w:rFonts w:cs="Arial"/>
          <w:color w:val="000000"/>
          <w:shd w:val="clear" w:color="auto" w:fill="FFFFFF"/>
        </w:rPr>
        <w:t>The Request Manager Dashboard allows the Barangay Request Manager to handle and process requests from residents in the web app.</w:t>
      </w:r>
      <w:r w:rsidRPr="00EE7F56">
        <w:rPr>
          <w:rStyle w:val="eop"/>
          <w:rFonts w:cs="Arial"/>
          <w:color w:val="000000"/>
          <w:shd w:val="clear" w:color="auto" w:fill="FFFFFF"/>
        </w:rPr>
        <w:t> </w:t>
      </w:r>
    </w:p>
    <w:p w:rsidR="004315BD" w:rsidP="004315BD" w:rsidRDefault="001879B6" w14:paraId="4872F2AC" w14:textId="77777777">
      <w:pPr>
        <w:keepNext/>
      </w:pPr>
      <w:r w:rsidRPr="00EE7F56">
        <w:rPr>
          <w:rFonts w:cs="Arial"/>
          <w:b/>
          <w:bCs/>
          <w:noProof/>
        </w:rPr>
        <w:drawing>
          <wp:inline distT="0" distB="0" distL="0" distR="0" wp14:anchorId="6C027268" wp14:editId="34EBF605">
            <wp:extent cx="5943600" cy="2851150"/>
            <wp:effectExtent l="0" t="0" r="0" b="6350"/>
            <wp:docPr id="2042329395" name="Picture 2042329395"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29395" name="Picture 1" descr="A screenshot of a dashboard&#10;&#10;Description automatically generated"/>
                    <pic:cNvPicPr/>
                  </pic:nvPicPr>
                  <pic:blipFill>
                    <a:blip r:embed="rId88"/>
                    <a:stretch>
                      <a:fillRect/>
                    </a:stretch>
                  </pic:blipFill>
                  <pic:spPr>
                    <a:xfrm>
                      <a:off x="0" y="0"/>
                      <a:ext cx="5943600" cy="2851150"/>
                    </a:xfrm>
                    <a:prstGeom prst="rect">
                      <a:avLst/>
                    </a:prstGeom>
                  </pic:spPr>
                </pic:pic>
              </a:graphicData>
            </a:graphic>
          </wp:inline>
        </w:drawing>
      </w:r>
    </w:p>
    <w:p w:rsidR="001879B6" w:rsidP="004315BD" w:rsidRDefault="004315BD" w14:paraId="479B45C1" w14:textId="0B861035">
      <w:pPr>
        <w:pStyle w:val="Caption"/>
        <w:jc w:val="center"/>
      </w:pPr>
      <w:bookmarkStart w:name="_Toc150946783" w:id="303"/>
      <w:r>
        <w:t xml:space="preserve">Fig.  </w:t>
      </w:r>
      <w:r w:rsidR="000A6FDD">
        <w:fldChar w:fldCharType="begin"/>
      </w:r>
      <w:r w:rsidR="000A6FDD">
        <w:instrText xml:space="preserve"> SEQ Fig._ \* ARABIC </w:instrText>
      </w:r>
      <w:r w:rsidR="000A6FDD">
        <w:fldChar w:fldCharType="separate"/>
      </w:r>
      <w:r>
        <w:rPr>
          <w:noProof/>
        </w:rPr>
        <w:t>66</w:t>
      </w:r>
      <w:r w:rsidR="000A6FDD">
        <w:rPr>
          <w:noProof/>
        </w:rPr>
        <w:fldChar w:fldCharType="end"/>
      </w:r>
      <w:r>
        <w:t xml:space="preserve"> </w:t>
      </w:r>
      <w:r w:rsidRPr="00906481">
        <w:t>Concern Manager Dashboard Page</w:t>
      </w:r>
      <w:bookmarkEnd w:id="303"/>
    </w:p>
    <w:p w:rsidR="001879B6" w:rsidP="001879B6" w:rsidRDefault="001879B6" w14:paraId="04FA0359" w14:textId="77777777">
      <w:pPr>
        <w:spacing w:line="360" w:lineRule="auto"/>
        <w:jc w:val="both"/>
        <w:rPr>
          <w:rStyle w:val="eop"/>
          <w:rFonts w:cs="Arial"/>
          <w:color w:val="000000"/>
          <w:shd w:val="clear" w:color="auto" w:fill="FFFFFF"/>
        </w:rPr>
      </w:pPr>
      <w:r w:rsidRPr="00EE7F56">
        <w:rPr>
          <w:rStyle w:val="normaltextrun"/>
          <w:rFonts w:cs="Arial"/>
          <w:color w:val="000000"/>
          <w:shd w:val="clear" w:color="auto" w:fill="FFFFFF"/>
        </w:rPr>
        <w:t>The Concern Manager Dashboard allows the Barangay Concern Manager to handle and process concerns from residents in the web app.</w:t>
      </w:r>
      <w:r w:rsidRPr="00EE7F56">
        <w:rPr>
          <w:rStyle w:val="eop"/>
          <w:rFonts w:cs="Arial"/>
          <w:color w:val="000000"/>
          <w:shd w:val="clear" w:color="auto" w:fill="FFFFFF"/>
        </w:rPr>
        <w:t> </w:t>
      </w:r>
    </w:p>
    <w:p w:rsidR="004315BD" w:rsidP="004315BD" w:rsidRDefault="001879B6" w14:paraId="62C446C6" w14:textId="77777777">
      <w:pPr>
        <w:keepNext/>
        <w:jc w:val="center"/>
      </w:pPr>
      <w:r>
        <w:rPr>
          <w:noProof/>
        </w:rPr>
        <w:drawing>
          <wp:inline distT="0" distB="0" distL="0" distR="0" wp14:anchorId="5B49E991" wp14:editId="17A39272">
            <wp:extent cx="5943600" cy="4183380"/>
            <wp:effectExtent l="0" t="0" r="0" b="7620"/>
            <wp:docPr id="1904075083" name="Picture 19040750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75083" name="Picture 21" descr="A screen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4183380"/>
                    </a:xfrm>
                    <a:prstGeom prst="rect">
                      <a:avLst/>
                    </a:prstGeom>
                    <a:noFill/>
                    <a:ln>
                      <a:noFill/>
                    </a:ln>
                  </pic:spPr>
                </pic:pic>
              </a:graphicData>
            </a:graphic>
          </wp:inline>
        </w:drawing>
      </w:r>
    </w:p>
    <w:p w:rsidR="001879B6" w:rsidP="004315BD" w:rsidRDefault="004315BD" w14:paraId="065F1DF7" w14:textId="4F8C9A92">
      <w:pPr>
        <w:pStyle w:val="Caption"/>
        <w:jc w:val="center"/>
      </w:pPr>
      <w:bookmarkStart w:name="_Toc150946784" w:id="304"/>
      <w:r>
        <w:t xml:space="preserve">Fig.  </w:t>
      </w:r>
      <w:r w:rsidR="000A6FDD">
        <w:fldChar w:fldCharType="begin"/>
      </w:r>
      <w:r w:rsidR="000A6FDD">
        <w:instrText xml:space="preserve"> SEQ Fig._ \* ARABIC </w:instrText>
      </w:r>
      <w:r w:rsidR="000A6FDD">
        <w:fldChar w:fldCharType="separate"/>
      </w:r>
      <w:r>
        <w:rPr>
          <w:noProof/>
        </w:rPr>
        <w:t>67</w:t>
      </w:r>
      <w:r w:rsidR="000A6FDD">
        <w:rPr>
          <w:noProof/>
        </w:rPr>
        <w:fldChar w:fldCharType="end"/>
      </w:r>
      <w:r>
        <w:t xml:space="preserve"> </w:t>
      </w:r>
      <w:r w:rsidRPr="00747FE9">
        <w:t>Barangay Treasurer Dashboard</w:t>
      </w:r>
      <w:bookmarkEnd w:id="304"/>
    </w:p>
    <w:p w:rsidR="001879B6" w:rsidP="001879B6" w:rsidRDefault="001879B6" w14:paraId="38BB6A8F" w14:textId="77777777"/>
    <w:p w:rsidRPr="00471DFA" w:rsidR="001879B6" w:rsidP="001879B6" w:rsidRDefault="001879B6" w14:paraId="08F3AFF1" w14:textId="77777777">
      <w:pPr>
        <w:spacing w:line="360" w:lineRule="auto"/>
        <w:jc w:val="both"/>
        <w:rPr>
          <w:rStyle w:val="normaltextrun"/>
          <w:rFonts w:cs="Arial"/>
          <w:color w:val="000000"/>
          <w:shd w:val="clear" w:color="auto" w:fill="FFFFFF"/>
        </w:rPr>
      </w:pPr>
      <w:r w:rsidRPr="00471DFA">
        <w:rPr>
          <w:rStyle w:val="normaltextrun"/>
          <w:rFonts w:cs="Arial"/>
          <w:color w:val="000000"/>
          <w:shd w:val="clear" w:color="auto" w:fill="FFFFFF"/>
        </w:rPr>
        <w:t>The Treasurer Dashboard is your all-in-one tool for managing resident payments. It gives you a complete view of all financial transactions in your community, from resident payments to expenses, so you can keep everything in check effortlessly.</w:t>
      </w:r>
    </w:p>
    <w:p w:rsidRPr="00AF10E6" w:rsidR="001879B6" w:rsidP="001879B6" w:rsidRDefault="001879B6" w14:paraId="07B168AD" w14:textId="77777777">
      <w:pPr>
        <w:spacing w:line="360" w:lineRule="auto"/>
        <w:jc w:val="both"/>
        <w:rPr>
          <w:rFonts w:cs="Arial"/>
          <w:b/>
          <w:bCs/>
        </w:rPr>
      </w:pPr>
    </w:p>
    <w:p w:rsidR="001879B6" w:rsidP="001879B6" w:rsidRDefault="001879B6" w14:paraId="3C096A32" w14:textId="77777777">
      <w:pPr>
        <w:pStyle w:val="Heading2"/>
        <w:spacing w:line="360" w:lineRule="auto"/>
        <w:ind w:left="851" w:hanging="567"/>
      </w:pPr>
      <w:bookmarkStart w:name="_Toc150947815" w:id="305"/>
      <w:r>
        <w:t>Use Classes and Characteristics</w:t>
      </w:r>
      <w:bookmarkEnd w:id="305"/>
    </w:p>
    <w:p w:rsidRPr="007723BF" w:rsidR="001879B6" w:rsidP="001879B6" w:rsidRDefault="007723BF" w14:paraId="503BE697" w14:textId="2A54C09C">
      <w:pPr>
        <w:pStyle w:val="Caption"/>
        <w:keepNext/>
        <w:jc w:val="center"/>
        <w:rPr>
          <w:i w:val="0"/>
          <w:color w:val="000000" w:themeColor="text1"/>
          <w:sz w:val="24"/>
          <w:szCs w:val="24"/>
        </w:rPr>
      </w:pPr>
      <w:bookmarkStart w:name="_Toc150781789" w:id="306"/>
      <w:bookmarkStart w:name="_Toc150946821" w:id="307"/>
      <w:bookmarkStart w:name="_Toc150947167" w:id="308"/>
      <w:r w:rsidRPr="007723BF">
        <w:rPr>
          <w:i w:val="0"/>
          <w:iCs w:val="0"/>
          <w:color w:val="000000" w:themeColor="text1"/>
          <w:sz w:val="24"/>
          <w:szCs w:val="24"/>
        </w:rPr>
        <w:t xml:space="preserve">TABLE </w:t>
      </w:r>
      <w:r w:rsidRPr="007723BF" w:rsidR="00534A7B">
        <w:rPr>
          <w:i w:val="0"/>
          <w:iCs w:val="0"/>
          <w:color w:val="000000" w:themeColor="text1"/>
          <w:sz w:val="24"/>
          <w:szCs w:val="24"/>
        </w:rPr>
        <w:fldChar w:fldCharType="begin"/>
      </w:r>
      <w:r w:rsidRPr="007723BF" w:rsidR="00534A7B">
        <w:rPr>
          <w:i w:val="0"/>
          <w:iCs w:val="0"/>
          <w:color w:val="000000" w:themeColor="text1"/>
          <w:sz w:val="24"/>
          <w:szCs w:val="24"/>
        </w:rPr>
        <w:instrText xml:space="preserve"> SEQ TABLE \* ARABIC </w:instrText>
      </w:r>
      <w:r w:rsidRPr="007723BF" w:rsidR="00534A7B">
        <w:rPr>
          <w:i w:val="0"/>
          <w:iCs w:val="0"/>
          <w:color w:val="000000" w:themeColor="text1"/>
          <w:sz w:val="24"/>
          <w:szCs w:val="24"/>
        </w:rPr>
        <w:fldChar w:fldCharType="separate"/>
      </w:r>
      <w:r w:rsidRPr="007723BF">
        <w:rPr>
          <w:i w:val="0"/>
          <w:iCs w:val="0"/>
          <w:noProof/>
          <w:color w:val="000000" w:themeColor="text1"/>
          <w:sz w:val="24"/>
          <w:szCs w:val="24"/>
        </w:rPr>
        <w:t>36</w:t>
      </w:r>
      <w:r w:rsidRPr="007723BF" w:rsidR="00534A7B">
        <w:rPr>
          <w:i w:val="0"/>
          <w:iCs w:val="0"/>
          <w:color w:val="000000" w:themeColor="text1"/>
          <w:sz w:val="24"/>
          <w:szCs w:val="24"/>
        </w:rPr>
        <w:fldChar w:fldCharType="end"/>
      </w:r>
      <w:r w:rsidRPr="007723BF">
        <w:rPr>
          <w:i w:val="0"/>
          <w:iCs w:val="0"/>
          <w:color w:val="000000" w:themeColor="text1"/>
          <w:sz w:val="24"/>
          <w:szCs w:val="24"/>
        </w:rPr>
        <w:t xml:space="preserve"> </w:t>
      </w:r>
      <w:bookmarkEnd w:id="306"/>
      <w:r w:rsidRPr="007723BF">
        <w:rPr>
          <w:i w:val="0"/>
          <w:iCs w:val="0"/>
          <w:color w:val="000000" w:themeColor="text1"/>
          <w:sz w:val="24"/>
          <w:szCs w:val="24"/>
        </w:rPr>
        <w:br/>
      </w:r>
      <w:r w:rsidRPr="007723BF">
        <w:rPr>
          <w:i w:val="0"/>
          <w:iCs w:val="0"/>
          <w:color w:val="000000" w:themeColor="text1"/>
          <w:sz w:val="24"/>
          <w:szCs w:val="24"/>
        </w:rPr>
        <w:t>USE CLASSES AND CHARACTERISTICS</w:t>
      </w:r>
      <w:commentRangeStart w:id="309"/>
      <w:commentRangeEnd w:id="309"/>
      <w:r w:rsidRPr="007723BF">
        <w:rPr>
          <w:rStyle w:val="CommentReference"/>
          <w:i w:val="0"/>
          <w:iCs w:val="0"/>
          <w:color w:val="000000" w:themeColor="text1"/>
          <w:sz w:val="24"/>
          <w:szCs w:val="24"/>
        </w:rPr>
        <w:commentReference w:id="309"/>
      </w:r>
      <w:bookmarkEnd w:id="307"/>
      <w:bookmarkEnd w:id="308"/>
    </w:p>
    <w:tbl>
      <w:tblPr>
        <w:tblStyle w:val="GridTable4-Accent1"/>
        <w:tblW w:w="0" w:type="auto"/>
        <w:jc w:val="center"/>
        <w:tblLook w:val="04A0" w:firstRow="1" w:lastRow="0" w:firstColumn="1" w:lastColumn="0" w:noHBand="0" w:noVBand="1"/>
      </w:tblPr>
      <w:tblGrid>
        <w:gridCol w:w="3397"/>
        <w:gridCol w:w="5245"/>
      </w:tblGrid>
      <w:tr w:rsidRPr="004D039E" w:rsidR="001879B6" w:rsidTr="000F3FCA" w14:paraId="0E90E7B0" w14:textId="77777777">
        <w:trPr>
          <w:cnfStyle w:val="100000000000" w:firstRow="1" w:lastRow="0" w:firstColumn="0" w:lastColumn="0" w:oddVBand="0" w:evenVBand="0" w:oddHBand="0"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397" w:type="dxa"/>
          </w:tcPr>
          <w:p w:rsidRPr="00F10F19" w:rsidR="001879B6" w:rsidP="000F3FCA" w:rsidRDefault="001879B6" w14:paraId="250A144F" w14:textId="77777777">
            <w:pPr>
              <w:spacing w:line="360" w:lineRule="auto"/>
              <w:jc w:val="center"/>
              <w:rPr>
                <w:rFonts w:cs="Arial"/>
                <w:b w:val="0"/>
                <w:bCs w:val="0"/>
                <w:i/>
                <w:iCs/>
              </w:rPr>
            </w:pPr>
            <w:r w:rsidRPr="00F10F19">
              <w:rPr>
                <w:rFonts w:cs="Arial"/>
                <w:i/>
                <w:iCs/>
              </w:rPr>
              <w:t>Roles</w:t>
            </w:r>
          </w:p>
        </w:tc>
        <w:tc>
          <w:tcPr>
            <w:tcW w:w="5245" w:type="dxa"/>
          </w:tcPr>
          <w:p w:rsidRPr="00F10F19" w:rsidR="001879B6" w:rsidP="000F3FCA" w:rsidRDefault="001879B6" w14:paraId="0EB9F24B" w14:textId="77777777">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bCs w:val="0"/>
                <w:i/>
                <w:iCs/>
              </w:rPr>
            </w:pPr>
            <w:r w:rsidRPr="00F10F19">
              <w:rPr>
                <w:rFonts w:cs="Arial"/>
                <w:i/>
                <w:iCs/>
              </w:rPr>
              <w:t>Description</w:t>
            </w:r>
          </w:p>
        </w:tc>
      </w:tr>
      <w:tr w:rsidRPr="004D039E" w:rsidR="001879B6" w:rsidTr="000F3FCA" w14:paraId="04D18F09" w14:textId="77777777">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3397" w:type="dxa"/>
          </w:tcPr>
          <w:p w:rsidRPr="004D039E" w:rsidR="001879B6" w:rsidP="000F3FCA" w:rsidRDefault="001879B6" w14:paraId="68150681" w14:textId="77777777">
            <w:pPr>
              <w:jc w:val="center"/>
              <w:rPr>
                <w:rFonts w:cs="Arial"/>
                <w:i/>
                <w:iCs/>
              </w:rPr>
            </w:pPr>
            <w:r>
              <w:rPr>
                <w:rFonts w:cs="Arial"/>
                <w:i/>
                <w:iCs/>
              </w:rPr>
              <w:t>Resident</w:t>
            </w:r>
          </w:p>
        </w:tc>
        <w:tc>
          <w:tcPr>
            <w:tcW w:w="5245" w:type="dxa"/>
          </w:tcPr>
          <w:p w:rsidRPr="00C5203B" w:rsidR="001879B6" w:rsidP="001879B6" w:rsidRDefault="001879B6" w14:paraId="09A76C37" w14:textId="77777777">
            <w:pPr>
              <w:pStyle w:val="ListParagraph"/>
              <w:numPr>
                <w:ilvl w:val="0"/>
                <w:numId w:val="44"/>
              </w:numPr>
              <w:ind w:left="561" w:hanging="585"/>
              <w:cnfStyle w:val="000000100000" w:firstRow="0" w:lastRow="0" w:firstColumn="0" w:lastColumn="0" w:oddVBand="0" w:evenVBand="0" w:oddHBand="1" w:evenHBand="0" w:firstRowFirstColumn="0" w:firstRowLastColumn="0" w:lastRowFirstColumn="0" w:lastRowLastColumn="0"/>
              <w:rPr>
                <w:rStyle w:val="eop"/>
                <w:rFonts w:cs="Arial" w:eastAsiaTheme="majorEastAsia"/>
              </w:rPr>
            </w:pPr>
            <w:r w:rsidRPr="00C5203B">
              <w:rPr>
                <w:rStyle w:val="normaltextrun"/>
                <w:rFonts w:cs="Arial" w:eastAsiaTheme="majorEastAsia"/>
              </w:rPr>
              <w:t>This user is the primary visitor of the web</w:t>
            </w:r>
            <w:ins w:author="Izza Jean Celeste" w:date="2023-11-03T20:33:00Z" w:id="310">
              <w:r>
                <w:rPr>
                  <w:rStyle w:val="normaltextrun"/>
                  <w:rFonts w:cs="Arial" w:eastAsiaTheme="majorEastAsia"/>
                </w:rPr>
                <w:t xml:space="preserve"> </w:t>
              </w:r>
            </w:ins>
            <w:r w:rsidRPr="00C5203B">
              <w:rPr>
                <w:rStyle w:val="normaltextrun"/>
                <w:rFonts w:cs="Arial" w:eastAsiaTheme="majorEastAsia"/>
              </w:rPr>
              <w:t>app.</w:t>
            </w:r>
            <w:r w:rsidRPr="00C5203B">
              <w:rPr>
                <w:rStyle w:val="eop"/>
                <w:rFonts w:cs="Arial" w:eastAsiaTheme="majorEastAsia"/>
              </w:rPr>
              <w:t> </w:t>
            </w:r>
          </w:p>
          <w:p w:rsidR="001879B6" w:rsidP="000F3FCA" w:rsidRDefault="001879B6" w14:paraId="76EF3C4A" w14:textId="77777777">
            <w:pPr>
              <w:ind w:left="561" w:hanging="585"/>
              <w:cnfStyle w:val="000000100000" w:firstRow="0" w:lastRow="0" w:firstColumn="0" w:lastColumn="0" w:oddVBand="0" w:evenVBand="0" w:oddHBand="1" w:evenHBand="0" w:firstRowFirstColumn="0" w:firstRowLastColumn="0" w:lastRowFirstColumn="0" w:lastRowLastColumn="0"/>
            </w:pPr>
          </w:p>
          <w:p w:rsidRPr="00C5203B" w:rsidR="001879B6" w:rsidP="001879B6" w:rsidRDefault="001879B6" w14:paraId="52E8D992" w14:textId="77777777">
            <w:pPr>
              <w:pStyle w:val="ListParagraph"/>
              <w:numPr>
                <w:ilvl w:val="0"/>
                <w:numId w:val="44"/>
              </w:numPr>
              <w:ind w:left="561" w:hanging="585"/>
              <w:cnfStyle w:val="000000100000" w:firstRow="0" w:lastRow="0" w:firstColumn="0" w:lastColumn="0" w:oddVBand="0" w:evenVBand="0" w:oddHBand="1" w:evenHBand="0" w:firstRowFirstColumn="0" w:firstRowLastColumn="0" w:lastRowFirstColumn="0" w:lastRowLastColumn="0"/>
              <w:rPr>
                <w:rStyle w:val="eop"/>
                <w:rFonts w:cs="Arial" w:eastAsiaTheme="majorEastAsia"/>
              </w:rPr>
            </w:pPr>
            <w:r w:rsidRPr="00C5203B">
              <w:rPr>
                <w:rStyle w:val="normaltextrun"/>
                <w:rFonts w:cs="Arial" w:eastAsiaTheme="majorEastAsia"/>
              </w:rPr>
              <w:t>He/she is the one who can access and avail themselves of the services offered by the web</w:t>
            </w:r>
            <w:ins w:author="Izza Jean Celeste" w:date="2023-11-03T20:33:00Z" w:id="311">
              <w:r>
                <w:rPr>
                  <w:rStyle w:val="normaltextrun"/>
                  <w:rFonts w:cs="Arial" w:eastAsiaTheme="majorEastAsia"/>
                </w:rPr>
                <w:t xml:space="preserve"> </w:t>
              </w:r>
            </w:ins>
            <w:del w:author="Izza Jean Celeste" w:date="2023-11-03T20:33:00Z" w:id="312">
              <w:r w:rsidRPr="00C5203B" w:rsidDel="0097012E">
                <w:rPr>
                  <w:rStyle w:val="normaltextrun"/>
                  <w:rFonts w:cs="Arial" w:eastAsiaTheme="majorEastAsia"/>
                </w:rPr>
                <w:delText>-</w:delText>
              </w:r>
            </w:del>
            <w:r w:rsidRPr="00C5203B">
              <w:rPr>
                <w:rStyle w:val="normaltextrun"/>
                <w:rFonts w:cs="Arial" w:eastAsiaTheme="majorEastAsia"/>
              </w:rPr>
              <w:t>app.</w:t>
            </w:r>
            <w:r w:rsidRPr="00C5203B">
              <w:rPr>
                <w:rStyle w:val="eop"/>
                <w:rFonts w:cs="Arial" w:eastAsiaTheme="majorEastAsia"/>
              </w:rPr>
              <w:t> </w:t>
            </w:r>
          </w:p>
          <w:p w:rsidRPr="00A42232" w:rsidR="001879B6" w:rsidP="000F3FCA" w:rsidRDefault="001879B6" w14:paraId="49EF8517" w14:textId="77777777">
            <w:pPr>
              <w:ind w:left="561" w:hanging="585"/>
              <w:cnfStyle w:val="000000100000" w:firstRow="0" w:lastRow="0" w:firstColumn="0" w:lastColumn="0" w:oddVBand="0" w:evenVBand="0" w:oddHBand="1" w:evenHBand="0" w:firstRowFirstColumn="0" w:firstRowLastColumn="0" w:lastRowFirstColumn="0" w:lastRowLastColumn="0"/>
            </w:pPr>
          </w:p>
        </w:tc>
      </w:tr>
      <w:tr w:rsidRPr="004D039E" w:rsidR="001879B6" w:rsidTr="000F3FCA" w14:paraId="789392F8" w14:textId="77777777">
        <w:trPr>
          <w:trHeight w:val="389"/>
          <w:jc w:val="center"/>
        </w:trPr>
        <w:tc>
          <w:tcPr>
            <w:cnfStyle w:val="001000000000" w:firstRow="0" w:lastRow="0" w:firstColumn="1" w:lastColumn="0" w:oddVBand="0" w:evenVBand="0" w:oddHBand="0" w:evenHBand="0" w:firstRowFirstColumn="0" w:firstRowLastColumn="0" w:lastRowFirstColumn="0" w:lastRowLastColumn="0"/>
            <w:tcW w:w="3397" w:type="dxa"/>
          </w:tcPr>
          <w:p w:rsidR="001879B6" w:rsidP="000F3FCA" w:rsidRDefault="001879B6" w14:paraId="76691147" w14:textId="77777777">
            <w:pPr>
              <w:jc w:val="center"/>
              <w:rPr>
                <w:rFonts w:cs="Arial"/>
                <w:i/>
                <w:iCs/>
              </w:rPr>
            </w:pPr>
            <w:r>
              <w:rPr>
                <w:rFonts w:cs="Arial"/>
                <w:i/>
                <w:iCs/>
              </w:rPr>
              <w:t>Administrator</w:t>
            </w:r>
          </w:p>
        </w:tc>
        <w:tc>
          <w:tcPr>
            <w:tcW w:w="5245" w:type="dxa"/>
          </w:tcPr>
          <w:p w:rsidRPr="00C5203B" w:rsidR="001879B6" w:rsidP="001879B6" w:rsidRDefault="001879B6" w14:paraId="37C8B5CC" w14:textId="77777777">
            <w:pPr>
              <w:pStyle w:val="ListParagraph"/>
              <w:numPr>
                <w:ilvl w:val="0"/>
                <w:numId w:val="44"/>
              </w:numPr>
              <w:ind w:left="561" w:hanging="585"/>
              <w:cnfStyle w:val="000000000000" w:firstRow="0" w:lastRow="0" w:firstColumn="0" w:lastColumn="0" w:oddVBand="0" w:evenVBand="0" w:oddHBand="0" w:evenHBand="0" w:firstRowFirstColumn="0" w:firstRowLastColumn="0" w:lastRowFirstColumn="0" w:lastRowLastColumn="0"/>
              <w:rPr>
                <w:rStyle w:val="normaltextrun"/>
              </w:rPr>
            </w:pPr>
            <w:r w:rsidRPr="00C5203B">
              <w:rPr>
                <w:rStyle w:val="normaltextrun"/>
                <w:rFonts w:cs="Arial" w:eastAsiaTheme="majorEastAsia"/>
              </w:rPr>
              <w:t>This user has the highest power over the web</w:t>
            </w:r>
            <w:ins w:author="Izza Jean Celeste" w:date="2023-11-03T20:33:00Z" w:id="313">
              <w:r>
                <w:rPr>
                  <w:rStyle w:val="normaltextrun"/>
                  <w:rFonts w:cs="Arial" w:eastAsiaTheme="majorEastAsia"/>
                </w:rPr>
                <w:t xml:space="preserve"> </w:t>
              </w:r>
            </w:ins>
            <w:del w:author="Izza Jean Celeste" w:date="2023-11-03T20:33:00Z" w:id="314">
              <w:r w:rsidRPr="00C5203B" w:rsidDel="0097012E">
                <w:rPr>
                  <w:rStyle w:val="normaltextrun"/>
                  <w:rFonts w:cs="Arial" w:eastAsiaTheme="majorEastAsia"/>
                </w:rPr>
                <w:delText>-</w:delText>
              </w:r>
            </w:del>
            <w:r w:rsidRPr="00C5203B">
              <w:rPr>
                <w:rStyle w:val="normaltextrun"/>
                <w:rFonts w:cs="Arial" w:eastAsiaTheme="majorEastAsia"/>
              </w:rPr>
              <w:t>app.</w:t>
            </w:r>
            <w:r w:rsidRPr="00C5203B">
              <w:rPr>
                <w:rStyle w:val="normaltextrun"/>
              </w:rPr>
              <w:t> </w:t>
            </w:r>
          </w:p>
          <w:p w:rsidRPr="00C5203B" w:rsidR="001879B6" w:rsidP="000F3FCA" w:rsidRDefault="001879B6" w14:paraId="29F32741" w14:textId="77777777">
            <w:pPr>
              <w:ind w:left="561" w:hanging="585"/>
              <w:cnfStyle w:val="000000000000" w:firstRow="0" w:lastRow="0" w:firstColumn="0" w:lastColumn="0" w:oddVBand="0" w:evenVBand="0" w:oddHBand="0" w:evenHBand="0" w:firstRowFirstColumn="0" w:firstRowLastColumn="0" w:lastRowFirstColumn="0" w:lastRowLastColumn="0"/>
              <w:rPr>
                <w:rStyle w:val="normaltextrun"/>
                <w:rFonts w:eastAsiaTheme="majorEastAsia"/>
              </w:rPr>
            </w:pPr>
          </w:p>
          <w:p w:rsidRPr="00C5203B" w:rsidR="001879B6" w:rsidP="001879B6" w:rsidRDefault="001879B6" w14:paraId="7035C1C6" w14:textId="77777777">
            <w:pPr>
              <w:pStyle w:val="ListParagraph"/>
              <w:numPr>
                <w:ilvl w:val="0"/>
                <w:numId w:val="44"/>
              </w:numPr>
              <w:ind w:left="561" w:hanging="585"/>
              <w:cnfStyle w:val="000000000000" w:firstRow="0" w:lastRow="0" w:firstColumn="0" w:lastColumn="0" w:oddVBand="0" w:evenVBand="0" w:oddHBand="0" w:evenHBand="0" w:firstRowFirstColumn="0" w:firstRowLastColumn="0" w:lastRowFirstColumn="0" w:lastRowLastColumn="0"/>
              <w:rPr>
                <w:rStyle w:val="normaltextrun"/>
                <w:rFonts w:cs="Arial" w:eastAsiaTheme="majorEastAsia"/>
              </w:rPr>
            </w:pPr>
            <w:r w:rsidRPr="00C5203B">
              <w:rPr>
                <w:rStyle w:val="normaltextrun"/>
                <w:rFonts w:cs="Arial" w:eastAsiaTheme="majorEastAsia"/>
              </w:rPr>
              <w:t>He/she assigns roles to barangay employees.</w:t>
            </w:r>
          </w:p>
          <w:p w:rsidRPr="003A696B" w:rsidR="001879B6" w:rsidP="000F3FCA" w:rsidRDefault="001879B6" w14:paraId="5957CEFA" w14:textId="77777777">
            <w:pPr>
              <w:ind w:left="561" w:hanging="585"/>
              <w:cnfStyle w:val="000000000000" w:firstRow="0" w:lastRow="0" w:firstColumn="0" w:lastColumn="0" w:oddVBand="0" w:evenVBand="0" w:oddHBand="0" w:evenHBand="0" w:firstRowFirstColumn="0" w:firstRowLastColumn="0" w:lastRowFirstColumn="0" w:lastRowLastColumn="0"/>
              <w:rPr>
                <w:rStyle w:val="normaltextrun"/>
                <w:rFonts w:cs="Arial" w:eastAsiaTheme="majorEastAsia"/>
              </w:rPr>
            </w:pPr>
          </w:p>
          <w:p w:rsidRPr="00C5203B" w:rsidR="001879B6" w:rsidP="001879B6" w:rsidRDefault="001879B6" w14:paraId="18AC2503" w14:textId="77777777">
            <w:pPr>
              <w:pStyle w:val="ListParagraph"/>
              <w:numPr>
                <w:ilvl w:val="0"/>
                <w:numId w:val="44"/>
              </w:numPr>
              <w:ind w:left="561" w:hanging="585"/>
              <w:cnfStyle w:val="000000000000" w:firstRow="0" w:lastRow="0" w:firstColumn="0" w:lastColumn="0" w:oddVBand="0" w:evenVBand="0" w:oddHBand="0" w:evenHBand="0" w:firstRowFirstColumn="0" w:firstRowLastColumn="0" w:lastRowFirstColumn="0" w:lastRowLastColumn="0"/>
              <w:rPr>
                <w:rStyle w:val="normaltextrun"/>
                <w:rFonts w:eastAsiaTheme="majorEastAsia"/>
              </w:rPr>
            </w:pPr>
            <w:r w:rsidRPr="00C5203B">
              <w:rPr>
                <w:rStyle w:val="normaltextrun"/>
                <w:rFonts w:eastAsiaTheme="majorEastAsia"/>
              </w:rPr>
              <w:t>He/she manages the web</w:t>
            </w:r>
            <w:ins w:author="Izza Jean Celeste" w:date="2023-11-03T20:33:00Z" w:id="315">
              <w:r>
                <w:rPr>
                  <w:rStyle w:val="normaltextrun"/>
                  <w:rFonts w:eastAsiaTheme="majorEastAsia"/>
                </w:rPr>
                <w:t xml:space="preserve"> </w:t>
              </w:r>
            </w:ins>
            <w:del w:author="Izza Jean Celeste" w:date="2023-11-03T20:33:00Z" w:id="316">
              <w:r w:rsidRPr="00C5203B" w:rsidDel="0097012E">
                <w:rPr>
                  <w:rStyle w:val="normaltextrun"/>
                  <w:rFonts w:eastAsiaTheme="majorEastAsia"/>
                </w:rPr>
                <w:delText>-</w:delText>
              </w:r>
            </w:del>
            <w:r w:rsidRPr="00C5203B">
              <w:rPr>
                <w:rStyle w:val="normaltextrun"/>
                <w:rFonts w:eastAsiaTheme="majorEastAsia"/>
              </w:rPr>
              <w:t>app.</w:t>
            </w:r>
          </w:p>
          <w:p w:rsidRPr="00C5203B" w:rsidR="001879B6" w:rsidP="000F3FCA" w:rsidRDefault="001879B6" w14:paraId="1F14B5EA" w14:textId="77777777">
            <w:pPr>
              <w:ind w:left="561" w:hanging="585"/>
              <w:cnfStyle w:val="000000000000" w:firstRow="0" w:lastRow="0" w:firstColumn="0" w:lastColumn="0" w:oddVBand="0" w:evenVBand="0" w:oddHBand="0" w:evenHBand="0" w:firstRowFirstColumn="0" w:firstRowLastColumn="0" w:lastRowFirstColumn="0" w:lastRowLastColumn="0"/>
              <w:rPr>
                <w:rStyle w:val="normaltextrun"/>
                <w:rFonts w:eastAsiaTheme="majorEastAsia"/>
                <w:lang w:eastAsia="en-PH"/>
              </w:rPr>
            </w:pPr>
          </w:p>
        </w:tc>
      </w:tr>
      <w:tr w:rsidRPr="004D039E" w:rsidR="001879B6" w:rsidTr="000F3FCA" w14:paraId="6C816FD3" w14:textId="77777777">
        <w:trPr>
          <w:cnfStyle w:val="000000100000" w:firstRow="0" w:lastRow="0" w:firstColumn="0" w:lastColumn="0" w:oddVBand="0" w:evenVBand="0" w:oddHBand="1" w:evenHBand="0" w:firstRowFirstColumn="0" w:firstRowLastColumn="0" w:lastRowFirstColumn="0" w:lastRowLastColumn="0"/>
          <w:trHeight w:val="409"/>
          <w:jc w:val="center"/>
        </w:trPr>
        <w:tc>
          <w:tcPr>
            <w:cnfStyle w:val="001000000000" w:firstRow="0" w:lastRow="0" w:firstColumn="1" w:lastColumn="0" w:oddVBand="0" w:evenVBand="0" w:oddHBand="0" w:evenHBand="0" w:firstRowFirstColumn="0" w:firstRowLastColumn="0" w:lastRowFirstColumn="0" w:lastRowLastColumn="0"/>
            <w:tcW w:w="3397" w:type="dxa"/>
          </w:tcPr>
          <w:p w:rsidR="001879B6" w:rsidP="000F3FCA" w:rsidRDefault="001879B6" w14:paraId="507A2070" w14:textId="77777777">
            <w:pPr>
              <w:jc w:val="center"/>
              <w:rPr>
                <w:rFonts w:cs="Arial"/>
                <w:i/>
                <w:iCs/>
              </w:rPr>
            </w:pPr>
            <w:r w:rsidRPr="00F23B30">
              <w:rPr>
                <w:rFonts w:cs="Arial"/>
                <w:i/>
                <w:iCs/>
              </w:rPr>
              <w:t>Barangay Secretary</w:t>
            </w:r>
          </w:p>
        </w:tc>
        <w:tc>
          <w:tcPr>
            <w:tcW w:w="5245" w:type="dxa"/>
          </w:tcPr>
          <w:p w:rsidRPr="00C5203B" w:rsidR="001879B6" w:rsidP="001879B6" w:rsidRDefault="001879B6" w14:paraId="783B5BB3" w14:textId="77777777">
            <w:pPr>
              <w:pStyle w:val="ListParagraph"/>
              <w:numPr>
                <w:ilvl w:val="0"/>
                <w:numId w:val="44"/>
              </w:numPr>
              <w:ind w:left="561" w:hanging="585"/>
              <w:cnfStyle w:val="000000100000" w:firstRow="0" w:lastRow="0" w:firstColumn="0" w:lastColumn="0" w:oddVBand="0" w:evenVBand="0" w:oddHBand="1" w:evenHBand="0" w:firstRowFirstColumn="0" w:firstRowLastColumn="0" w:lastRowFirstColumn="0" w:lastRowLastColumn="0"/>
              <w:rPr>
                <w:rStyle w:val="normaltextrun"/>
                <w:rFonts w:eastAsiaTheme="majorEastAsia"/>
              </w:rPr>
            </w:pPr>
            <w:r w:rsidRPr="00C5203B">
              <w:rPr>
                <w:rStyle w:val="normaltextrun"/>
                <w:rFonts w:eastAsiaTheme="majorEastAsia"/>
              </w:rPr>
              <w:t>This user handles and processes the requests and concerns created by the resident</w:t>
            </w:r>
            <w:ins w:author="Izza Jean Celeste" w:date="2023-11-03T20:34:00Z" w:id="317">
              <w:r>
                <w:rPr>
                  <w:rStyle w:val="normaltextrun"/>
                  <w:rFonts w:eastAsiaTheme="majorEastAsia"/>
                </w:rPr>
                <w:t>s</w:t>
              </w:r>
            </w:ins>
            <w:r w:rsidRPr="00C5203B">
              <w:rPr>
                <w:rStyle w:val="normaltextrun"/>
                <w:rFonts w:eastAsiaTheme="majorEastAsia"/>
              </w:rPr>
              <w:t xml:space="preserve"> of </w:t>
            </w:r>
            <w:ins w:author="Izza Jean Celeste" w:date="2023-11-03T20:34:00Z" w:id="318">
              <w:r>
                <w:rPr>
                  <w:rStyle w:val="normaltextrun"/>
                  <w:rFonts w:eastAsiaTheme="majorEastAsia"/>
                </w:rPr>
                <w:t xml:space="preserve">the </w:t>
              </w:r>
            </w:ins>
            <w:r w:rsidRPr="00C5203B">
              <w:rPr>
                <w:rStyle w:val="normaltextrun"/>
                <w:rFonts w:eastAsiaTheme="majorEastAsia"/>
              </w:rPr>
              <w:t>barangay.</w:t>
            </w:r>
          </w:p>
          <w:p w:rsidRPr="00C5203B" w:rsidR="001879B6" w:rsidP="000F3FCA" w:rsidRDefault="001879B6" w14:paraId="1839DB44" w14:textId="77777777">
            <w:pPr>
              <w:ind w:left="561" w:hanging="585"/>
              <w:cnfStyle w:val="000000100000" w:firstRow="0" w:lastRow="0" w:firstColumn="0" w:lastColumn="0" w:oddVBand="0" w:evenVBand="0" w:oddHBand="1" w:evenHBand="0" w:firstRowFirstColumn="0" w:firstRowLastColumn="0" w:lastRowFirstColumn="0" w:lastRowLastColumn="0"/>
              <w:rPr>
                <w:rStyle w:val="normaltextrun"/>
                <w:rFonts w:eastAsiaTheme="majorEastAsia"/>
              </w:rPr>
            </w:pPr>
          </w:p>
          <w:p w:rsidRPr="00C5203B" w:rsidR="001879B6" w:rsidP="001879B6" w:rsidRDefault="001879B6" w14:paraId="7E9D6F47" w14:textId="77777777">
            <w:pPr>
              <w:pStyle w:val="ListParagraph"/>
              <w:numPr>
                <w:ilvl w:val="0"/>
                <w:numId w:val="44"/>
              </w:numPr>
              <w:ind w:left="561" w:hanging="585"/>
              <w:cnfStyle w:val="000000100000" w:firstRow="0" w:lastRow="0" w:firstColumn="0" w:lastColumn="0" w:oddVBand="0" w:evenVBand="0" w:oddHBand="1" w:evenHBand="0" w:firstRowFirstColumn="0" w:firstRowLastColumn="0" w:lastRowFirstColumn="0" w:lastRowLastColumn="0"/>
              <w:rPr>
                <w:rStyle w:val="normaltextrun"/>
                <w:rFonts w:eastAsiaTheme="majorEastAsia"/>
              </w:rPr>
            </w:pPr>
            <w:r w:rsidRPr="00C5203B">
              <w:rPr>
                <w:rStyle w:val="normaltextrun"/>
                <w:rFonts w:eastAsiaTheme="majorEastAsia"/>
              </w:rPr>
              <w:t>He/she verifies the requirements given by the residents of the barangay. </w:t>
            </w:r>
          </w:p>
          <w:p w:rsidRPr="00C5203B" w:rsidR="001879B6" w:rsidP="000F3FCA" w:rsidRDefault="001879B6" w14:paraId="78C3041B" w14:textId="77777777">
            <w:pPr>
              <w:ind w:left="561" w:hanging="585"/>
              <w:cnfStyle w:val="000000100000" w:firstRow="0" w:lastRow="0" w:firstColumn="0" w:lastColumn="0" w:oddVBand="0" w:evenVBand="0" w:oddHBand="1" w:evenHBand="0" w:firstRowFirstColumn="0" w:firstRowLastColumn="0" w:lastRowFirstColumn="0" w:lastRowLastColumn="0"/>
              <w:rPr>
                <w:rStyle w:val="normaltextrun"/>
                <w:rFonts w:eastAsiaTheme="majorEastAsia"/>
              </w:rPr>
            </w:pPr>
          </w:p>
        </w:tc>
      </w:tr>
      <w:tr w:rsidRPr="004D039E" w:rsidR="001879B6" w:rsidTr="000F3FCA" w14:paraId="744C0889" w14:textId="77777777">
        <w:trPr>
          <w:trHeight w:val="415"/>
          <w:jc w:val="center"/>
        </w:trPr>
        <w:tc>
          <w:tcPr>
            <w:cnfStyle w:val="001000000000" w:firstRow="0" w:lastRow="0" w:firstColumn="1" w:lastColumn="0" w:oddVBand="0" w:evenVBand="0" w:oddHBand="0" w:evenHBand="0" w:firstRowFirstColumn="0" w:firstRowLastColumn="0" w:lastRowFirstColumn="0" w:lastRowLastColumn="0"/>
            <w:tcW w:w="3397" w:type="dxa"/>
          </w:tcPr>
          <w:p w:rsidR="001879B6" w:rsidP="000F3FCA" w:rsidRDefault="001879B6" w14:paraId="3CABE0C6" w14:textId="77777777">
            <w:pPr>
              <w:jc w:val="center"/>
              <w:rPr>
                <w:rFonts w:cs="Arial"/>
                <w:i/>
                <w:iCs/>
              </w:rPr>
            </w:pPr>
            <w:r>
              <w:rPr>
                <w:rFonts w:cs="Arial"/>
                <w:i/>
                <w:iCs/>
              </w:rPr>
              <w:t>Barangay Captain</w:t>
            </w:r>
          </w:p>
        </w:tc>
        <w:tc>
          <w:tcPr>
            <w:tcW w:w="5245" w:type="dxa"/>
          </w:tcPr>
          <w:p w:rsidR="001879B6" w:rsidP="001879B6" w:rsidRDefault="001879B6" w14:paraId="28DACDCB" w14:textId="77777777">
            <w:pPr>
              <w:pStyle w:val="ListParagraph"/>
              <w:numPr>
                <w:ilvl w:val="0"/>
                <w:numId w:val="44"/>
              </w:numPr>
              <w:ind w:left="561" w:hanging="585"/>
              <w:cnfStyle w:val="000000000000" w:firstRow="0" w:lastRow="0" w:firstColumn="0" w:lastColumn="0" w:oddVBand="0" w:evenVBand="0" w:oddHBand="0" w:evenHBand="0" w:firstRowFirstColumn="0" w:firstRowLastColumn="0" w:lastRowFirstColumn="0" w:lastRowLastColumn="0"/>
              <w:rPr>
                <w:rStyle w:val="normaltextrun"/>
                <w:rFonts w:eastAsiaTheme="majorEastAsia"/>
                <w:lang w:eastAsia="en-PH"/>
              </w:rPr>
            </w:pPr>
            <w:r w:rsidRPr="00C5203B">
              <w:rPr>
                <w:rStyle w:val="normaltextrun"/>
                <w:rFonts w:eastAsiaTheme="majorEastAsia"/>
              </w:rPr>
              <w:t>He/she views the report of the web</w:t>
            </w:r>
            <w:ins w:author="Izza Jean Celeste" w:date="2023-11-03T20:34:00Z" w:id="319">
              <w:r>
                <w:rPr>
                  <w:rStyle w:val="normaltextrun"/>
                  <w:rFonts w:eastAsiaTheme="majorEastAsia"/>
                </w:rPr>
                <w:t xml:space="preserve"> </w:t>
              </w:r>
            </w:ins>
            <w:del w:author="Izza Jean Celeste" w:date="2023-11-03T20:34:00Z" w:id="320">
              <w:r w:rsidRPr="00C5203B" w:rsidDel="0097012E">
                <w:rPr>
                  <w:rStyle w:val="normaltextrun"/>
                  <w:rFonts w:eastAsiaTheme="majorEastAsia"/>
                </w:rPr>
                <w:delText>-</w:delText>
              </w:r>
            </w:del>
            <w:r w:rsidRPr="00C5203B">
              <w:rPr>
                <w:rStyle w:val="normaltextrun"/>
                <w:rFonts w:eastAsiaTheme="majorEastAsia"/>
              </w:rPr>
              <w:t>app.</w:t>
            </w:r>
          </w:p>
          <w:p w:rsidRPr="00C5203B" w:rsidR="001879B6" w:rsidP="000F3FCA" w:rsidRDefault="001879B6" w14:paraId="6D15B19F" w14:textId="77777777">
            <w:pPr>
              <w:pStyle w:val="ListParagraph"/>
              <w:ind w:left="561"/>
              <w:cnfStyle w:val="000000000000" w:firstRow="0" w:lastRow="0" w:firstColumn="0" w:lastColumn="0" w:oddVBand="0" w:evenVBand="0" w:oddHBand="0" w:evenHBand="0" w:firstRowFirstColumn="0" w:firstRowLastColumn="0" w:lastRowFirstColumn="0" w:lastRowLastColumn="0"/>
              <w:rPr>
                <w:rStyle w:val="normaltextrun"/>
                <w:rFonts w:eastAsiaTheme="majorEastAsia"/>
                <w:lang w:eastAsia="en-PH"/>
              </w:rPr>
            </w:pPr>
          </w:p>
        </w:tc>
      </w:tr>
      <w:tr w:rsidRPr="004D039E" w:rsidR="001879B6" w:rsidTr="000F3FCA" w14:paraId="1A65A88A" w14:textId="77777777">
        <w:trPr>
          <w:cnfStyle w:val="000000100000" w:firstRow="0" w:lastRow="0" w:firstColumn="0" w:lastColumn="0" w:oddVBand="0" w:evenVBand="0" w:oddHBand="1" w:evenHBand="0" w:firstRowFirstColumn="0" w:firstRowLastColumn="0" w:lastRowFirstColumn="0" w:lastRowLastColumn="0"/>
          <w:trHeight w:val="415"/>
          <w:jc w:val="center"/>
        </w:trPr>
        <w:tc>
          <w:tcPr>
            <w:cnfStyle w:val="001000000000" w:firstRow="0" w:lastRow="0" w:firstColumn="1" w:lastColumn="0" w:oddVBand="0" w:evenVBand="0" w:oddHBand="0" w:evenHBand="0" w:firstRowFirstColumn="0" w:firstRowLastColumn="0" w:lastRowFirstColumn="0" w:lastRowLastColumn="0"/>
            <w:tcW w:w="3397" w:type="dxa"/>
          </w:tcPr>
          <w:p w:rsidR="001879B6" w:rsidP="000F3FCA" w:rsidRDefault="001879B6" w14:paraId="23F05FA4" w14:textId="77777777">
            <w:pPr>
              <w:jc w:val="center"/>
              <w:rPr>
                <w:rFonts w:cs="Arial"/>
                <w:i/>
                <w:iCs/>
              </w:rPr>
            </w:pPr>
            <w:r>
              <w:rPr>
                <w:rFonts w:cs="Arial"/>
                <w:i/>
                <w:iCs/>
              </w:rPr>
              <w:t>B</w:t>
            </w:r>
            <w:r>
              <w:rPr>
                <w:i/>
                <w:iCs/>
              </w:rPr>
              <w:t>arangay Treasurer</w:t>
            </w:r>
          </w:p>
        </w:tc>
        <w:tc>
          <w:tcPr>
            <w:tcW w:w="5245" w:type="dxa"/>
          </w:tcPr>
          <w:p w:rsidRPr="00381EBE" w:rsidR="001879B6" w:rsidP="001879B6" w:rsidRDefault="001879B6" w14:paraId="5791D165" w14:textId="77777777">
            <w:pPr>
              <w:pStyle w:val="ListParagraph"/>
              <w:numPr>
                <w:ilvl w:val="0"/>
                <w:numId w:val="44"/>
              </w:numPr>
              <w:ind w:left="595" w:hanging="578"/>
              <w:cnfStyle w:val="000000100000" w:firstRow="0" w:lastRow="0" w:firstColumn="0" w:lastColumn="0" w:oddVBand="0" w:evenVBand="0" w:oddHBand="1" w:evenHBand="0" w:firstRowFirstColumn="0" w:firstRowLastColumn="0" w:lastRowFirstColumn="0" w:lastRowLastColumn="0"/>
              <w:rPr>
                <w:rStyle w:val="normaltextrun"/>
                <w:rFonts w:eastAsiaTheme="majorEastAsia"/>
              </w:rPr>
            </w:pPr>
            <w:r w:rsidRPr="00381EBE">
              <w:rPr>
                <w:rStyle w:val="normaltextrun"/>
                <w:rFonts w:eastAsiaTheme="majorEastAsia"/>
              </w:rPr>
              <w:t>This user confirms the payments of the residents, both online and onsite.</w:t>
            </w:r>
          </w:p>
          <w:p w:rsidRPr="00381EBE" w:rsidR="001879B6" w:rsidP="000F3FCA" w:rsidRDefault="001879B6" w14:paraId="101B0016" w14:textId="77777777">
            <w:pPr>
              <w:cnfStyle w:val="000000100000" w:firstRow="0" w:lastRow="0" w:firstColumn="0" w:lastColumn="0" w:oddVBand="0" w:evenVBand="0" w:oddHBand="1" w:evenHBand="0" w:firstRowFirstColumn="0" w:firstRowLastColumn="0" w:lastRowFirstColumn="0" w:lastRowLastColumn="0"/>
              <w:rPr>
                <w:rStyle w:val="normaltextrun"/>
                <w:rFonts w:eastAsiaTheme="majorEastAsia"/>
              </w:rPr>
            </w:pPr>
          </w:p>
          <w:p w:rsidR="001879B6" w:rsidP="001879B6" w:rsidRDefault="001879B6" w14:paraId="76DF1126" w14:textId="77777777">
            <w:pPr>
              <w:pStyle w:val="ListParagraph"/>
              <w:numPr>
                <w:ilvl w:val="0"/>
                <w:numId w:val="44"/>
              </w:numPr>
              <w:ind w:left="595" w:hanging="567"/>
              <w:cnfStyle w:val="000000100000" w:firstRow="0" w:lastRow="0" w:firstColumn="0" w:lastColumn="0" w:oddVBand="0" w:evenVBand="0" w:oddHBand="1" w:evenHBand="0" w:firstRowFirstColumn="0" w:firstRowLastColumn="0" w:lastRowFirstColumn="0" w:lastRowLastColumn="0"/>
              <w:rPr>
                <w:rStyle w:val="normaltextrun"/>
                <w:rFonts w:eastAsiaTheme="majorEastAsia"/>
              </w:rPr>
            </w:pPr>
            <w:r w:rsidRPr="00381EBE">
              <w:rPr>
                <w:rStyle w:val="normaltextrun"/>
                <w:rFonts w:eastAsiaTheme="majorEastAsia"/>
              </w:rPr>
              <w:t xml:space="preserve"> He/she verifies online payments.</w:t>
            </w:r>
          </w:p>
          <w:p w:rsidRPr="00381EBE" w:rsidR="001879B6" w:rsidP="000F3FCA" w:rsidRDefault="001879B6" w14:paraId="66A1D1BE" w14:textId="77777777">
            <w:pPr>
              <w:pStyle w:val="ListParagraph"/>
              <w:cnfStyle w:val="000000100000" w:firstRow="0" w:lastRow="0" w:firstColumn="0" w:lastColumn="0" w:oddVBand="0" w:evenVBand="0" w:oddHBand="1" w:evenHBand="0" w:firstRowFirstColumn="0" w:firstRowLastColumn="0" w:lastRowFirstColumn="0" w:lastRowLastColumn="0"/>
              <w:rPr>
                <w:rStyle w:val="normaltextrun"/>
                <w:rFonts w:eastAsiaTheme="majorEastAsia"/>
              </w:rPr>
            </w:pPr>
          </w:p>
          <w:p w:rsidRPr="00C5203B" w:rsidR="001879B6" w:rsidP="000F3FCA" w:rsidRDefault="001879B6" w14:paraId="68F85870" w14:textId="77777777">
            <w:pPr>
              <w:pStyle w:val="ListParagraph"/>
              <w:ind w:left="595"/>
              <w:cnfStyle w:val="000000100000" w:firstRow="0" w:lastRow="0" w:firstColumn="0" w:lastColumn="0" w:oddVBand="0" w:evenVBand="0" w:oddHBand="1" w:evenHBand="0" w:firstRowFirstColumn="0" w:firstRowLastColumn="0" w:lastRowFirstColumn="0" w:lastRowLastColumn="0"/>
              <w:rPr>
                <w:rStyle w:val="normaltextrun"/>
                <w:rFonts w:eastAsiaTheme="majorEastAsia"/>
              </w:rPr>
            </w:pPr>
          </w:p>
        </w:tc>
      </w:tr>
      <w:tr w:rsidRPr="004D039E" w:rsidR="001879B6" w:rsidTr="000F3FCA" w14:paraId="225119EB" w14:textId="77777777">
        <w:trPr>
          <w:trHeight w:val="415"/>
          <w:jc w:val="center"/>
        </w:trPr>
        <w:tc>
          <w:tcPr>
            <w:cnfStyle w:val="001000000000" w:firstRow="0" w:lastRow="0" w:firstColumn="1" w:lastColumn="0" w:oddVBand="0" w:evenVBand="0" w:oddHBand="0" w:evenHBand="0" w:firstRowFirstColumn="0" w:firstRowLastColumn="0" w:lastRowFirstColumn="0" w:lastRowLastColumn="0"/>
            <w:tcW w:w="3397" w:type="dxa"/>
          </w:tcPr>
          <w:p w:rsidR="001879B6" w:rsidP="000F3FCA" w:rsidRDefault="001879B6" w14:paraId="48FF8688" w14:textId="77777777">
            <w:pPr>
              <w:jc w:val="center"/>
              <w:rPr>
                <w:rFonts w:cs="Arial"/>
                <w:i/>
                <w:iCs/>
              </w:rPr>
            </w:pPr>
            <w:r>
              <w:rPr>
                <w:rFonts w:cs="Arial"/>
                <w:i/>
                <w:iCs/>
              </w:rPr>
              <w:t>Barangay Concern Manager</w:t>
            </w:r>
          </w:p>
        </w:tc>
        <w:tc>
          <w:tcPr>
            <w:tcW w:w="5245" w:type="dxa"/>
          </w:tcPr>
          <w:p w:rsidR="001879B6" w:rsidP="001879B6" w:rsidRDefault="001879B6" w14:paraId="0DD8E56D" w14:textId="77777777">
            <w:pPr>
              <w:pStyle w:val="ListParagraph"/>
              <w:numPr>
                <w:ilvl w:val="0"/>
                <w:numId w:val="44"/>
              </w:numPr>
              <w:ind w:left="561" w:hanging="585"/>
              <w:cnfStyle w:val="000000000000" w:firstRow="0" w:lastRow="0" w:firstColumn="0" w:lastColumn="0" w:oddVBand="0" w:evenVBand="0" w:oddHBand="0" w:evenHBand="0" w:firstRowFirstColumn="0" w:firstRowLastColumn="0" w:lastRowFirstColumn="0" w:lastRowLastColumn="0"/>
              <w:rPr>
                <w:rStyle w:val="normaltextrun"/>
                <w:rFonts w:eastAsiaTheme="majorEastAsia"/>
              </w:rPr>
            </w:pPr>
            <w:r w:rsidRPr="00C5203B">
              <w:rPr>
                <w:rStyle w:val="normaltextrun"/>
                <w:rFonts w:eastAsiaTheme="majorEastAsia"/>
              </w:rPr>
              <w:t>He/she processes and manages the concerns created by the resident.</w:t>
            </w:r>
          </w:p>
          <w:p w:rsidRPr="00C5203B" w:rsidR="001879B6" w:rsidP="000F3FCA" w:rsidRDefault="001879B6" w14:paraId="54E64E27" w14:textId="77777777">
            <w:pPr>
              <w:pStyle w:val="ListParagraph"/>
              <w:ind w:left="561"/>
              <w:cnfStyle w:val="000000000000" w:firstRow="0" w:lastRow="0" w:firstColumn="0" w:lastColumn="0" w:oddVBand="0" w:evenVBand="0" w:oddHBand="0" w:evenHBand="0" w:firstRowFirstColumn="0" w:firstRowLastColumn="0" w:lastRowFirstColumn="0" w:lastRowLastColumn="0"/>
              <w:rPr>
                <w:rStyle w:val="normaltextrun"/>
                <w:rFonts w:eastAsiaTheme="majorEastAsia"/>
              </w:rPr>
            </w:pPr>
          </w:p>
        </w:tc>
      </w:tr>
      <w:tr w:rsidRPr="004D039E" w:rsidR="001879B6" w:rsidTr="000F3FCA" w14:paraId="201DB786" w14:textId="77777777">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3397" w:type="dxa"/>
          </w:tcPr>
          <w:p w:rsidR="001879B6" w:rsidP="000F3FCA" w:rsidRDefault="001879B6" w14:paraId="1C5C077E" w14:textId="77777777">
            <w:pPr>
              <w:jc w:val="center"/>
              <w:rPr>
                <w:rFonts w:cs="Arial"/>
                <w:i/>
                <w:iCs/>
              </w:rPr>
            </w:pPr>
            <w:r>
              <w:rPr>
                <w:rFonts w:cs="Arial"/>
                <w:i/>
                <w:iCs/>
              </w:rPr>
              <w:t>Barangay Request Manager</w:t>
            </w:r>
          </w:p>
        </w:tc>
        <w:tc>
          <w:tcPr>
            <w:tcW w:w="5245" w:type="dxa"/>
          </w:tcPr>
          <w:p w:rsidR="001879B6" w:rsidP="001879B6" w:rsidRDefault="001879B6" w14:paraId="11982C51" w14:textId="77777777">
            <w:pPr>
              <w:pStyle w:val="ListParagraph"/>
              <w:numPr>
                <w:ilvl w:val="0"/>
                <w:numId w:val="44"/>
              </w:numPr>
              <w:ind w:left="561" w:hanging="585"/>
              <w:cnfStyle w:val="000000100000" w:firstRow="0" w:lastRow="0" w:firstColumn="0" w:lastColumn="0" w:oddVBand="0" w:evenVBand="0" w:oddHBand="1" w:evenHBand="0" w:firstRowFirstColumn="0" w:firstRowLastColumn="0" w:lastRowFirstColumn="0" w:lastRowLastColumn="0"/>
              <w:rPr>
                <w:rStyle w:val="normaltextrun"/>
                <w:rFonts w:eastAsiaTheme="majorEastAsia"/>
              </w:rPr>
            </w:pPr>
            <w:r w:rsidRPr="00C5203B">
              <w:rPr>
                <w:rStyle w:val="normaltextrun"/>
                <w:rFonts w:eastAsiaTheme="majorEastAsia"/>
              </w:rPr>
              <w:t>He/she processes and manages the requests created by the resident.</w:t>
            </w:r>
          </w:p>
          <w:p w:rsidRPr="00C5203B" w:rsidR="001879B6" w:rsidP="000F3FCA" w:rsidRDefault="001879B6" w14:paraId="15E8D41A" w14:textId="77777777">
            <w:pPr>
              <w:pStyle w:val="ListParagraph"/>
              <w:ind w:left="561"/>
              <w:cnfStyle w:val="000000100000" w:firstRow="0" w:lastRow="0" w:firstColumn="0" w:lastColumn="0" w:oddVBand="0" w:evenVBand="0" w:oddHBand="1" w:evenHBand="0" w:firstRowFirstColumn="0" w:firstRowLastColumn="0" w:lastRowFirstColumn="0" w:lastRowLastColumn="0"/>
              <w:rPr>
                <w:rStyle w:val="normaltextrun"/>
                <w:rFonts w:eastAsiaTheme="majorEastAsia"/>
              </w:rPr>
            </w:pPr>
          </w:p>
        </w:tc>
      </w:tr>
    </w:tbl>
    <w:p w:rsidR="001879B6" w:rsidP="001879B6" w:rsidRDefault="001879B6" w14:paraId="2F164D7F" w14:textId="77777777">
      <w:pPr>
        <w:pStyle w:val="Caption"/>
      </w:pPr>
    </w:p>
    <w:p w:rsidRPr="00F10F19" w:rsidR="001879B6" w:rsidP="001879B6" w:rsidRDefault="001879B6" w14:paraId="05A7D55C" w14:textId="77777777">
      <w:r>
        <w:br w:type="page"/>
      </w:r>
    </w:p>
    <w:p w:rsidR="001879B6" w:rsidP="001879B6" w:rsidRDefault="001879B6" w14:paraId="12B0E432" w14:textId="77777777">
      <w:pPr>
        <w:pStyle w:val="Heading1"/>
      </w:pPr>
      <w:bookmarkStart w:name="_Toc150947816" w:id="321"/>
      <w:r>
        <w:t>Conclusion</w:t>
      </w:r>
      <w:bookmarkEnd w:id="321"/>
    </w:p>
    <w:p w:rsidR="001879B6" w:rsidP="001879B6" w:rsidRDefault="001879B6" w14:paraId="272F075D" w14:textId="77777777"/>
    <w:p w:rsidR="001879B6" w:rsidP="001879B6" w:rsidRDefault="001879B6" w14:paraId="523A5346" w14:textId="77777777">
      <w:pPr>
        <w:pStyle w:val="paragraph"/>
        <w:spacing w:before="0" w:beforeAutospacing="0" w:after="0" w:afterAutospacing="0" w:line="360" w:lineRule="auto"/>
        <w:ind w:firstLine="270"/>
        <w:jc w:val="both"/>
        <w:textAlignment w:val="baseline"/>
        <w:rPr>
          <w:rStyle w:val="normaltextrun"/>
          <w:rFonts w:ascii="Arial" w:hAnsi="Arial" w:cs="Arial"/>
          <w:sz w:val="22"/>
          <w:szCs w:val="22"/>
        </w:rPr>
      </w:pPr>
      <w:r>
        <w:rPr>
          <w:rStyle w:val="normaltextrun"/>
          <w:rFonts w:ascii="Arial" w:hAnsi="Arial" w:cs="Arial"/>
          <w:sz w:val="22"/>
          <w:szCs w:val="22"/>
        </w:rPr>
        <w:t>In terms of accomplishments, the team progressed in many things, especially in identifying the web applications product backlog that contains short descriptions of all functionalities desired in the product. The team has also improved in developing the web application prototype and diagrams discussing the proposed system. The team progressed with the following features: </w:t>
      </w:r>
    </w:p>
    <w:p w:rsidR="001879B6" w:rsidP="001879B6" w:rsidRDefault="001879B6" w14:paraId="22999220" w14:textId="77777777">
      <w:pPr>
        <w:pStyle w:val="paragraph"/>
        <w:spacing w:before="0" w:beforeAutospacing="0" w:after="0" w:afterAutospacing="0" w:line="360" w:lineRule="auto"/>
        <w:jc w:val="both"/>
        <w:textAlignment w:val="baseline"/>
        <w:rPr>
          <w:rFonts w:ascii="Arial" w:hAnsi="Arial" w:cs="Arial"/>
          <w:sz w:val="28"/>
          <w:szCs w:val="28"/>
        </w:rPr>
      </w:pPr>
      <w:r>
        <w:rPr>
          <w:rStyle w:val="normaltextrun"/>
          <w:rFonts w:ascii="Arial" w:hAnsi="Arial" w:cs="Arial"/>
          <w:sz w:val="22"/>
          <w:szCs w:val="22"/>
        </w:rPr>
        <w:t> </w:t>
      </w:r>
      <w:r>
        <w:rPr>
          <w:rStyle w:val="eop"/>
          <w:rFonts w:ascii="Arial" w:hAnsi="Arial" w:cs="Arial"/>
          <w:sz w:val="22"/>
          <w:szCs w:val="22"/>
        </w:rPr>
        <w:t> </w:t>
      </w:r>
    </w:p>
    <w:p w:rsidR="001879B6" w:rsidP="001879B6" w:rsidRDefault="001879B6" w14:paraId="7887AC77" w14:textId="77777777">
      <w:pPr>
        <w:pStyle w:val="paragraph"/>
        <w:numPr>
          <w:ilvl w:val="0"/>
          <w:numId w:val="18"/>
        </w:numPr>
        <w:spacing w:before="0" w:beforeAutospacing="0" w:after="0" w:afterAutospacing="0" w:line="360" w:lineRule="auto"/>
        <w:jc w:val="both"/>
        <w:textAlignment w:val="baseline"/>
        <w:rPr>
          <w:rFonts w:ascii="Arial" w:hAnsi="Arial" w:cs="Arial"/>
          <w:sz w:val="22"/>
          <w:szCs w:val="22"/>
        </w:rPr>
      </w:pPr>
      <w:r>
        <w:rPr>
          <w:rStyle w:val="normaltextrun"/>
          <w:rFonts w:ascii="Arial" w:hAnsi="Arial" w:cs="Arial"/>
          <w:b/>
          <w:bCs/>
          <w:sz w:val="22"/>
          <w:szCs w:val="22"/>
        </w:rPr>
        <w:t>Home/Main Page,</w:t>
      </w:r>
      <w:r>
        <w:rPr>
          <w:rStyle w:val="normaltextrun"/>
          <w:rFonts w:ascii="Arial" w:hAnsi="Arial" w:cs="Arial"/>
          <w:sz w:val="22"/>
          <w:szCs w:val="22"/>
        </w:rPr>
        <w:t xml:space="preserve"> which contains information about the online services offered by the barangay.  </w:t>
      </w:r>
      <w:r>
        <w:rPr>
          <w:rStyle w:val="eop"/>
          <w:rFonts w:ascii="Arial" w:hAnsi="Arial" w:cs="Arial"/>
          <w:sz w:val="22"/>
          <w:szCs w:val="22"/>
        </w:rPr>
        <w:t> </w:t>
      </w:r>
    </w:p>
    <w:p w:rsidR="001879B6" w:rsidP="001879B6" w:rsidRDefault="001879B6" w14:paraId="07F03F14" w14:textId="77777777">
      <w:pPr>
        <w:pStyle w:val="paragraph"/>
        <w:numPr>
          <w:ilvl w:val="0"/>
          <w:numId w:val="18"/>
        </w:numPr>
        <w:spacing w:before="0" w:beforeAutospacing="0" w:after="0" w:afterAutospacing="0" w:line="360" w:lineRule="auto"/>
        <w:jc w:val="both"/>
        <w:textAlignment w:val="baseline"/>
        <w:rPr>
          <w:rFonts w:ascii="Arial" w:hAnsi="Arial" w:cs="Arial"/>
          <w:sz w:val="22"/>
          <w:szCs w:val="22"/>
        </w:rPr>
      </w:pPr>
      <w:r>
        <w:rPr>
          <w:rStyle w:val="normaltextrun"/>
          <w:rFonts w:ascii="Arial" w:hAnsi="Arial" w:cs="Arial"/>
          <w:b/>
          <w:bCs/>
          <w:sz w:val="22"/>
          <w:szCs w:val="22"/>
        </w:rPr>
        <w:t>Online Document Request Page</w:t>
      </w:r>
      <w:r>
        <w:rPr>
          <w:rStyle w:val="normaltextrun"/>
          <w:rFonts w:ascii="Arial" w:hAnsi="Arial" w:cs="Arial"/>
          <w:sz w:val="22"/>
          <w:szCs w:val="22"/>
        </w:rPr>
        <w:t>, which shows the different documents and services, and the requirements and information about the different documents.  </w:t>
      </w:r>
      <w:r>
        <w:rPr>
          <w:rStyle w:val="eop"/>
          <w:rFonts w:ascii="Arial" w:hAnsi="Arial" w:cs="Arial"/>
          <w:sz w:val="22"/>
          <w:szCs w:val="22"/>
        </w:rPr>
        <w:t> </w:t>
      </w:r>
    </w:p>
    <w:p w:rsidR="001879B6" w:rsidP="001879B6" w:rsidRDefault="001879B6" w14:paraId="26B0A0D5" w14:textId="77777777">
      <w:pPr>
        <w:pStyle w:val="paragraph"/>
        <w:numPr>
          <w:ilvl w:val="0"/>
          <w:numId w:val="18"/>
        </w:numPr>
        <w:spacing w:before="0" w:beforeAutospacing="0" w:after="0" w:afterAutospacing="0" w:line="360" w:lineRule="auto"/>
        <w:jc w:val="both"/>
        <w:textAlignment w:val="baseline"/>
        <w:rPr>
          <w:rFonts w:ascii="Arial" w:hAnsi="Arial" w:cs="Arial"/>
          <w:sz w:val="22"/>
          <w:szCs w:val="22"/>
        </w:rPr>
      </w:pPr>
      <w:ins w:author="Izza Jean Celeste" w:date="2023-11-03T20:35:00Z" w:id="322">
        <w:r>
          <w:rPr>
            <w:rStyle w:val="normaltextrun"/>
            <w:rFonts w:ascii="Arial" w:hAnsi="Arial" w:cs="Arial"/>
            <w:b/>
            <w:bCs/>
            <w:sz w:val="22"/>
            <w:szCs w:val="22"/>
          </w:rPr>
          <w:t xml:space="preserve">The </w:t>
        </w:r>
      </w:ins>
      <w:r>
        <w:rPr>
          <w:rStyle w:val="normaltextrun"/>
          <w:rFonts w:ascii="Arial" w:hAnsi="Arial" w:cs="Arial"/>
          <w:b/>
          <w:bCs/>
          <w:sz w:val="22"/>
          <w:szCs w:val="22"/>
        </w:rPr>
        <w:t>Data Privacy Notice Popup</w:t>
      </w:r>
      <w:r>
        <w:rPr>
          <w:rStyle w:val="normaltextrun"/>
          <w:rFonts w:ascii="Arial" w:hAnsi="Arial" w:cs="Arial"/>
          <w:sz w:val="22"/>
          <w:szCs w:val="22"/>
        </w:rPr>
        <w:t xml:space="preserve"> informs the user about how and why personal data is being collected from them </w:t>
      </w:r>
      <w:r>
        <w:rPr>
          <w:rStyle w:val="contentcontrolboundarysink"/>
          <w:rFonts w:ascii="Calibri" w:hAnsi="Calibri" w:cs="Calibri"/>
          <w:sz w:val="22"/>
          <w:szCs w:val="22"/>
        </w:rPr>
        <w:t>​</w:t>
      </w:r>
      <w:r>
        <w:rPr>
          <w:rStyle w:val="normaltextrun"/>
          <w:rFonts w:ascii="Arial" w:hAnsi="Arial" w:cs="Arial"/>
          <w:color w:val="000000"/>
          <w:sz w:val="22"/>
          <w:szCs w:val="22"/>
          <w:shd w:val="clear" w:color="auto" w:fill="E1E3E6"/>
          <w:lang w:val="en-US"/>
        </w:rPr>
        <w:t>[21]</w:t>
      </w:r>
      <w:r>
        <w:rPr>
          <w:rStyle w:val="contentcontrolboundarysink"/>
          <w:rFonts w:ascii="Calibri" w:hAnsi="Calibri" w:cs="Calibri"/>
          <w:sz w:val="22"/>
          <w:szCs w:val="22"/>
        </w:rPr>
        <w:t>​</w:t>
      </w:r>
      <w:r>
        <w:rPr>
          <w:rStyle w:val="normaltextrun"/>
          <w:rFonts w:ascii="Arial" w:hAnsi="Arial" w:cs="Arial"/>
          <w:sz w:val="22"/>
          <w:szCs w:val="22"/>
        </w:rPr>
        <w:t>.  </w:t>
      </w:r>
      <w:r>
        <w:rPr>
          <w:rStyle w:val="eop"/>
          <w:rFonts w:ascii="Arial" w:hAnsi="Arial" w:cs="Arial"/>
          <w:sz w:val="22"/>
          <w:szCs w:val="22"/>
        </w:rPr>
        <w:t> </w:t>
      </w:r>
    </w:p>
    <w:p w:rsidR="001879B6" w:rsidP="001879B6" w:rsidRDefault="001879B6" w14:paraId="6116D88E" w14:textId="77777777">
      <w:pPr>
        <w:pStyle w:val="paragraph"/>
        <w:numPr>
          <w:ilvl w:val="0"/>
          <w:numId w:val="18"/>
        </w:numPr>
        <w:spacing w:before="0" w:beforeAutospacing="0" w:after="0" w:afterAutospacing="0" w:line="360" w:lineRule="auto"/>
        <w:jc w:val="both"/>
        <w:textAlignment w:val="baseline"/>
        <w:rPr>
          <w:rFonts w:ascii="Arial" w:hAnsi="Arial" w:cs="Arial"/>
          <w:sz w:val="22"/>
          <w:szCs w:val="22"/>
        </w:rPr>
      </w:pPr>
      <w:ins w:author="Izza Jean Celeste" w:date="2023-11-03T20:35:00Z" w:id="323">
        <w:r>
          <w:rPr>
            <w:rStyle w:val="normaltextrun"/>
            <w:rFonts w:ascii="Arial" w:hAnsi="Arial" w:cs="Arial"/>
            <w:b/>
            <w:bCs/>
            <w:sz w:val="22"/>
            <w:szCs w:val="22"/>
          </w:rPr>
          <w:t xml:space="preserve">A </w:t>
        </w:r>
      </w:ins>
      <w:r>
        <w:rPr>
          <w:rStyle w:val="normaltextrun"/>
          <w:rFonts w:ascii="Arial" w:hAnsi="Arial" w:cs="Arial"/>
          <w:b/>
          <w:bCs/>
          <w:sz w:val="22"/>
          <w:szCs w:val="22"/>
        </w:rPr>
        <w:t xml:space="preserve">Generated Reference Key </w:t>
      </w:r>
      <w:r>
        <w:rPr>
          <w:rStyle w:val="normaltextrun"/>
          <w:rFonts w:ascii="Arial" w:hAnsi="Arial" w:cs="Arial"/>
          <w:sz w:val="22"/>
          <w:szCs w:val="22"/>
        </w:rPr>
        <w:t>allows residents to track requests provided after submitting the form. </w:t>
      </w:r>
      <w:r>
        <w:rPr>
          <w:rStyle w:val="eop"/>
          <w:rFonts w:ascii="Arial" w:hAnsi="Arial" w:cs="Arial"/>
          <w:sz w:val="22"/>
          <w:szCs w:val="22"/>
        </w:rPr>
        <w:t> </w:t>
      </w:r>
    </w:p>
    <w:p w:rsidR="001879B6" w:rsidP="001879B6" w:rsidRDefault="001879B6" w14:paraId="447E9CDF" w14:textId="77777777">
      <w:pPr>
        <w:pStyle w:val="paragraph"/>
        <w:numPr>
          <w:ilvl w:val="0"/>
          <w:numId w:val="18"/>
        </w:numPr>
        <w:spacing w:before="0" w:beforeAutospacing="0" w:after="0" w:afterAutospacing="0" w:line="360" w:lineRule="auto"/>
        <w:jc w:val="both"/>
        <w:textAlignment w:val="baseline"/>
        <w:rPr>
          <w:rFonts w:ascii="Arial" w:hAnsi="Arial" w:cs="Arial"/>
          <w:sz w:val="22"/>
          <w:szCs w:val="22"/>
        </w:rPr>
      </w:pPr>
      <w:r>
        <w:rPr>
          <w:rStyle w:val="normaltextrun"/>
          <w:rFonts w:ascii="Arial" w:hAnsi="Arial" w:cs="Arial"/>
          <w:b/>
          <w:bCs/>
          <w:sz w:val="22"/>
          <w:szCs w:val="22"/>
        </w:rPr>
        <w:t>The Requirement Page</w:t>
      </w:r>
      <w:r>
        <w:rPr>
          <w:rStyle w:val="normaltextrun"/>
          <w:rFonts w:ascii="Arial" w:hAnsi="Arial" w:cs="Arial"/>
          <w:sz w:val="22"/>
          <w:szCs w:val="22"/>
        </w:rPr>
        <w:t> shows the requirements, such as the payment, the process of getting the requirements, and the required documents the user needs to present.  </w:t>
      </w:r>
      <w:r>
        <w:rPr>
          <w:rStyle w:val="eop"/>
          <w:rFonts w:ascii="Arial" w:hAnsi="Arial" w:cs="Arial"/>
          <w:sz w:val="22"/>
          <w:szCs w:val="22"/>
        </w:rPr>
        <w:t> </w:t>
      </w:r>
    </w:p>
    <w:p w:rsidR="001879B6" w:rsidP="001879B6" w:rsidRDefault="001879B6" w14:paraId="4854F652" w14:textId="77777777">
      <w:pPr>
        <w:pStyle w:val="paragraph"/>
        <w:numPr>
          <w:ilvl w:val="0"/>
          <w:numId w:val="18"/>
        </w:numPr>
        <w:spacing w:before="0" w:beforeAutospacing="0" w:after="0" w:afterAutospacing="0" w:line="360" w:lineRule="auto"/>
        <w:jc w:val="both"/>
        <w:textAlignment w:val="baseline"/>
        <w:rPr>
          <w:rFonts w:ascii="Arial" w:hAnsi="Arial" w:cs="Arial"/>
          <w:sz w:val="22"/>
          <w:szCs w:val="22"/>
        </w:rPr>
      </w:pPr>
      <w:r>
        <w:rPr>
          <w:rStyle w:val="normaltextrun"/>
          <w:rFonts w:ascii="Arial" w:hAnsi="Arial" w:cs="Arial"/>
          <w:b/>
          <w:bCs/>
          <w:sz w:val="22"/>
          <w:szCs w:val="22"/>
        </w:rPr>
        <w:t>The Barangay Contact List</w:t>
      </w:r>
      <w:r>
        <w:rPr>
          <w:rStyle w:val="normaltextrun"/>
          <w:rFonts w:ascii="Arial" w:hAnsi="Arial" w:cs="Arial"/>
          <w:sz w:val="22"/>
          <w:szCs w:val="22"/>
        </w:rPr>
        <w:t> shows the different lists of contacts and hotlines about the barangay for the residents to use. </w:t>
      </w:r>
      <w:r>
        <w:rPr>
          <w:rStyle w:val="eop"/>
          <w:rFonts w:ascii="Arial" w:hAnsi="Arial" w:cs="Arial"/>
          <w:sz w:val="22"/>
          <w:szCs w:val="22"/>
        </w:rPr>
        <w:t> </w:t>
      </w:r>
    </w:p>
    <w:p w:rsidR="001879B6" w:rsidP="001879B6" w:rsidRDefault="001879B6" w14:paraId="7E7A836C" w14:textId="77777777">
      <w:pPr>
        <w:pStyle w:val="paragraph"/>
        <w:numPr>
          <w:ilvl w:val="0"/>
          <w:numId w:val="18"/>
        </w:numPr>
        <w:spacing w:before="0" w:beforeAutospacing="0" w:after="0" w:afterAutospacing="0" w:line="360" w:lineRule="auto"/>
        <w:jc w:val="both"/>
        <w:textAlignment w:val="baseline"/>
        <w:rPr>
          <w:rFonts w:ascii="Arial" w:hAnsi="Arial" w:cs="Arial"/>
          <w:sz w:val="22"/>
          <w:szCs w:val="22"/>
        </w:rPr>
      </w:pPr>
      <w:r>
        <w:rPr>
          <w:rStyle w:val="normaltextrun"/>
          <w:rFonts w:ascii="Arial" w:hAnsi="Arial" w:cs="Arial"/>
          <w:b/>
          <w:bCs/>
          <w:sz w:val="22"/>
          <w:szCs w:val="22"/>
        </w:rPr>
        <w:t>The About Us Page</w:t>
      </w:r>
      <w:r>
        <w:rPr>
          <w:rStyle w:val="normaltextrun"/>
          <w:rFonts w:ascii="Arial" w:hAnsi="Arial" w:cs="Arial"/>
          <w:sz w:val="22"/>
          <w:szCs w:val="22"/>
        </w:rPr>
        <w:t> contains information about the barangay profile, specifically its History, Demography, Mission &amp; Vision, and Barangay Officials. </w:t>
      </w:r>
      <w:r>
        <w:rPr>
          <w:rStyle w:val="eop"/>
          <w:rFonts w:ascii="Arial" w:hAnsi="Arial" w:cs="Arial"/>
          <w:sz w:val="22"/>
          <w:szCs w:val="22"/>
        </w:rPr>
        <w:t> </w:t>
      </w:r>
    </w:p>
    <w:p w:rsidR="001879B6" w:rsidP="001879B6" w:rsidRDefault="001879B6" w14:paraId="3D10CC0F" w14:textId="77777777">
      <w:pPr>
        <w:pStyle w:val="paragraph"/>
        <w:numPr>
          <w:ilvl w:val="0"/>
          <w:numId w:val="18"/>
        </w:numPr>
        <w:spacing w:before="0" w:beforeAutospacing="0" w:after="0" w:afterAutospacing="0" w:line="360" w:lineRule="auto"/>
        <w:jc w:val="both"/>
        <w:textAlignment w:val="baseline"/>
        <w:rPr>
          <w:rFonts w:ascii="Arial" w:hAnsi="Arial" w:cs="Arial"/>
          <w:sz w:val="22"/>
          <w:szCs w:val="22"/>
        </w:rPr>
      </w:pPr>
      <w:r>
        <w:rPr>
          <w:rStyle w:val="normaltextrun"/>
          <w:rFonts w:ascii="Arial" w:hAnsi="Arial" w:cs="Arial"/>
          <w:b/>
          <w:bCs/>
          <w:sz w:val="22"/>
          <w:szCs w:val="22"/>
        </w:rPr>
        <w:t>Log-in Page,</w:t>
      </w:r>
      <w:r>
        <w:rPr>
          <w:rStyle w:val="normaltextrun"/>
          <w:rFonts w:ascii="Arial" w:hAnsi="Arial" w:cs="Arial"/>
          <w:sz w:val="22"/>
          <w:szCs w:val="22"/>
        </w:rPr>
        <w:t> wherein the residents can log in with their credentials.  </w:t>
      </w:r>
      <w:r>
        <w:rPr>
          <w:rStyle w:val="eop"/>
          <w:rFonts w:ascii="Arial" w:hAnsi="Arial" w:cs="Arial"/>
          <w:sz w:val="22"/>
          <w:szCs w:val="22"/>
        </w:rPr>
        <w:t> </w:t>
      </w:r>
    </w:p>
    <w:p w:rsidR="001879B6" w:rsidP="001879B6" w:rsidRDefault="001879B6" w14:paraId="48711ECF" w14:textId="77777777">
      <w:pPr>
        <w:pStyle w:val="paragraph"/>
        <w:numPr>
          <w:ilvl w:val="0"/>
          <w:numId w:val="18"/>
        </w:numPr>
        <w:spacing w:before="0" w:beforeAutospacing="0" w:after="0" w:afterAutospacing="0" w:line="360" w:lineRule="auto"/>
        <w:jc w:val="both"/>
        <w:textAlignment w:val="baseline"/>
        <w:rPr>
          <w:rFonts w:ascii="Arial" w:hAnsi="Arial" w:cs="Arial"/>
          <w:sz w:val="22"/>
          <w:szCs w:val="22"/>
        </w:rPr>
      </w:pPr>
      <w:r>
        <w:rPr>
          <w:rStyle w:val="normaltextrun"/>
          <w:rFonts w:ascii="Arial" w:hAnsi="Arial" w:cs="Arial"/>
          <w:b/>
          <w:bCs/>
          <w:sz w:val="22"/>
          <w:szCs w:val="22"/>
        </w:rPr>
        <w:t>Track Concern/Request Page,</w:t>
      </w:r>
      <w:r>
        <w:rPr>
          <w:rStyle w:val="normaltextrun"/>
          <w:rFonts w:ascii="Arial" w:hAnsi="Arial" w:cs="Arial"/>
          <w:sz w:val="22"/>
          <w:szCs w:val="22"/>
        </w:rPr>
        <w:t> this page can help residents track their requests/concerns by pasting a tracking key that shows a table with five statuses: Pending, Processing, Ready for Payment Denied, and Done.  </w:t>
      </w:r>
      <w:r>
        <w:rPr>
          <w:rStyle w:val="eop"/>
          <w:rFonts w:ascii="Arial" w:hAnsi="Arial" w:cs="Arial"/>
          <w:sz w:val="22"/>
          <w:szCs w:val="22"/>
        </w:rPr>
        <w:t> </w:t>
      </w:r>
    </w:p>
    <w:p w:rsidR="001879B6" w:rsidP="001879B6" w:rsidRDefault="001879B6" w14:paraId="36B7D05A" w14:textId="77777777">
      <w:pPr>
        <w:pStyle w:val="paragraph"/>
        <w:numPr>
          <w:ilvl w:val="0"/>
          <w:numId w:val="18"/>
        </w:numPr>
        <w:spacing w:before="0" w:beforeAutospacing="0" w:after="0" w:afterAutospacing="0" w:line="360" w:lineRule="auto"/>
        <w:jc w:val="both"/>
        <w:textAlignment w:val="baseline"/>
        <w:rPr>
          <w:rFonts w:ascii="Arial" w:hAnsi="Arial" w:cs="Arial"/>
          <w:sz w:val="22"/>
          <w:szCs w:val="22"/>
        </w:rPr>
      </w:pPr>
      <w:r>
        <w:rPr>
          <w:rStyle w:val="normaltextrun"/>
          <w:rFonts w:ascii="Arial" w:hAnsi="Arial" w:cs="Arial"/>
          <w:b/>
          <w:bCs/>
          <w:sz w:val="22"/>
          <w:szCs w:val="22"/>
        </w:rPr>
        <w:t>Dashboard Report,</w:t>
      </w:r>
      <w:r>
        <w:rPr>
          <w:rStyle w:val="normaltextrun"/>
          <w:rFonts w:ascii="Arial" w:hAnsi="Arial" w:cs="Arial"/>
          <w:sz w:val="22"/>
          <w:szCs w:val="22"/>
        </w:rPr>
        <w:t> this page can give the Barangay Captain details of the resident’s accounts and Barangay employee’s accounts.  </w:t>
      </w:r>
      <w:r>
        <w:rPr>
          <w:rStyle w:val="eop"/>
          <w:rFonts w:ascii="Arial" w:hAnsi="Arial" w:cs="Arial"/>
          <w:sz w:val="22"/>
          <w:szCs w:val="22"/>
        </w:rPr>
        <w:t> </w:t>
      </w:r>
    </w:p>
    <w:p w:rsidR="001879B6" w:rsidP="001879B6" w:rsidRDefault="001879B6" w14:paraId="44C0EEC7" w14:textId="77777777">
      <w:pPr>
        <w:pStyle w:val="paragraph"/>
        <w:numPr>
          <w:ilvl w:val="0"/>
          <w:numId w:val="18"/>
        </w:numPr>
        <w:spacing w:before="0" w:beforeAutospacing="0" w:after="0" w:afterAutospacing="0" w:line="360" w:lineRule="auto"/>
        <w:jc w:val="both"/>
        <w:textAlignment w:val="baseline"/>
        <w:rPr>
          <w:rFonts w:ascii="Arial" w:hAnsi="Arial" w:cs="Arial"/>
          <w:sz w:val="22"/>
          <w:szCs w:val="22"/>
        </w:rPr>
      </w:pPr>
      <w:r>
        <w:rPr>
          <w:rStyle w:val="normaltextrun"/>
          <w:rFonts w:ascii="Arial" w:hAnsi="Arial" w:cs="Arial"/>
          <w:b/>
          <w:bCs/>
          <w:sz w:val="22"/>
          <w:szCs w:val="22"/>
        </w:rPr>
        <w:t xml:space="preserve">Resident Personal Account Details, </w:t>
      </w:r>
      <w:r>
        <w:rPr>
          <w:rStyle w:val="normaltextrun"/>
          <w:rFonts w:ascii="Arial" w:hAnsi="Arial" w:cs="Arial"/>
          <w:sz w:val="22"/>
          <w:szCs w:val="22"/>
        </w:rPr>
        <w:t>this page shows the personal information of each resident in the database, which the residents are limited to edit information. </w:t>
      </w:r>
      <w:r>
        <w:rPr>
          <w:rStyle w:val="eop"/>
          <w:rFonts w:ascii="Arial" w:hAnsi="Arial" w:cs="Arial"/>
          <w:sz w:val="22"/>
          <w:szCs w:val="22"/>
        </w:rPr>
        <w:t> </w:t>
      </w:r>
    </w:p>
    <w:p w:rsidR="001879B6" w:rsidP="001879B6" w:rsidRDefault="001879B6" w14:paraId="38951937" w14:textId="77777777">
      <w:pPr>
        <w:pStyle w:val="paragraph"/>
        <w:numPr>
          <w:ilvl w:val="0"/>
          <w:numId w:val="18"/>
        </w:numPr>
        <w:spacing w:before="0" w:beforeAutospacing="0" w:after="0" w:afterAutospacing="0" w:line="360" w:lineRule="auto"/>
        <w:jc w:val="both"/>
        <w:textAlignment w:val="baseline"/>
        <w:rPr>
          <w:rFonts w:ascii="Arial" w:hAnsi="Arial" w:cs="Arial"/>
          <w:sz w:val="22"/>
          <w:szCs w:val="22"/>
        </w:rPr>
      </w:pPr>
      <w:r>
        <w:rPr>
          <w:rStyle w:val="normaltextrun"/>
          <w:rFonts w:ascii="Arial" w:hAnsi="Arial" w:cs="Arial"/>
          <w:b/>
          <w:bCs/>
          <w:sz w:val="22"/>
          <w:szCs w:val="22"/>
        </w:rPr>
        <w:t>Barangay Employee Details,</w:t>
      </w:r>
      <w:r>
        <w:rPr>
          <w:rStyle w:val="normaltextrun"/>
          <w:rFonts w:ascii="Arial" w:hAnsi="Arial" w:cs="Arial"/>
          <w:sz w:val="22"/>
          <w:szCs w:val="22"/>
        </w:rPr>
        <w:t> this page is handled by the administrator, who can create, edit, and deactivate the Barangay Employee Accounts. </w:t>
      </w:r>
      <w:r>
        <w:rPr>
          <w:rStyle w:val="eop"/>
          <w:rFonts w:ascii="Arial" w:hAnsi="Arial" w:cs="Arial"/>
          <w:sz w:val="22"/>
          <w:szCs w:val="22"/>
        </w:rPr>
        <w:t> </w:t>
      </w:r>
    </w:p>
    <w:p w:rsidR="001879B6" w:rsidP="001879B6" w:rsidRDefault="001879B6" w14:paraId="4AF5336A" w14:textId="77777777">
      <w:pPr>
        <w:pStyle w:val="paragraph"/>
        <w:numPr>
          <w:ilvl w:val="0"/>
          <w:numId w:val="18"/>
        </w:numPr>
        <w:spacing w:before="0" w:beforeAutospacing="0" w:after="0" w:afterAutospacing="0" w:line="360" w:lineRule="auto"/>
        <w:jc w:val="both"/>
        <w:textAlignment w:val="baseline"/>
        <w:rPr>
          <w:rFonts w:ascii="Arial" w:hAnsi="Arial" w:cs="Arial"/>
          <w:sz w:val="22"/>
          <w:szCs w:val="22"/>
        </w:rPr>
      </w:pPr>
      <w:r>
        <w:rPr>
          <w:rStyle w:val="normaltextrun"/>
          <w:rFonts w:ascii="Arial" w:hAnsi="Arial" w:cs="Arial"/>
          <w:b/>
          <w:bCs/>
          <w:sz w:val="22"/>
          <w:szCs w:val="22"/>
        </w:rPr>
        <w:t>Interactive Map,</w:t>
      </w:r>
      <w:r>
        <w:rPr>
          <w:rStyle w:val="normaltextrun"/>
          <w:rFonts w:ascii="Arial" w:hAnsi="Arial" w:cs="Arial"/>
          <w:sz w:val="22"/>
          <w:szCs w:val="22"/>
        </w:rPr>
        <w:t> this page shows web-based maps with the ability to click, plan, and zoom for more information about the Barangay South Signal Village area.</w:t>
      </w:r>
      <w:r>
        <w:rPr>
          <w:rStyle w:val="eop"/>
          <w:rFonts w:ascii="Arial" w:hAnsi="Arial" w:cs="Arial"/>
          <w:sz w:val="22"/>
          <w:szCs w:val="22"/>
        </w:rPr>
        <w:t> </w:t>
      </w:r>
    </w:p>
    <w:p w:rsidR="001879B6" w:rsidP="001879B6" w:rsidRDefault="001879B6" w14:paraId="3BC23A95" w14:textId="77777777">
      <w:pPr>
        <w:pStyle w:val="paragraph"/>
        <w:numPr>
          <w:ilvl w:val="0"/>
          <w:numId w:val="18"/>
        </w:numPr>
        <w:spacing w:before="0" w:beforeAutospacing="0" w:after="0" w:afterAutospacing="0" w:line="360" w:lineRule="auto"/>
        <w:jc w:val="both"/>
        <w:textAlignment w:val="baseline"/>
        <w:rPr>
          <w:rFonts w:ascii="Arial" w:hAnsi="Arial" w:cs="Arial"/>
          <w:sz w:val="22"/>
          <w:szCs w:val="22"/>
        </w:rPr>
      </w:pPr>
      <w:r>
        <w:rPr>
          <w:rStyle w:val="normaltextrun"/>
          <w:rFonts w:ascii="Arial" w:hAnsi="Arial" w:cs="Arial"/>
          <w:b/>
          <w:bCs/>
          <w:sz w:val="22"/>
          <w:szCs w:val="22"/>
        </w:rPr>
        <w:t>Manage Concern,</w:t>
      </w:r>
      <w:r>
        <w:rPr>
          <w:rStyle w:val="normaltextrun"/>
          <w:rFonts w:ascii="Arial" w:hAnsi="Arial" w:cs="Arial"/>
          <w:sz w:val="22"/>
          <w:szCs w:val="22"/>
        </w:rPr>
        <w:t> this page can assist the residents regarding their concerns on Barangay South Signal Village. </w:t>
      </w:r>
      <w:r>
        <w:rPr>
          <w:rStyle w:val="eop"/>
          <w:rFonts w:ascii="Arial" w:hAnsi="Arial" w:cs="Arial"/>
          <w:sz w:val="22"/>
          <w:szCs w:val="22"/>
        </w:rPr>
        <w:t> </w:t>
      </w:r>
    </w:p>
    <w:p w:rsidR="001879B6" w:rsidP="001879B6" w:rsidRDefault="001879B6" w14:paraId="254E2E23" w14:textId="77777777">
      <w:pPr>
        <w:pStyle w:val="paragraph"/>
        <w:numPr>
          <w:ilvl w:val="0"/>
          <w:numId w:val="18"/>
        </w:numPr>
        <w:spacing w:before="0" w:beforeAutospacing="0" w:after="0" w:afterAutospacing="0" w:line="360" w:lineRule="auto"/>
        <w:jc w:val="both"/>
        <w:textAlignment w:val="baseline"/>
        <w:rPr>
          <w:rFonts w:ascii="Arial" w:hAnsi="Arial" w:cs="Arial"/>
          <w:sz w:val="22"/>
          <w:szCs w:val="22"/>
        </w:rPr>
      </w:pPr>
      <w:r>
        <w:rPr>
          <w:rStyle w:val="normaltextrun"/>
          <w:rFonts w:ascii="Arial" w:hAnsi="Arial" w:cs="Arial"/>
          <w:b/>
          <w:bCs/>
          <w:sz w:val="22"/>
          <w:szCs w:val="22"/>
        </w:rPr>
        <w:t>Administrator Dashboard,</w:t>
      </w:r>
      <w:r>
        <w:rPr>
          <w:rStyle w:val="normaltextrun"/>
          <w:rFonts w:ascii="Arial" w:hAnsi="Arial" w:cs="Arial"/>
          <w:sz w:val="22"/>
          <w:szCs w:val="22"/>
        </w:rPr>
        <w:t> can add, view, and edit Barangay Employee accounts.</w:t>
      </w:r>
      <w:r>
        <w:rPr>
          <w:rStyle w:val="eop"/>
          <w:rFonts w:ascii="Arial" w:hAnsi="Arial" w:cs="Arial"/>
          <w:sz w:val="22"/>
          <w:szCs w:val="22"/>
        </w:rPr>
        <w:t> </w:t>
      </w:r>
    </w:p>
    <w:p w:rsidR="001879B6" w:rsidP="001879B6" w:rsidRDefault="001879B6" w14:paraId="434CBD8C" w14:textId="77777777">
      <w:pPr>
        <w:pStyle w:val="paragraph"/>
        <w:numPr>
          <w:ilvl w:val="0"/>
          <w:numId w:val="18"/>
        </w:numPr>
        <w:spacing w:before="0" w:beforeAutospacing="0" w:after="0" w:afterAutospacing="0" w:line="360" w:lineRule="auto"/>
        <w:jc w:val="both"/>
        <w:textAlignment w:val="baseline"/>
        <w:rPr>
          <w:rFonts w:ascii="Arial" w:hAnsi="Arial" w:cs="Arial"/>
          <w:sz w:val="22"/>
          <w:szCs w:val="22"/>
        </w:rPr>
      </w:pPr>
      <w:r>
        <w:rPr>
          <w:rStyle w:val="normaltextrun"/>
          <w:rFonts w:ascii="Arial" w:hAnsi="Arial" w:cs="Arial"/>
          <w:b/>
          <w:bCs/>
          <w:sz w:val="22"/>
          <w:szCs w:val="22"/>
        </w:rPr>
        <w:t>Barangay Employee Dashboard,</w:t>
      </w:r>
      <w:r>
        <w:rPr>
          <w:rStyle w:val="normaltextrun"/>
          <w:rFonts w:ascii="Arial" w:hAnsi="Arial" w:cs="Arial"/>
          <w:sz w:val="22"/>
          <w:szCs w:val="22"/>
        </w:rPr>
        <w:t> can edit, manage, and check residents’ accounts. </w:t>
      </w:r>
      <w:r>
        <w:rPr>
          <w:rStyle w:val="eop"/>
          <w:rFonts w:ascii="Arial" w:hAnsi="Arial" w:cs="Arial"/>
          <w:sz w:val="22"/>
          <w:szCs w:val="22"/>
        </w:rPr>
        <w:t> </w:t>
      </w:r>
    </w:p>
    <w:p w:rsidR="001879B6" w:rsidP="001879B6" w:rsidRDefault="001879B6" w14:paraId="72106C9D" w14:textId="77777777">
      <w:pPr>
        <w:pStyle w:val="paragraph"/>
        <w:numPr>
          <w:ilvl w:val="0"/>
          <w:numId w:val="18"/>
        </w:numPr>
        <w:spacing w:before="0" w:beforeAutospacing="0" w:after="0" w:afterAutospacing="0" w:line="360" w:lineRule="auto"/>
        <w:jc w:val="both"/>
        <w:textAlignment w:val="baseline"/>
        <w:rPr>
          <w:rFonts w:ascii="Arial" w:hAnsi="Arial" w:cs="Arial"/>
          <w:sz w:val="22"/>
          <w:szCs w:val="22"/>
        </w:rPr>
      </w:pPr>
      <w:r>
        <w:rPr>
          <w:rStyle w:val="normaltextrun"/>
          <w:rFonts w:ascii="Arial" w:hAnsi="Arial" w:cs="Arial"/>
          <w:b/>
          <w:bCs/>
          <w:sz w:val="22"/>
          <w:szCs w:val="22"/>
        </w:rPr>
        <w:t>Resident Dashboard</w:t>
      </w:r>
      <w:r>
        <w:rPr>
          <w:rStyle w:val="normaltextrun"/>
          <w:rFonts w:ascii="Arial" w:hAnsi="Arial" w:cs="Arial"/>
          <w:sz w:val="22"/>
          <w:szCs w:val="22"/>
        </w:rPr>
        <w:t> is where the residents can view information and do their activities. </w:t>
      </w:r>
      <w:r>
        <w:rPr>
          <w:rStyle w:val="eop"/>
          <w:rFonts w:ascii="Arial" w:hAnsi="Arial" w:cs="Arial"/>
          <w:sz w:val="22"/>
          <w:szCs w:val="22"/>
        </w:rPr>
        <w:t> </w:t>
      </w:r>
    </w:p>
    <w:p w:rsidR="001879B6" w:rsidP="001879B6" w:rsidRDefault="001879B6" w14:paraId="7B23AB2F" w14:textId="77777777">
      <w:pPr>
        <w:pStyle w:val="paragraph"/>
        <w:numPr>
          <w:ilvl w:val="0"/>
          <w:numId w:val="18"/>
        </w:numPr>
        <w:spacing w:before="0" w:beforeAutospacing="0" w:after="0" w:afterAutospacing="0" w:line="360" w:lineRule="auto"/>
        <w:jc w:val="both"/>
        <w:textAlignment w:val="baseline"/>
        <w:rPr>
          <w:rFonts w:ascii="Arial" w:hAnsi="Arial" w:cs="Arial"/>
          <w:sz w:val="22"/>
          <w:szCs w:val="22"/>
        </w:rPr>
      </w:pPr>
      <w:ins w:author="Izza Jean Celeste" w:date="2023-11-03T20:35:00Z" w:id="324">
        <w:r>
          <w:rPr>
            <w:rStyle w:val="normaltextrun"/>
            <w:rFonts w:ascii="Arial" w:hAnsi="Arial" w:cs="Arial"/>
            <w:b/>
            <w:bCs/>
            <w:sz w:val="22"/>
            <w:szCs w:val="22"/>
          </w:rPr>
          <w:t xml:space="preserve">The </w:t>
        </w:r>
      </w:ins>
      <w:r>
        <w:rPr>
          <w:rStyle w:val="normaltextrun"/>
          <w:rFonts w:ascii="Arial" w:hAnsi="Arial" w:cs="Arial"/>
          <w:b/>
          <w:bCs/>
          <w:sz w:val="22"/>
          <w:szCs w:val="22"/>
        </w:rPr>
        <w:t>Register Page</w:t>
      </w:r>
      <w:r>
        <w:rPr>
          <w:rStyle w:val="normaltextrun"/>
          <w:rFonts w:ascii="Arial" w:hAnsi="Arial" w:cs="Arial"/>
          <w:sz w:val="22"/>
          <w:szCs w:val="22"/>
        </w:rPr>
        <w:t> allows the user to input information and be a Barangay South Signal Village member. </w:t>
      </w:r>
      <w:r>
        <w:rPr>
          <w:rStyle w:val="eop"/>
          <w:rFonts w:ascii="Arial" w:hAnsi="Arial" w:cs="Arial"/>
          <w:sz w:val="22"/>
          <w:szCs w:val="22"/>
        </w:rPr>
        <w:t> </w:t>
      </w:r>
    </w:p>
    <w:p w:rsidR="001879B6" w:rsidP="001879B6" w:rsidRDefault="001879B6" w14:paraId="226B167F" w14:textId="77777777">
      <w:pPr>
        <w:pStyle w:val="paragraph"/>
        <w:numPr>
          <w:ilvl w:val="0"/>
          <w:numId w:val="18"/>
        </w:numPr>
        <w:spacing w:before="0" w:beforeAutospacing="0" w:after="0" w:afterAutospacing="0" w:line="360" w:lineRule="auto"/>
        <w:jc w:val="both"/>
        <w:textAlignment w:val="baseline"/>
        <w:rPr>
          <w:rStyle w:val="eop"/>
          <w:rFonts w:ascii="Arial" w:hAnsi="Arial" w:cs="Arial"/>
          <w:sz w:val="22"/>
          <w:szCs w:val="22"/>
        </w:rPr>
      </w:pPr>
      <w:ins w:author="Izza Jean Celeste" w:date="2023-11-03T20:35:00Z" w:id="325">
        <w:r>
          <w:rPr>
            <w:rStyle w:val="normaltextrun"/>
            <w:rFonts w:ascii="Arial" w:hAnsi="Arial" w:cs="Arial"/>
            <w:b/>
            <w:bCs/>
            <w:sz w:val="22"/>
            <w:szCs w:val="22"/>
          </w:rPr>
          <w:t>T</w:t>
        </w:r>
      </w:ins>
      <w:ins w:author="Izza Jean Celeste" w:date="2023-11-03T20:36:00Z" w:id="326">
        <w:r>
          <w:rPr>
            <w:rStyle w:val="normaltextrun"/>
            <w:rFonts w:ascii="Arial" w:hAnsi="Arial" w:cs="Arial"/>
            <w:b/>
            <w:bCs/>
            <w:sz w:val="22"/>
            <w:szCs w:val="22"/>
          </w:rPr>
          <w:t xml:space="preserve">he </w:t>
        </w:r>
      </w:ins>
      <w:r>
        <w:rPr>
          <w:rStyle w:val="normaltextrun"/>
          <w:rFonts w:ascii="Arial" w:hAnsi="Arial" w:cs="Arial"/>
          <w:b/>
          <w:bCs/>
          <w:sz w:val="22"/>
          <w:szCs w:val="22"/>
        </w:rPr>
        <w:t>Log-</w:t>
      </w:r>
      <w:ins w:author="Izza Jean Celeste" w:date="2023-11-03T20:36:00Z" w:id="327">
        <w:r>
          <w:rPr>
            <w:rStyle w:val="normaltextrun"/>
            <w:rFonts w:ascii="Arial" w:hAnsi="Arial" w:cs="Arial"/>
            <w:b/>
            <w:bCs/>
            <w:sz w:val="22"/>
            <w:szCs w:val="22"/>
          </w:rPr>
          <w:t xml:space="preserve"> </w:t>
        </w:r>
      </w:ins>
      <w:del w:author="Izza Jean Celeste" w:date="2023-11-03T20:36:00Z" w:id="328">
        <w:r w:rsidDel="0097012E">
          <w:rPr>
            <w:rStyle w:val="normaltextrun"/>
            <w:rFonts w:ascii="Arial" w:hAnsi="Arial" w:cs="Arial"/>
            <w:b/>
            <w:bCs/>
            <w:sz w:val="22"/>
            <w:szCs w:val="22"/>
          </w:rPr>
          <w:delText>I</w:delText>
        </w:r>
      </w:del>
      <w:r>
        <w:rPr>
          <w:rStyle w:val="normaltextrun"/>
          <w:rFonts w:ascii="Arial" w:hAnsi="Arial" w:cs="Arial"/>
          <w:b/>
          <w:bCs/>
          <w:sz w:val="22"/>
          <w:szCs w:val="22"/>
        </w:rPr>
        <w:t>n Page</w:t>
      </w:r>
      <w:r>
        <w:rPr>
          <w:rStyle w:val="normaltextrun"/>
          <w:rFonts w:ascii="Arial" w:hAnsi="Arial" w:cs="Arial"/>
          <w:sz w:val="22"/>
          <w:szCs w:val="22"/>
        </w:rPr>
        <w:t> allows users to access an application by entering their username and password.</w:t>
      </w:r>
      <w:r>
        <w:rPr>
          <w:rStyle w:val="eop"/>
          <w:rFonts w:ascii="Arial" w:hAnsi="Arial" w:cs="Arial"/>
          <w:sz w:val="22"/>
          <w:szCs w:val="22"/>
        </w:rPr>
        <w:t> </w:t>
      </w:r>
    </w:p>
    <w:p w:rsidR="001879B6" w:rsidP="001879B6" w:rsidRDefault="001879B6" w14:paraId="014AD9B0" w14:textId="77777777">
      <w:pPr>
        <w:pStyle w:val="paragraph"/>
        <w:spacing w:before="0" w:beforeAutospacing="0" w:after="0" w:afterAutospacing="0" w:line="360" w:lineRule="auto"/>
        <w:ind w:left="1080"/>
        <w:jc w:val="both"/>
        <w:textAlignment w:val="baseline"/>
        <w:rPr>
          <w:rFonts w:ascii="Arial" w:hAnsi="Arial" w:cs="Arial"/>
          <w:sz w:val="22"/>
          <w:szCs w:val="22"/>
        </w:rPr>
      </w:pPr>
    </w:p>
    <w:p w:rsidR="001879B6" w:rsidP="001879B6" w:rsidRDefault="001879B6" w14:paraId="2F8DD65B" w14:textId="77777777">
      <w:pPr>
        <w:pStyle w:val="paragraph"/>
        <w:spacing w:before="0" w:beforeAutospacing="0" w:after="0" w:afterAutospacing="0" w:line="360" w:lineRule="auto"/>
        <w:ind w:firstLine="270"/>
        <w:jc w:val="both"/>
        <w:textAlignment w:val="baseline"/>
        <w:rPr>
          <w:rStyle w:val="eop"/>
          <w:rFonts w:ascii="Arial" w:hAnsi="Arial" w:cs="Arial"/>
          <w:sz w:val="22"/>
          <w:szCs w:val="22"/>
        </w:rPr>
      </w:pPr>
      <w:r>
        <w:rPr>
          <w:rStyle w:val="normaltextrun"/>
          <w:rFonts w:ascii="Arial" w:hAnsi="Arial" w:cs="Arial"/>
          <w:sz w:val="22"/>
          <w:szCs w:val="22"/>
        </w:rPr>
        <w:t xml:space="preserve">The team has also succeeded in creating diagrams to assist the reader in visualizing the vision for </w:t>
      </w:r>
      <w:ins w:author="Izza Jean Celeste" w:date="2023-11-03T20:36:00Z" w:id="329">
        <w:r>
          <w:rPr>
            <w:rStyle w:val="normaltextrun"/>
            <w:rFonts w:ascii="Arial" w:hAnsi="Arial" w:cs="Arial"/>
            <w:sz w:val="22"/>
            <w:szCs w:val="22"/>
          </w:rPr>
          <w:t xml:space="preserve">the </w:t>
        </w:r>
      </w:ins>
      <w:r>
        <w:rPr>
          <w:rStyle w:val="normaltextrun"/>
          <w:rFonts w:ascii="Arial" w:hAnsi="Arial" w:cs="Arial"/>
          <w:sz w:val="22"/>
          <w:szCs w:val="22"/>
        </w:rPr>
        <w:t>Barangay South Signal Village Web App:</w:t>
      </w:r>
      <w:r>
        <w:rPr>
          <w:rStyle w:val="eop"/>
          <w:rFonts w:ascii="Arial" w:hAnsi="Arial" w:cs="Arial"/>
          <w:sz w:val="22"/>
          <w:szCs w:val="22"/>
        </w:rPr>
        <w:t> </w:t>
      </w:r>
    </w:p>
    <w:p w:rsidR="001879B6" w:rsidP="001879B6" w:rsidRDefault="001879B6" w14:paraId="6F653B59" w14:textId="77777777">
      <w:pPr>
        <w:pStyle w:val="paragraph"/>
        <w:spacing w:before="0" w:beforeAutospacing="0" w:after="0" w:afterAutospacing="0" w:line="360" w:lineRule="auto"/>
        <w:ind w:firstLine="270"/>
        <w:jc w:val="both"/>
        <w:textAlignment w:val="baseline"/>
        <w:rPr>
          <w:rFonts w:ascii="Arial" w:hAnsi="Arial" w:cs="Arial"/>
          <w:sz w:val="28"/>
          <w:szCs w:val="28"/>
        </w:rPr>
      </w:pPr>
    </w:p>
    <w:p w:rsidR="001879B6" w:rsidP="001879B6" w:rsidRDefault="001879B6" w14:paraId="19A2A5F4" w14:textId="77777777">
      <w:pPr>
        <w:pStyle w:val="paragraph"/>
        <w:numPr>
          <w:ilvl w:val="0"/>
          <w:numId w:val="19"/>
        </w:numPr>
        <w:spacing w:before="0" w:beforeAutospacing="0" w:after="0" w:afterAutospacing="0" w:line="360" w:lineRule="auto"/>
        <w:jc w:val="both"/>
        <w:textAlignment w:val="baseline"/>
        <w:rPr>
          <w:rFonts w:ascii="Arial" w:hAnsi="Arial" w:cs="Arial"/>
          <w:sz w:val="22"/>
          <w:szCs w:val="22"/>
        </w:rPr>
      </w:pPr>
      <w:ins w:author="Izza Jean Celeste" w:date="2023-11-03T20:36:00Z" w:id="330">
        <w:r>
          <w:rPr>
            <w:rStyle w:val="normaltextrun"/>
            <w:rFonts w:ascii="Arial" w:hAnsi="Arial" w:cs="Arial"/>
            <w:b/>
            <w:bCs/>
            <w:sz w:val="22"/>
            <w:szCs w:val="22"/>
          </w:rPr>
          <w:t xml:space="preserve">A </w:t>
        </w:r>
      </w:ins>
      <w:r>
        <w:rPr>
          <w:rStyle w:val="normaltextrun"/>
          <w:rFonts w:ascii="Arial" w:hAnsi="Arial" w:cs="Arial"/>
          <w:b/>
          <w:bCs/>
          <w:sz w:val="22"/>
          <w:szCs w:val="22"/>
        </w:rPr>
        <w:t>Data Flow Diagram</w:t>
      </w:r>
      <w:r>
        <w:rPr>
          <w:rStyle w:val="normaltextrun"/>
          <w:rFonts w:ascii="Arial" w:hAnsi="Arial" w:cs="Arial"/>
          <w:sz w:val="22"/>
          <w:szCs w:val="22"/>
        </w:rPr>
        <w:t> is the flow of information through a process or system. </w:t>
      </w:r>
      <w:r>
        <w:rPr>
          <w:rStyle w:val="eop"/>
          <w:rFonts w:ascii="Arial" w:hAnsi="Arial" w:cs="Arial"/>
          <w:sz w:val="22"/>
          <w:szCs w:val="22"/>
        </w:rPr>
        <w:t> </w:t>
      </w:r>
    </w:p>
    <w:p w:rsidR="001879B6" w:rsidP="001879B6" w:rsidRDefault="001879B6" w14:paraId="0FC550FE" w14:textId="77777777">
      <w:pPr>
        <w:pStyle w:val="paragraph"/>
        <w:numPr>
          <w:ilvl w:val="0"/>
          <w:numId w:val="19"/>
        </w:numPr>
        <w:spacing w:before="0" w:beforeAutospacing="0" w:after="0" w:afterAutospacing="0" w:line="360" w:lineRule="auto"/>
        <w:jc w:val="both"/>
        <w:textAlignment w:val="baseline"/>
        <w:rPr>
          <w:rFonts w:ascii="Arial" w:hAnsi="Arial" w:cs="Arial"/>
          <w:sz w:val="22"/>
          <w:szCs w:val="22"/>
        </w:rPr>
      </w:pPr>
      <w:ins w:author="Izza Jean Celeste" w:date="2023-11-03T20:36:00Z" w:id="331">
        <w:r>
          <w:rPr>
            <w:rStyle w:val="normaltextrun"/>
            <w:rFonts w:ascii="Arial" w:hAnsi="Arial" w:cs="Arial"/>
            <w:b/>
            <w:bCs/>
            <w:sz w:val="22"/>
            <w:szCs w:val="22"/>
          </w:rPr>
          <w:t xml:space="preserve">An </w:t>
        </w:r>
      </w:ins>
      <w:r>
        <w:rPr>
          <w:rStyle w:val="normaltextrun"/>
          <w:rFonts w:ascii="Arial" w:hAnsi="Arial" w:cs="Arial"/>
          <w:b/>
          <w:bCs/>
          <w:sz w:val="22"/>
          <w:szCs w:val="22"/>
        </w:rPr>
        <w:t>Entity Relationship Diagram</w:t>
      </w:r>
      <w:r>
        <w:rPr>
          <w:rStyle w:val="normaltextrun"/>
          <w:rFonts w:ascii="Arial" w:hAnsi="Arial" w:cs="Arial"/>
          <w:sz w:val="22"/>
          <w:szCs w:val="22"/>
        </w:rPr>
        <w:t xml:space="preserve"> is a graphical representation of the relationships between people, objects, places, ideas, or events </w:t>
      </w:r>
      <w:r>
        <w:rPr>
          <w:rStyle w:val="contentcontrolboundarysink"/>
          <w:rFonts w:ascii="Calibri" w:hAnsi="Calibri" w:cs="Calibri"/>
          <w:sz w:val="22"/>
          <w:szCs w:val="22"/>
        </w:rPr>
        <w:t>​</w:t>
      </w:r>
      <w:r>
        <w:rPr>
          <w:rStyle w:val="normaltextrun"/>
          <w:rFonts w:ascii="Arial" w:hAnsi="Arial" w:cs="Arial"/>
          <w:color w:val="000000"/>
          <w:sz w:val="22"/>
          <w:szCs w:val="22"/>
          <w:shd w:val="clear" w:color="auto" w:fill="E1E3E6"/>
          <w:lang w:val="en-US"/>
        </w:rPr>
        <w:t>[22]</w:t>
      </w:r>
      <w:r>
        <w:rPr>
          <w:rStyle w:val="contentcontrolboundarysink"/>
          <w:rFonts w:ascii="Calibri" w:hAnsi="Calibri" w:cs="Calibri"/>
          <w:sz w:val="22"/>
          <w:szCs w:val="22"/>
        </w:rPr>
        <w:t>​</w:t>
      </w:r>
      <w:r>
        <w:rPr>
          <w:rStyle w:val="normaltextrun"/>
          <w:rFonts w:ascii="Arial" w:hAnsi="Arial" w:cs="Arial"/>
          <w:sz w:val="22"/>
          <w:szCs w:val="22"/>
        </w:rPr>
        <w:t>. </w:t>
      </w:r>
      <w:r>
        <w:rPr>
          <w:rStyle w:val="eop"/>
          <w:rFonts w:ascii="Arial" w:hAnsi="Arial" w:cs="Arial"/>
          <w:sz w:val="22"/>
          <w:szCs w:val="22"/>
        </w:rPr>
        <w:t> </w:t>
      </w:r>
    </w:p>
    <w:p w:rsidR="001879B6" w:rsidP="001879B6" w:rsidRDefault="001879B6" w14:paraId="1FC0E177" w14:textId="77777777">
      <w:pPr>
        <w:pStyle w:val="paragraph"/>
        <w:numPr>
          <w:ilvl w:val="0"/>
          <w:numId w:val="19"/>
        </w:numPr>
        <w:spacing w:before="0" w:beforeAutospacing="0" w:after="0" w:afterAutospacing="0" w:line="360" w:lineRule="auto"/>
        <w:jc w:val="both"/>
        <w:textAlignment w:val="baseline"/>
        <w:rPr>
          <w:rFonts w:ascii="Arial" w:hAnsi="Arial" w:cs="Arial"/>
          <w:sz w:val="22"/>
          <w:szCs w:val="22"/>
        </w:rPr>
      </w:pPr>
      <w:r>
        <w:rPr>
          <w:rStyle w:val="normaltextrun"/>
          <w:rFonts w:ascii="Arial" w:hAnsi="Arial" w:cs="Arial"/>
          <w:b/>
          <w:bCs/>
          <w:sz w:val="22"/>
          <w:szCs w:val="22"/>
        </w:rPr>
        <w:t>Context Flow Diagram</w:t>
      </w:r>
      <w:r>
        <w:rPr>
          <w:rStyle w:val="normaltextrun"/>
          <w:rFonts w:ascii="Arial" w:hAnsi="Arial" w:cs="Arial"/>
          <w:sz w:val="22"/>
          <w:szCs w:val="22"/>
        </w:rPr>
        <w:t> demonstrates how a system interacts with other actors it intends to communicate with.</w:t>
      </w:r>
      <w:r>
        <w:rPr>
          <w:rStyle w:val="eop"/>
          <w:rFonts w:ascii="Arial" w:hAnsi="Arial" w:cs="Arial"/>
          <w:sz w:val="22"/>
          <w:szCs w:val="22"/>
        </w:rPr>
        <w:t> </w:t>
      </w:r>
    </w:p>
    <w:p w:rsidR="001879B6" w:rsidP="001879B6" w:rsidRDefault="001879B6" w14:paraId="459646C1" w14:textId="77777777">
      <w:pPr>
        <w:pStyle w:val="paragraph"/>
        <w:numPr>
          <w:ilvl w:val="0"/>
          <w:numId w:val="19"/>
        </w:numPr>
        <w:spacing w:before="0" w:beforeAutospacing="0" w:after="0" w:afterAutospacing="0" w:line="360" w:lineRule="auto"/>
        <w:jc w:val="both"/>
        <w:textAlignment w:val="baseline"/>
        <w:rPr>
          <w:rFonts w:ascii="Arial" w:hAnsi="Arial" w:cs="Arial"/>
          <w:sz w:val="22"/>
          <w:szCs w:val="22"/>
        </w:rPr>
      </w:pPr>
      <w:ins w:author="Izza Jean Celeste" w:date="2023-11-03T20:36:00Z" w:id="332">
        <w:r>
          <w:rPr>
            <w:rStyle w:val="normaltextrun"/>
            <w:rFonts w:ascii="Arial" w:hAnsi="Arial" w:cs="Arial"/>
            <w:b/>
            <w:bCs/>
            <w:sz w:val="22"/>
            <w:szCs w:val="22"/>
          </w:rPr>
          <w:t xml:space="preserve">A </w:t>
        </w:r>
      </w:ins>
      <w:r>
        <w:rPr>
          <w:rStyle w:val="normaltextrun"/>
          <w:rFonts w:ascii="Arial" w:hAnsi="Arial" w:cs="Arial"/>
          <w:b/>
          <w:bCs/>
          <w:sz w:val="22"/>
          <w:szCs w:val="22"/>
        </w:rPr>
        <w:t>Use Case Diagram</w:t>
      </w:r>
      <w:r>
        <w:rPr>
          <w:rStyle w:val="normaltextrun"/>
          <w:rFonts w:ascii="Arial" w:hAnsi="Arial" w:cs="Arial"/>
          <w:sz w:val="22"/>
          <w:szCs w:val="22"/>
        </w:rPr>
        <w:t> is a graphic representation of potential user interactions with a system. </w:t>
      </w:r>
      <w:r>
        <w:rPr>
          <w:rStyle w:val="eop"/>
          <w:rFonts w:ascii="Arial" w:hAnsi="Arial" w:cs="Arial"/>
          <w:sz w:val="22"/>
          <w:szCs w:val="22"/>
        </w:rPr>
        <w:t> </w:t>
      </w:r>
    </w:p>
    <w:p w:rsidR="001879B6" w:rsidP="001879B6" w:rsidRDefault="001879B6" w14:paraId="3125409E" w14:textId="77777777">
      <w:pPr>
        <w:pStyle w:val="paragraph"/>
        <w:numPr>
          <w:ilvl w:val="0"/>
          <w:numId w:val="19"/>
        </w:numPr>
        <w:spacing w:before="0" w:beforeAutospacing="0" w:after="0" w:afterAutospacing="0" w:line="360" w:lineRule="auto"/>
        <w:jc w:val="both"/>
        <w:textAlignment w:val="baseline"/>
        <w:rPr>
          <w:rFonts w:ascii="Arial" w:hAnsi="Arial" w:cs="Arial"/>
          <w:sz w:val="22"/>
          <w:szCs w:val="22"/>
        </w:rPr>
      </w:pPr>
      <w:r>
        <w:rPr>
          <w:rStyle w:val="normaltextrun"/>
          <w:rFonts w:ascii="Arial" w:hAnsi="Arial" w:cs="Arial"/>
          <w:b/>
          <w:bCs/>
          <w:sz w:val="22"/>
          <w:szCs w:val="22"/>
        </w:rPr>
        <w:t>Activity Diagram</w:t>
      </w:r>
      <w:r>
        <w:rPr>
          <w:rStyle w:val="normaltextrun"/>
          <w:rFonts w:ascii="Arial" w:hAnsi="Arial" w:cs="Arial"/>
          <w:sz w:val="22"/>
          <w:szCs w:val="22"/>
        </w:rPr>
        <w:t xml:space="preserve"> is used by developers to gain a high-level understanding of program flow. </w:t>
      </w:r>
      <w:r>
        <w:rPr>
          <w:rStyle w:val="eop"/>
          <w:rFonts w:ascii="Arial" w:hAnsi="Arial" w:cs="Arial"/>
          <w:sz w:val="22"/>
          <w:szCs w:val="22"/>
        </w:rPr>
        <w:t> </w:t>
      </w:r>
    </w:p>
    <w:p w:rsidR="001879B6" w:rsidP="001879B6" w:rsidRDefault="001879B6" w14:paraId="7D2CB374" w14:textId="77777777">
      <w:pPr>
        <w:pStyle w:val="paragraph"/>
        <w:numPr>
          <w:ilvl w:val="0"/>
          <w:numId w:val="19"/>
        </w:numPr>
        <w:spacing w:before="0" w:beforeAutospacing="0" w:after="0" w:afterAutospacing="0" w:line="360" w:lineRule="auto"/>
        <w:jc w:val="both"/>
        <w:textAlignment w:val="baseline"/>
        <w:rPr>
          <w:rFonts w:ascii="Arial" w:hAnsi="Arial" w:cs="Arial"/>
          <w:sz w:val="22"/>
          <w:szCs w:val="22"/>
        </w:rPr>
      </w:pPr>
      <w:ins w:author="Izza Jean Celeste" w:date="2023-11-03T20:36:00Z" w:id="333">
        <w:r>
          <w:rPr>
            <w:rStyle w:val="normaltextrun"/>
            <w:rFonts w:ascii="Arial" w:hAnsi="Arial" w:cs="Arial"/>
            <w:b/>
            <w:bCs/>
            <w:sz w:val="22"/>
            <w:szCs w:val="22"/>
          </w:rPr>
          <w:t xml:space="preserve">An </w:t>
        </w:r>
      </w:ins>
      <w:r>
        <w:rPr>
          <w:rStyle w:val="normaltextrun"/>
          <w:rFonts w:ascii="Arial" w:hAnsi="Arial" w:cs="Arial"/>
          <w:b/>
          <w:bCs/>
          <w:sz w:val="22"/>
          <w:szCs w:val="22"/>
        </w:rPr>
        <w:t>Object Diagram</w:t>
      </w:r>
      <w:r>
        <w:rPr>
          <w:rStyle w:val="normaltextrun"/>
          <w:rFonts w:ascii="Arial" w:hAnsi="Arial" w:cs="Arial"/>
          <w:sz w:val="22"/>
          <w:szCs w:val="22"/>
        </w:rPr>
        <w:t> is a channel of instances that includes objects and data values. </w:t>
      </w:r>
      <w:r>
        <w:rPr>
          <w:rStyle w:val="eop"/>
          <w:rFonts w:ascii="Arial" w:hAnsi="Arial" w:cs="Arial"/>
          <w:sz w:val="22"/>
          <w:szCs w:val="22"/>
        </w:rPr>
        <w:t> </w:t>
      </w:r>
    </w:p>
    <w:p w:rsidR="001879B6" w:rsidP="001879B6" w:rsidRDefault="001879B6" w14:paraId="36ED62FA" w14:textId="77777777">
      <w:pPr>
        <w:pStyle w:val="paragraph"/>
        <w:numPr>
          <w:ilvl w:val="0"/>
          <w:numId w:val="19"/>
        </w:numPr>
        <w:spacing w:before="0" w:beforeAutospacing="0" w:after="0" w:afterAutospacing="0" w:line="360" w:lineRule="auto"/>
        <w:jc w:val="both"/>
        <w:textAlignment w:val="baseline"/>
        <w:rPr>
          <w:rFonts w:ascii="Arial" w:hAnsi="Arial" w:cs="Arial"/>
          <w:sz w:val="22"/>
          <w:szCs w:val="22"/>
        </w:rPr>
      </w:pPr>
      <w:r>
        <w:rPr>
          <w:rStyle w:val="normaltextrun"/>
          <w:rFonts w:ascii="Arial" w:hAnsi="Arial" w:cs="Arial"/>
          <w:b/>
          <w:bCs/>
          <w:sz w:val="22"/>
          <w:szCs w:val="22"/>
        </w:rPr>
        <w:t>Class Diagram</w:t>
      </w:r>
      <w:r>
        <w:rPr>
          <w:rStyle w:val="normaltextrun"/>
          <w:rFonts w:ascii="Arial" w:hAnsi="Arial" w:cs="Arial"/>
          <w:sz w:val="22"/>
          <w:szCs w:val="22"/>
        </w:rPr>
        <w:t> is the blueprint</w:t>
      </w:r>
      <w:del w:author="Izza Jean Celeste" w:date="2023-11-03T20:37:00Z" w:id="334">
        <w:r w:rsidDel="0097012E">
          <w:rPr>
            <w:rStyle w:val="normaltextrun"/>
            <w:rFonts w:ascii="Arial" w:hAnsi="Arial" w:cs="Arial"/>
            <w:sz w:val="22"/>
            <w:szCs w:val="22"/>
          </w:rPr>
          <w:delText>s</w:delText>
        </w:r>
      </w:del>
      <w:r>
        <w:rPr>
          <w:rStyle w:val="normaltextrun"/>
          <w:rFonts w:ascii="Arial" w:hAnsi="Arial" w:cs="Arial"/>
          <w:sz w:val="22"/>
          <w:szCs w:val="22"/>
        </w:rPr>
        <w:t xml:space="preserve"> of your system or subsystem. </w:t>
      </w:r>
      <w:r>
        <w:rPr>
          <w:rStyle w:val="eop"/>
          <w:rFonts w:ascii="Arial" w:hAnsi="Arial" w:cs="Arial"/>
          <w:sz w:val="22"/>
          <w:szCs w:val="22"/>
        </w:rPr>
        <w:t> </w:t>
      </w:r>
    </w:p>
    <w:p w:rsidR="001879B6" w:rsidP="001879B6" w:rsidRDefault="001879B6" w14:paraId="4BFAD1C8" w14:textId="77777777">
      <w:pPr>
        <w:pStyle w:val="paragraph"/>
        <w:numPr>
          <w:ilvl w:val="0"/>
          <w:numId w:val="19"/>
        </w:numPr>
        <w:spacing w:before="0" w:beforeAutospacing="0" w:after="0" w:afterAutospacing="0" w:line="360" w:lineRule="auto"/>
        <w:jc w:val="both"/>
        <w:textAlignment w:val="baseline"/>
        <w:rPr>
          <w:rFonts w:ascii="Arial" w:hAnsi="Arial" w:cs="Arial"/>
          <w:sz w:val="22"/>
          <w:szCs w:val="22"/>
        </w:rPr>
      </w:pPr>
      <w:r>
        <w:rPr>
          <w:rStyle w:val="normaltextrun"/>
          <w:rFonts w:ascii="Arial" w:hAnsi="Arial" w:cs="Arial"/>
          <w:b/>
          <w:bCs/>
          <w:sz w:val="22"/>
          <w:szCs w:val="22"/>
        </w:rPr>
        <w:t>Sequence Diagram illustrates</w:t>
      </w:r>
      <w:r>
        <w:rPr>
          <w:rStyle w:val="normaltextrun"/>
          <w:rFonts w:ascii="Arial" w:hAnsi="Arial" w:cs="Arial"/>
          <w:sz w:val="22"/>
          <w:szCs w:val="22"/>
        </w:rPr>
        <w:t xml:space="preserve"> the sequence of messages between objects in an interaction.</w:t>
      </w:r>
      <w:r>
        <w:rPr>
          <w:rStyle w:val="eop"/>
          <w:rFonts w:ascii="Arial" w:hAnsi="Arial" w:cs="Arial"/>
          <w:sz w:val="22"/>
          <w:szCs w:val="22"/>
        </w:rPr>
        <w:t> </w:t>
      </w:r>
    </w:p>
    <w:p w:rsidR="001879B6" w:rsidP="001879B6" w:rsidRDefault="001879B6" w14:paraId="704ED200" w14:textId="77777777">
      <w:pPr>
        <w:pStyle w:val="paragraph"/>
        <w:numPr>
          <w:ilvl w:val="0"/>
          <w:numId w:val="19"/>
        </w:numPr>
        <w:spacing w:before="0" w:beforeAutospacing="0" w:after="0" w:afterAutospacing="0" w:line="360" w:lineRule="auto"/>
        <w:jc w:val="both"/>
        <w:textAlignment w:val="baseline"/>
        <w:rPr>
          <w:rFonts w:ascii="Arial" w:hAnsi="Arial" w:cs="Arial"/>
          <w:sz w:val="22"/>
          <w:szCs w:val="22"/>
        </w:rPr>
      </w:pPr>
      <w:r>
        <w:rPr>
          <w:rStyle w:val="normaltextrun"/>
          <w:rFonts w:ascii="Arial" w:hAnsi="Arial" w:cs="Arial"/>
          <w:b/>
          <w:bCs/>
          <w:sz w:val="22"/>
          <w:szCs w:val="22"/>
        </w:rPr>
        <w:t>State Machine/Transition Diagram</w:t>
      </w:r>
      <w:r>
        <w:rPr>
          <w:rStyle w:val="normaltextrun"/>
          <w:rFonts w:ascii="Arial" w:hAnsi="Arial" w:cs="Arial"/>
          <w:sz w:val="22"/>
          <w:szCs w:val="22"/>
        </w:rPr>
        <w:t> used to represent a finite state machine. </w:t>
      </w:r>
      <w:r>
        <w:rPr>
          <w:rStyle w:val="eop"/>
          <w:rFonts w:ascii="Arial" w:hAnsi="Arial" w:cs="Arial"/>
          <w:sz w:val="22"/>
          <w:szCs w:val="22"/>
        </w:rPr>
        <w:t> </w:t>
      </w:r>
    </w:p>
    <w:p w:rsidR="001879B6" w:rsidP="001879B6" w:rsidRDefault="001879B6" w14:paraId="1ADB3CDE" w14:textId="77777777">
      <w:pPr>
        <w:pStyle w:val="paragraph"/>
        <w:numPr>
          <w:ilvl w:val="0"/>
          <w:numId w:val="19"/>
        </w:numPr>
        <w:spacing w:before="0" w:beforeAutospacing="0" w:after="0" w:afterAutospacing="0" w:line="360" w:lineRule="auto"/>
        <w:jc w:val="both"/>
        <w:textAlignment w:val="baseline"/>
        <w:rPr>
          <w:rFonts w:ascii="Arial" w:hAnsi="Arial" w:cs="Arial"/>
          <w:sz w:val="22"/>
          <w:szCs w:val="22"/>
        </w:rPr>
      </w:pPr>
      <w:r>
        <w:rPr>
          <w:rStyle w:val="normaltextrun"/>
          <w:rFonts w:ascii="Arial" w:hAnsi="Arial" w:cs="Arial"/>
          <w:b/>
          <w:bCs/>
          <w:sz w:val="22"/>
          <w:szCs w:val="22"/>
        </w:rPr>
        <w:t>Package Diagrams</w:t>
      </w:r>
      <w:r>
        <w:rPr>
          <w:rStyle w:val="normaltextrun"/>
          <w:rFonts w:ascii="Arial" w:hAnsi="Arial" w:cs="Arial"/>
          <w:sz w:val="22"/>
          <w:szCs w:val="22"/>
        </w:rPr>
        <w:t xml:space="preserve"> are used to depict how packages and their components are organized </w:t>
      </w:r>
      <w:r>
        <w:rPr>
          <w:rStyle w:val="contentcontrolboundarysink"/>
          <w:rFonts w:ascii="Calibri" w:hAnsi="Calibri" w:cs="Calibri"/>
          <w:sz w:val="22"/>
          <w:szCs w:val="22"/>
        </w:rPr>
        <w:t>​</w:t>
      </w:r>
      <w:r>
        <w:rPr>
          <w:rStyle w:val="normaltextrun"/>
          <w:rFonts w:ascii="Arial" w:hAnsi="Arial" w:cs="Arial"/>
          <w:color w:val="000000"/>
          <w:sz w:val="22"/>
          <w:szCs w:val="22"/>
          <w:shd w:val="clear" w:color="auto" w:fill="E1E3E6"/>
          <w:lang w:val="en-US"/>
        </w:rPr>
        <w:t>[23]</w:t>
      </w:r>
      <w:r>
        <w:rPr>
          <w:rStyle w:val="contentcontrolboundarysink"/>
          <w:rFonts w:ascii="Calibri" w:hAnsi="Calibri" w:cs="Calibri"/>
          <w:sz w:val="22"/>
          <w:szCs w:val="22"/>
        </w:rPr>
        <w:t>​</w:t>
      </w:r>
      <w:r>
        <w:rPr>
          <w:rStyle w:val="normaltextrun"/>
          <w:rFonts w:ascii="Arial" w:hAnsi="Arial" w:cs="Arial"/>
          <w:sz w:val="22"/>
          <w:szCs w:val="22"/>
        </w:rPr>
        <w:t>.</w:t>
      </w:r>
      <w:r>
        <w:rPr>
          <w:rStyle w:val="eop"/>
          <w:rFonts w:ascii="Arial" w:hAnsi="Arial" w:cs="Arial"/>
          <w:sz w:val="22"/>
          <w:szCs w:val="22"/>
        </w:rPr>
        <w:t> </w:t>
      </w:r>
    </w:p>
    <w:p w:rsidR="001879B6" w:rsidP="001879B6" w:rsidRDefault="001879B6" w14:paraId="67BAD5A8" w14:textId="77777777">
      <w:pPr>
        <w:pStyle w:val="paragraph"/>
        <w:numPr>
          <w:ilvl w:val="0"/>
          <w:numId w:val="19"/>
        </w:numPr>
        <w:spacing w:before="0" w:beforeAutospacing="0" w:after="0" w:afterAutospacing="0" w:line="360" w:lineRule="auto"/>
        <w:jc w:val="both"/>
        <w:textAlignment w:val="baseline"/>
        <w:rPr>
          <w:rFonts w:ascii="Arial" w:hAnsi="Arial" w:cs="Arial"/>
          <w:sz w:val="22"/>
          <w:szCs w:val="22"/>
        </w:rPr>
      </w:pPr>
      <w:r>
        <w:rPr>
          <w:rStyle w:val="normaltextrun"/>
          <w:rFonts w:ascii="Arial" w:hAnsi="Arial" w:cs="Arial"/>
          <w:b/>
          <w:bCs/>
          <w:sz w:val="22"/>
          <w:szCs w:val="22"/>
        </w:rPr>
        <w:t>Deployment Diagram</w:t>
      </w:r>
      <w:r>
        <w:rPr>
          <w:rStyle w:val="normaltextrun"/>
          <w:rFonts w:ascii="Arial" w:hAnsi="Arial" w:cs="Arial"/>
          <w:sz w:val="22"/>
          <w:szCs w:val="22"/>
        </w:rPr>
        <w:t> models a system’s physical structure.</w:t>
      </w:r>
      <w:r>
        <w:rPr>
          <w:rStyle w:val="eop"/>
          <w:rFonts w:ascii="Arial" w:hAnsi="Arial" w:cs="Arial"/>
          <w:sz w:val="22"/>
          <w:szCs w:val="22"/>
        </w:rPr>
        <w:t> </w:t>
      </w:r>
    </w:p>
    <w:p w:rsidR="001879B6" w:rsidP="001879B6" w:rsidRDefault="001879B6" w14:paraId="05A3730A" w14:textId="77777777">
      <w:pPr>
        <w:pStyle w:val="paragraph"/>
        <w:numPr>
          <w:ilvl w:val="0"/>
          <w:numId w:val="19"/>
        </w:numPr>
        <w:spacing w:before="0" w:beforeAutospacing="0" w:after="0" w:afterAutospacing="0" w:line="360" w:lineRule="auto"/>
        <w:jc w:val="both"/>
        <w:textAlignment w:val="baseline"/>
        <w:rPr>
          <w:rStyle w:val="eop"/>
          <w:rFonts w:ascii="Arial" w:hAnsi="Arial" w:cs="Arial"/>
          <w:sz w:val="22"/>
          <w:szCs w:val="22"/>
        </w:rPr>
      </w:pPr>
      <w:r>
        <w:rPr>
          <w:rStyle w:val="normaltextrun"/>
          <w:rFonts w:ascii="Arial" w:hAnsi="Arial" w:cs="Arial"/>
          <w:b/>
          <w:bCs/>
          <w:sz w:val="22"/>
          <w:szCs w:val="22"/>
        </w:rPr>
        <w:t>Component Diagrams</w:t>
      </w:r>
      <w:r>
        <w:rPr>
          <w:rStyle w:val="normaltextrun"/>
          <w:rFonts w:ascii="Arial" w:hAnsi="Arial" w:cs="Arial"/>
          <w:sz w:val="22"/>
          <w:szCs w:val="22"/>
        </w:rPr>
        <w:t> are unique types of UML diagrams utilized for various purposes. </w:t>
      </w:r>
      <w:r>
        <w:rPr>
          <w:rStyle w:val="eop"/>
          <w:rFonts w:ascii="Arial" w:hAnsi="Arial" w:cs="Arial"/>
          <w:sz w:val="22"/>
          <w:szCs w:val="22"/>
        </w:rPr>
        <w:t> </w:t>
      </w:r>
    </w:p>
    <w:p w:rsidR="001879B6" w:rsidP="001879B6" w:rsidRDefault="001879B6" w14:paraId="6A80F469" w14:textId="77777777">
      <w:pPr>
        <w:pStyle w:val="paragraph"/>
        <w:spacing w:before="0" w:beforeAutospacing="0" w:after="0" w:afterAutospacing="0" w:line="360" w:lineRule="auto"/>
        <w:ind w:left="1065"/>
        <w:jc w:val="both"/>
        <w:textAlignment w:val="baseline"/>
        <w:rPr>
          <w:rFonts w:ascii="Arial" w:hAnsi="Arial" w:cs="Arial"/>
          <w:sz w:val="22"/>
          <w:szCs w:val="22"/>
        </w:rPr>
      </w:pPr>
    </w:p>
    <w:p w:rsidR="001879B6" w:rsidP="001879B6" w:rsidRDefault="001879B6" w14:paraId="702D5FAB" w14:textId="77777777"/>
    <w:p w:rsidR="001879B6" w:rsidP="001879B6" w:rsidRDefault="001879B6" w14:paraId="17BC292C" w14:textId="77777777">
      <w:pPr>
        <w:spacing w:line="360" w:lineRule="auto"/>
        <w:ind w:firstLine="270"/>
        <w:jc w:val="both"/>
        <w:rPr>
          <w:rFonts w:cs="Arial"/>
        </w:rPr>
      </w:pPr>
      <w:r w:rsidRPr="00350B0B">
        <w:rPr>
          <w:rFonts w:cs="Arial"/>
        </w:rPr>
        <w:t xml:space="preserve">The team has made significant progress in the SOFTDEV project, with the completion of the midterm deliverables marking a major milestone towards the project's success. The team has worked diligently to ensure that the project adheres to the Agile methodology, with regular sprints and weekly </w:t>
      </w:r>
      <w:r>
        <w:rPr>
          <w:rFonts w:cs="Arial"/>
        </w:rPr>
        <w:t>progress reports</w:t>
      </w:r>
      <w:r w:rsidRPr="00350B0B">
        <w:rPr>
          <w:rFonts w:cs="Arial"/>
        </w:rPr>
        <w:t>. The following are some of the key highlights of the project's progress so far:</w:t>
      </w:r>
    </w:p>
    <w:p w:rsidR="004315BD" w:rsidP="004315BD" w:rsidRDefault="001879B6" w14:paraId="1B2063B4" w14:textId="77777777">
      <w:pPr>
        <w:keepNext w:val="1"/>
      </w:pPr>
      <w:r w:rsidRPr="00514014">
        <w:rPr>
          <w:noProof/>
        </w:rPr>
        <w:drawing>
          <wp:inline distT="0" distB="0" distL="0" distR="0" wp14:anchorId="31614456" wp14:editId="7B876BC2">
            <wp:extent cx="5943600" cy="5265420"/>
            <wp:effectExtent l="0" t="0" r="0" b="0"/>
            <wp:docPr id="425087203" name="Picture 42508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265420"/>
                    </a:xfrm>
                    <a:prstGeom prst="rect">
                      <a:avLst/>
                    </a:prstGeom>
                    <a:noFill/>
                    <a:ln>
                      <a:noFill/>
                    </a:ln>
                  </pic:spPr>
                </pic:pic>
              </a:graphicData>
            </a:graphic>
          </wp:inline>
        </w:drawing>
      </w:r>
    </w:p>
    <w:p w:rsidR="001879B6" w:rsidP="004315BD" w:rsidRDefault="004315BD" w14:paraId="28842ED0" w14:textId="65F413DD">
      <w:pPr>
        <w:pStyle w:val="Caption"/>
        <w:jc w:val="center"/>
      </w:pPr>
      <w:bookmarkStart w:name="_Toc150946785" w:id="335"/>
      <w:r>
        <w:t xml:space="preserve">Fig.  </w:t>
      </w:r>
      <w:r w:rsidR="000A6FDD">
        <w:fldChar w:fldCharType="begin"/>
      </w:r>
      <w:r w:rsidR="000A6FDD">
        <w:instrText xml:space="preserve"> SEQ Fig._ \* ARABIC </w:instrText>
      </w:r>
      <w:r w:rsidR="000A6FDD">
        <w:fldChar w:fldCharType="separate"/>
      </w:r>
      <w:r>
        <w:rPr>
          <w:noProof/>
        </w:rPr>
        <w:t>68</w:t>
      </w:r>
      <w:r w:rsidR="000A6FDD">
        <w:rPr>
          <w:noProof/>
        </w:rPr>
        <w:fldChar w:fldCharType="end"/>
      </w:r>
      <w:r>
        <w:t xml:space="preserve"> </w:t>
      </w:r>
      <w:r w:rsidRPr="00BA575B">
        <w:t>Product Backlog</w:t>
      </w:r>
      <w:bookmarkEnd w:id="335"/>
    </w:p>
    <w:p w:rsidRPr="00350B0B" w:rsidR="001879B6" w:rsidP="001879B6" w:rsidRDefault="001879B6" w14:paraId="39629DEE" w14:textId="77777777">
      <w:pPr>
        <w:rPr>
          <w:rFonts w:cs="Arial"/>
        </w:rPr>
      </w:pPr>
      <w:r>
        <w:rPr>
          <w:rFonts w:cs="Arial"/>
        </w:rPr>
        <w:br w:type="page"/>
      </w:r>
    </w:p>
    <w:bookmarkStart w:name="_Toc150947817" w:displacedByCustomXml="next" w:id="336"/>
    <w:sdt>
      <w:sdtPr>
        <w:id w:val="-1894272596"/>
        <w:docPartObj>
          <w:docPartGallery w:val="Bibliographies"/>
          <w:docPartUnique/>
        </w:docPartObj>
        <w:rPr>
          <w:rFonts w:eastAsia="游明朝" w:cs="Arial" w:eastAsiaTheme="minorEastAsia" w:cstheme="minorBidi"/>
          <w:b w:val="0"/>
          <w:bCs w:val="0"/>
          <w:sz w:val="22"/>
          <w:szCs w:val="22"/>
        </w:rPr>
      </w:sdtPr>
      <w:sdtEndPr>
        <w:rPr>
          <w:rFonts w:eastAsia="游明朝" w:cs="Arial" w:eastAsiaTheme="minorEastAsia" w:cstheme="minorBidi"/>
          <w:b w:val="0"/>
          <w:bCs w:val="0"/>
          <w:sz w:val="22"/>
          <w:szCs w:val="22"/>
        </w:rPr>
      </w:sdtEndPr>
      <w:sdtContent>
        <w:p w:rsidR="001879B6" w:rsidP="001879B6" w:rsidRDefault="001879B6" w14:paraId="17517986" w14:textId="77777777">
          <w:pPr>
            <w:pStyle w:val="Heading1"/>
          </w:pPr>
          <w:r>
            <w:t>References</w:t>
          </w:r>
          <w:bookmarkEnd w:id="336"/>
        </w:p>
        <w:sdt>
          <w:sdtPr>
            <w:id w:val="-573587230"/>
            <w:bibliography/>
          </w:sdtPr>
          <w:sdtEndPr/>
          <w:sdtContent>
            <w:p w:rsidR="001879B6" w:rsidP="001879B6" w:rsidRDefault="001879B6" w14:paraId="2BAFB6CA" w14:textId="77777777">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0"/>
                <w:gridCol w:w="9070"/>
              </w:tblGrid>
              <w:tr w:rsidR="001879B6" w:rsidTr="000F3FCA" w14:paraId="2C048C26" w14:textId="77777777">
                <w:trPr>
                  <w:tblCellSpacing w:w="15" w:type="dxa"/>
                </w:trPr>
                <w:tc>
                  <w:tcPr>
                    <w:tcW w:w="50" w:type="pct"/>
                    <w:hideMark/>
                  </w:tcPr>
                  <w:p w:rsidR="001879B6" w:rsidP="000F3FCA" w:rsidRDefault="001879B6" w14:paraId="0F042433" w14:textId="77777777">
                    <w:pPr>
                      <w:pStyle w:val="Bibliography"/>
                      <w:rPr>
                        <w:noProof/>
                        <w:sz w:val="24"/>
                        <w:szCs w:val="24"/>
                      </w:rPr>
                    </w:pPr>
                    <w:r>
                      <w:rPr>
                        <w:noProof/>
                      </w:rPr>
                      <w:t xml:space="preserve">[1] </w:t>
                    </w:r>
                  </w:p>
                </w:tc>
                <w:tc>
                  <w:tcPr>
                    <w:tcW w:w="0" w:type="auto"/>
                    <w:hideMark/>
                  </w:tcPr>
                  <w:p w:rsidR="001879B6" w:rsidP="000F3FCA" w:rsidRDefault="001879B6" w14:paraId="2CED7093" w14:textId="77777777">
                    <w:pPr>
                      <w:pStyle w:val="Bibliography"/>
                      <w:rPr>
                        <w:noProof/>
                      </w:rPr>
                    </w:pPr>
                    <w:r>
                      <w:rPr>
                        <w:noProof/>
                      </w:rPr>
                      <w:t>Philippine Statistics Authorithy, "Barangay," 2 June 2020. [Online]. Available: https://psa.gov.ph/content/barangay-1.</w:t>
                    </w:r>
                  </w:p>
                </w:tc>
              </w:tr>
              <w:tr w:rsidR="001879B6" w:rsidTr="000F3FCA" w14:paraId="01913407" w14:textId="77777777">
                <w:trPr>
                  <w:tblCellSpacing w:w="15" w:type="dxa"/>
                </w:trPr>
                <w:tc>
                  <w:tcPr>
                    <w:tcW w:w="50" w:type="pct"/>
                    <w:hideMark/>
                  </w:tcPr>
                  <w:p w:rsidR="001879B6" w:rsidP="000F3FCA" w:rsidRDefault="001879B6" w14:paraId="458151FD" w14:textId="77777777">
                    <w:pPr>
                      <w:pStyle w:val="Bibliography"/>
                      <w:rPr>
                        <w:noProof/>
                      </w:rPr>
                    </w:pPr>
                    <w:r>
                      <w:rPr>
                        <w:noProof/>
                      </w:rPr>
                      <w:t xml:space="preserve">[2] </w:t>
                    </w:r>
                  </w:p>
                </w:tc>
                <w:tc>
                  <w:tcPr>
                    <w:tcW w:w="0" w:type="auto"/>
                    <w:hideMark/>
                  </w:tcPr>
                  <w:p w:rsidR="001879B6" w:rsidP="000F3FCA" w:rsidRDefault="001879B6" w14:paraId="0D333BFE" w14:textId="77777777">
                    <w:pPr>
                      <w:pStyle w:val="Bibliography"/>
                      <w:rPr>
                        <w:noProof/>
                      </w:rPr>
                    </w:pPr>
                    <w:r>
                      <w:rPr>
                        <w:noProof/>
                      </w:rPr>
                      <w:t>P. Dennis S. Mapa, "2020 Census of Population and Housing (2020 CPH) Population Counts Declared Official by the President," Republic of the Philippines, Philippine Statistic Authority, 7 July 2021. [Online]. Available: https://psa.gov.ph/content/2020-census-population-and-housing-2020-cph-population-counts-declared-official-president?fbclid=IwAR3uNqwJWr_jlkncumwkLsFEDcqTFJsaeGlRtP80dKQh9RY2mtqbhwE_gdk#:~:text=The%20Philippine%20Statistics%20Authority%20.</w:t>
                    </w:r>
                  </w:p>
                </w:tc>
              </w:tr>
              <w:tr w:rsidR="001879B6" w:rsidTr="000F3FCA" w14:paraId="59FA9843" w14:textId="77777777">
                <w:trPr>
                  <w:tblCellSpacing w:w="15" w:type="dxa"/>
                </w:trPr>
                <w:tc>
                  <w:tcPr>
                    <w:tcW w:w="50" w:type="pct"/>
                    <w:hideMark/>
                  </w:tcPr>
                  <w:p w:rsidR="001879B6" w:rsidP="000F3FCA" w:rsidRDefault="001879B6" w14:paraId="3A859F39" w14:textId="77777777">
                    <w:pPr>
                      <w:pStyle w:val="Bibliography"/>
                      <w:rPr>
                        <w:noProof/>
                      </w:rPr>
                    </w:pPr>
                    <w:r>
                      <w:rPr>
                        <w:noProof/>
                      </w:rPr>
                      <w:t xml:space="preserve">[3] </w:t>
                    </w:r>
                  </w:p>
                </w:tc>
                <w:tc>
                  <w:tcPr>
                    <w:tcW w:w="0" w:type="auto"/>
                    <w:hideMark/>
                  </w:tcPr>
                  <w:p w:rsidR="001879B6" w:rsidP="000F3FCA" w:rsidRDefault="001879B6" w14:paraId="333A2DC4" w14:textId="77777777">
                    <w:pPr>
                      <w:pStyle w:val="Bibliography"/>
                      <w:rPr>
                        <w:noProof/>
                      </w:rPr>
                    </w:pPr>
                    <w:r>
                      <w:rPr>
                        <w:noProof/>
                      </w:rPr>
                      <w:t>United Nations, "Goal 8: Promote inclusive and sustainable economic growth, employment and decent work for all," 15 June 2020. [Online]. Available: https://unric.org/en/sdg-8/. [Accessed 24 April 2022].</w:t>
                    </w:r>
                  </w:p>
                </w:tc>
              </w:tr>
              <w:tr w:rsidR="001879B6" w:rsidTr="000F3FCA" w14:paraId="4EF9AEA5" w14:textId="77777777">
                <w:trPr>
                  <w:tblCellSpacing w:w="15" w:type="dxa"/>
                </w:trPr>
                <w:tc>
                  <w:tcPr>
                    <w:tcW w:w="50" w:type="pct"/>
                    <w:hideMark/>
                  </w:tcPr>
                  <w:p w:rsidR="001879B6" w:rsidP="000F3FCA" w:rsidRDefault="001879B6" w14:paraId="7DB016EE" w14:textId="77777777">
                    <w:pPr>
                      <w:pStyle w:val="Bibliography"/>
                      <w:rPr>
                        <w:noProof/>
                      </w:rPr>
                    </w:pPr>
                    <w:r>
                      <w:rPr>
                        <w:noProof/>
                      </w:rPr>
                      <w:t xml:space="preserve">[4] </w:t>
                    </w:r>
                  </w:p>
                </w:tc>
                <w:tc>
                  <w:tcPr>
                    <w:tcW w:w="0" w:type="auto"/>
                    <w:hideMark/>
                  </w:tcPr>
                  <w:p w:rsidR="001879B6" w:rsidP="000F3FCA" w:rsidRDefault="001879B6" w14:paraId="676CAB6F" w14:textId="77777777">
                    <w:pPr>
                      <w:pStyle w:val="Bibliography"/>
                      <w:rPr>
                        <w:noProof/>
                      </w:rPr>
                    </w:pPr>
                    <w:r>
                      <w:rPr>
                        <w:noProof/>
                      </w:rPr>
                      <w:t>United Nations, "THE 17 GOALS," United Nations, 21 April 2018. [Online]. Available: https://sdgs.un.org/goals. [Accessed 24 April 2022].</w:t>
                    </w:r>
                  </w:p>
                </w:tc>
              </w:tr>
              <w:tr w:rsidR="001879B6" w:rsidTr="000F3FCA" w14:paraId="17658824" w14:textId="77777777">
                <w:trPr>
                  <w:tblCellSpacing w:w="15" w:type="dxa"/>
                </w:trPr>
                <w:tc>
                  <w:tcPr>
                    <w:tcW w:w="50" w:type="pct"/>
                    <w:hideMark/>
                  </w:tcPr>
                  <w:p w:rsidR="001879B6" w:rsidP="000F3FCA" w:rsidRDefault="001879B6" w14:paraId="5BADCA4E" w14:textId="77777777">
                    <w:pPr>
                      <w:pStyle w:val="Bibliography"/>
                      <w:rPr>
                        <w:noProof/>
                      </w:rPr>
                    </w:pPr>
                    <w:r>
                      <w:rPr>
                        <w:noProof/>
                      </w:rPr>
                      <w:t xml:space="preserve">[5] </w:t>
                    </w:r>
                  </w:p>
                </w:tc>
                <w:tc>
                  <w:tcPr>
                    <w:tcW w:w="0" w:type="auto"/>
                    <w:hideMark/>
                  </w:tcPr>
                  <w:p w:rsidR="001879B6" w:rsidP="000F3FCA" w:rsidRDefault="001879B6" w14:paraId="3536EE6C" w14:textId="77777777">
                    <w:pPr>
                      <w:pStyle w:val="Bibliography"/>
                      <w:rPr>
                        <w:noProof/>
                      </w:rPr>
                    </w:pPr>
                    <w:r>
                      <w:rPr>
                        <w:noProof/>
                      </w:rPr>
                      <w:t>United Nations, "SDG 16: Promote peaceful and inclusive societies for sustainable development, provide access to justice for all and build effective, accountable and inclusive institutions at all levels," 13 June 2016. [Online]. Available: https://sdgcompass.org/sdgs/sdg-16. [Accessed 24 April 2022].</w:t>
                    </w:r>
                  </w:p>
                </w:tc>
              </w:tr>
              <w:tr w:rsidR="001879B6" w:rsidTr="000F3FCA" w14:paraId="462A7782" w14:textId="77777777">
                <w:trPr>
                  <w:tblCellSpacing w:w="15" w:type="dxa"/>
                </w:trPr>
                <w:tc>
                  <w:tcPr>
                    <w:tcW w:w="50" w:type="pct"/>
                    <w:hideMark/>
                  </w:tcPr>
                  <w:p w:rsidR="001879B6" w:rsidP="000F3FCA" w:rsidRDefault="001879B6" w14:paraId="2D249DED" w14:textId="77777777">
                    <w:pPr>
                      <w:pStyle w:val="Bibliography"/>
                      <w:rPr>
                        <w:noProof/>
                      </w:rPr>
                    </w:pPr>
                    <w:r>
                      <w:rPr>
                        <w:noProof/>
                      </w:rPr>
                      <w:t xml:space="preserve">[6] </w:t>
                    </w:r>
                  </w:p>
                </w:tc>
                <w:tc>
                  <w:tcPr>
                    <w:tcW w:w="0" w:type="auto"/>
                    <w:hideMark/>
                  </w:tcPr>
                  <w:p w:rsidR="001879B6" w:rsidP="000F3FCA" w:rsidRDefault="001879B6" w14:paraId="70CB668F" w14:textId="77777777">
                    <w:pPr>
                      <w:pStyle w:val="Bibliography"/>
                      <w:rPr>
                        <w:noProof/>
                      </w:rPr>
                    </w:pPr>
                    <w:r>
                      <w:rPr>
                        <w:noProof/>
                      </w:rPr>
                      <w:t>J. Rogelio Bon. Intud, "Design and Implementation of a Hybrid Barangay Information Management System</w:t>
                    </w:r>
                    <w:r>
                      <w:rPr>
                        <w:rFonts w:ascii="Tahoma" w:hAnsi="Tahoma" w:cs="Tahoma"/>
                        <w:noProof/>
                      </w:rPr>
                      <w:t>﻿</w:t>
                    </w:r>
                    <w:r>
                      <w:rPr>
                        <w:noProof/>
                      </w:rPr>
                      <w:t>," 30 May 2021. [Online]. Available: https://www.semanticscholar.org/author/Rogelio-Bon.-Intud%2C-Jr.%EF%BB%BF-Rogelio-Bon.-Intud%2C-Jr.%EF%BB%BF/2123668040. [Accessed 26 April 2022].</w:t>
                    </w:r>
                  </w:p>
                </w:tc>
              </w:tr>
              <w:tr w:rsidR="001879B6" w:rsidTr="000F3FCA" w14:paraId="2FF01DAF" w14:textId="77777777">
                <w:trPr>
                  <w:tblCellSpacing w:w="15" w:type="dxa"/>
                </w:trPr>
                <w:tc>
                  <w:tcPr>
                    <w:tcW w:w="50" w:type="pct"/>
                    <w:hideMark/>
                  </w:tcPr>
                  <w:p w:rsidR="001879B6" w:rsidP="000F3FCA" w:rsidRDefault="001879B6" w14:paraId="66377DEE" w14:textId="77777777">
                    <w:pPr>
                      <w:pStyle w:val="Bibliography"/>
                      <w:rPr>
                        <w:noProof/>
                      </w:rPr>
                    </w:pPr>
                    <w:r>
                      <w:rPr>
                        <w:noProof/>
                      </w:rPr>
                      <w:t xml:space="preserve">[7] </w:t>
                    </w:r>
                  </w:p>
                </w:tc>
                <w:tc>
                  <w:tcPr>
                    <w:tcW w:w="0" w:type="auto"/>
                    <w:hideMark/>
                  </w:tcPr>
                  <w:p w:rsidR="001879B6" w:rsidP="000F3FCA" w:rsidRDefault="001879B6" w14:paraId="79E70D24" w14:textId="77777777">
                    <w:pPr>
                      <w:pStyle w:val="Bibliography"/>
                      <w:rPr>
                        <w:noProof/>
                      </w:rPr>
                    </w:pPr>
                    <w:r>
                      <w:rPr>
                        <w:noProof/>
                      </w:rPr>
                      <w:t>Barangay Fort Bonifacio, "Barangay Fort Bonifacio," City of Taguig, 2020. [Online]. Available: https://www.barangayfortbonifacio.com/online-services. [Accessed 11 February 2023].</w:t>
                    </w:r>
                  </w:p>
                </w:tc>
              </w:tr>
              <w:tr w:rsidR="001879B6" w:rsidTr="000F3FCA" w14:paraId="06C1FB47" w14:textId="77777777">
                <w:trPr>
                  <w:tblCellSpacing w:w="15" w:type="dxa"/>
                </w:trPr>
                <w:tc>
                  <w:tcPr>
                    <w:tcW w:w="50" w:type="pct"/>
                    <w:hideMark/>
                  </w:tcPr>
                  <w:p w:rsidR="001879B6" w:rsidP="000F3FCA" w:rsidRDefault="001879B6" w14:paraId="29AF82F0" w14:textId="77777777">
                    <w:pPr>
                      <w:pStyle w:val="Bibliography"/>
                      <w:rPr>
                        <w:noProof/>
                      </w:rPr>
                    </w:pPr>
                    <w:r>
                      <w:rPr>
                        <w:noProof/>
                      </w:rPr>
                      <w:t xml:space="preserve">[8] </w:t>
                    </w:r>
                  </w:p>
                </w:tc>
                <w:tc>
                  <w:tcPr>
                    <w:tcW w:w="0" w:type="auto"/>
                    <w:hideMark/>
                  </w:tcPr>
                  <w:p w:rsidR="001879B6" w:rsidP="000F3FCA" w:rsidRDefault="001879B6" w14:paraId="4D3F0C26" w14:textId="77777777">
                    <w:pPr>
                      <w:pStyle w:val="Bibliography"/>
                      <w:rPr>
                        <w:noProof/>
                      </w:rPr>
                    </w:pPr>
                    <w:r>
                      <w:rPr>
                        <w:noProof/>
                      </w:rPr>
                      <w:t>City of Taguig, "Official Webite of the City of Taguig," City Government of Taguig, 2013. [Online]. Available: https://www.taguig.gov.ph/.</w:t>
                    </w:r>
                  </w:p>
                </w:tc>
              </w:tr>
              <w:tr w:rsidR="001879B6" w:rsidTr="000F3FCA" w14:paraId="7E08BEF2" w14:textId="77777777">
                <w:trPr>
                  <w:tblCellSpacing w:w="15" w:type="dxa"/>
                </w:trPr>
                <w:tc>
                  <w:tcPr>
                    <w:tcW w:w="50" w:type="pct"/>
                    <w:hideMark/>
                  </w:tcPr>
                  <w:p w:rsidR="001879B6" w:rsidP="000F3FCA" w:rsidRDefault="001879B6" w14:paraId="5AD194BB" w14:textId="77777777">
                    <w:pPr>
                      <w:pStyle w:val="Bibliography"/>
                      <w:rPr>
                        <w:noProof/>
                      </w:rPr>
                    </w:pPr>
                    <w:r>
                      <w:rPr>
                        <w:noProof/>
                      </w:rPr>
                      <w:t xml:space="preserve">[9] </w:t>
                    </w:r>
                  </w:p>
                </w:tc>
                <w:tc>
                  <w:tcPr>
                    <w:tcW w:w="0" w:type="auto"/>
                    <w:hideMark/>
                  </w:tcPr>
                  <w:p w:rsidR="001879B6" w:rsidP="000F3FCA" w:rsidRDefault="001879B6" w14:paraId="35439DC8" w14:textId="77777777">
                    <w:pPr>
                      <w:pStyle w:val="Bibliography"/>
                      <w:rPr>
                        <w:noProof/>
                      </w:rPr>
                    </w:pPr>
                    <w:r>
                      <w:rPr>
                        <w:noProof/>
                      </w:rPr>
                      <w:t>P. City, "Pasig City Government," Rakso CT, 2018. [Online]. Available: https://www.pasigcity.gov.ph/home.</w:t>
                    </w:r>
                  </w:p>
                </w:tc>
              </w:tr>
              <w:tr w:rsidR="001879B6" w:rsidTr="000F3FCA" w14:paraId="2CF13FB3" w14:textId="77777777">
                <w:trPr>
                  <w:tblCellSpacing w:w="15" w:type="dxa"/>
                </w:trPr>
                <w:tc>
                  <w:tcPr>
                    <w:tcW w:w="50" w:type="pct"/>
                    <w:hideMark/>
                  </w:tcPr>
                  <w:p w:rsidR="001879B6" w:rsidP="000F3FCA" w:rsidRDefault="001879B6" w14:paraId="30923A15" w14:textId="77777777">
                    <w:pPr>
                      <w:pStyle w:val="Bibliography"/>
                      <w:rPr>
                        <w:noProof/>
                      </w:rPr>
                    </w:pPr>
                    <w:r>
                      <w:rPr>
                        <w:noProof/>
                      </w:rPr>
                      <w:t xml:space="preserve">[10] </w:t>
                    </w:r>
                  </w:p>
                </w:tc>
                <w:tc>
                  <w:tcPr>
                    <w:tcW w:w="0" w:type="auto"/>
                    <w:hideMark/>
                  </w:tcPr>
                  <w:p w:rsidR="001879B6" w:rsidP="000F3FCA" w:rsidRDefault="001879B6" w14:paraId="74CB0E51" w14:textId="77777777">
                    <w:pPr>
                      <w:pStyle w:val="Bibliography"/>
                      <w:rPr>
                        <w:noProof/>
                      </w:rPr>
                    </w:pPr>
                    <w:r>
                      <w:rPr>
                        <w:noProof/>
                      </w:rPr>
                      <w:t>M. J. P. Lado, M. I. Maloloy-on, G. C. Perez, P. K. M. Rizaldo and S. A. Tacocong, "COMPUTERIZED INFORMATION SYSTEM IN BARANGAY POBLACION, DANAO CITY, CEBU - CAPSTONE PROJECT," February 2017. [Online]. Available: https://www.slideshare.net/MarkJohnPerezLado/computerized-information-system-in-barangay-poblacion-danao-city-cebu. [Accessed 25 April 2022].</w:t>
                    </w:r>
                  </w:p>
                </w:tc>
              </w:tr>
              <w:tr w:rsidR="001879B6" w:rsidTr="000F3FCA" w14:paraId="42C1842B" w14:textId="77777777">
                <w:trPr>
                  <w:tblCellSpacing w:w="15" w:type="dxa"/>
                </w:trPr>
                <w:tc>
                  <w:tcPr>
                    <w:tcW w:w="50" w:type="pct"/>
                    <w:hideMark/>
                  </w:tcPr>
                  <w:p w:rsidR="001879B6" w:rsidP="000F3FCA" w:rsidRDefault="001879B6" w14:paraId="3E257CAF" w14:textId="77777777">
                    <w:pPr>
                      <w:pStyle w:val="Bibliography"/>
                      <w:rPr>
                        <w:noProof/>
                      </w:rPr>
                    </w:pPr>
                    <w:r>
                      <w:rPr>
                        <w:noProof/>
                      </w:rPr>
                      <w:t xml:space="preserve">[11] </w:t>
                    </w:r>
                  </w:p>
                </w:tc>
                <w:tc>
                  <w:tcPr>
                    <w:tcW w:w="0" w:type="auto"/>
                    <w:hideMark/>
                  </w:tcPr>
                  <w:p w:rsidR="001879B6" w:rsidP="000F3FCA" w:rsidRDefault="001879B6" w14:paraId="3F2D2A6E" w14:textId="77777777">
                    <w:pPr>
                      <w:pStyle w:val="Bibliography"/>
                      <w:rPr>
                        <w:noProof/>
                      </w:rPr>
                    </w:pPr>
                    <w:r>
                      <w:rPr>
                        <w:noProof/>
                      </w:rPr>
                      <w:t>J. P. Imus, E. D. Magleo, M. A. Soriano and R. L. Olalia, "Barangay Management Information System (BMIS) for Cities and Municipalities in the Philippines," 15 February 2018. [Online]. Available: https://www.semanticscholar.org/paper/Barangay-Management-Information-System-(BMIS)-for-Kevin-Elmer/ab07ab25cc65f702be70631feacf6ff364764ed1?fbclid=IwAR1_2bXDrPJ9pAe9LOQtPHx7hNGwSuCL0uUaV_O2oZzBXT34A18DseHG0Vg#references. [Accessed 26 April 2022].</w:t>
                    </w:r>
                  </w:p>
                </w:tc>
              </w:tr>
              <w:tr w:rsidR="001879B6" w:rsidTr="000F3FCA" w14:paraId="3C6A457B" w14:textId="77777777">
                <w:trPr>
                  <w:tblCellSpacing w:w="15" w:type="dxa"/>
                </w:trPr>
                <w:tc>
                  <w:tcPr>
                    <w:tcW w:w="50" w:type="pct"/>
                    <w:hideMark/>
                  </w:tcPr>
                  <w:p w:rsidR="001879B6" w:rsidP="000F3FCA" w:rsidRDefault="001879B6" w14:paraId="14F84708" w14:textId="77777777">
                    <w:pPr>
                      <w:pStyle w:val="Bibliography"/>
                      <w:rPr>
                        <w:noProof/>
                      </w:rPr>
                    </w:pPr>
                    <w:r>
                      <w:rPr>
                        <w:noProof/>
                      </w:rPr>
                      <w:t xml:space="preserve">[12] </w:t>
                    </w:r>
                  </w:p>
                </w:tc>
                <w:tc>
                  <w:tcPr>
                    <w:tcW w:w="0" w:type="auto"/>
                    <w:hideMark/>
                  </w:tcPr>
                  <w:p w:rsidR="001879B6" w:rsidP="000F3FCA" w:rsidRDefault="001879B6" w14:paraId="13C9B67B" w14:textId="77777777">
                    <w:pPr>
                      <w:pStyle w:val="Bibliography"/>
                      <w:rPr>
                        <w:noProof/>
                      </w:rPr>
                    </w:pPr>
                    <w:r>
                      <w:rPr>
                        <w:noProof/>
                      </w:rPr>
                      <w:t xml:space="preserve">C. O. Carpio, "Barangay Management System," </w:t>
                    </w:r>
                    <w:r>
                      <w:rPr>
                        <w:i/>
                        <w:iCs/>
                        <w:noProof/>
                      </w:rPr>
                      <w:t xml:space="preserve">International Journal of Multidisciplinary Research and Publications, </w:t>
                    </w:r>
                    <w:r>
                      <w:rPr>
                        <w:noProof/>
                      </w:rPr>
                      <w:t xml:space="preserve">vol. 3, no. 2, pp. 26-32, 2020. </w:t>
                    </w:r>
                  </w:p>
                </w:tc>
              </w:tr>
              <w:tr w:rsidR="001879B6" w:rsidTr="000F3FCA" w14:paraId="3E55C2CC" w14:textId="77777777">
                <w:trPr>
                  <w:tblCellSpacing w:w="15" w:type="dxa"/>
                </w:trPr>
                <w:tc>
                  <w:tcPr>
                    <w:tcW w:w="50" w:type="pct"/>
                    <w:hideMark/>
                  </w:tcPr>
                  <w:p w:rsidR="001879B6" w:rsidP="000F3FCA" w:rsidRDefault="001879B6" w14:paraId="53F84D62" w14:textId="77777777">
                    <w:pPr>
                      <w:pStyle w:val="Bibliography"/>
                      <w:rPr>
                        <w:noProof/>
                      </w:rPr>
                    </w:pPr>
                    <w:r>
                      <w:rPr>
                        <w:noProof/>
                      </w:rPr>
                      <w:t xml:space="preserve">[13] </w:t>
                    </w:r>
                  </w:p>
                </w:tc>
                <w:tc>
                  <w:tcPr>
                    <w:tcW w:w="0" w:type="auto"/>
                    <w:hideMark/>
                  </w:tcPr>
                  <w:p w:rsidR="001879B6" w:rsidP="000F3FCA" w:rsidRDefault="001879B6" w14:paraId="77BD904D" w14:textId="77777777">
                    <w:pPr>
                      <w:pStyle w:val="Bibliography"/>
                      <w:rPr>
                        <w:noProof/>
                      </w:rPr>
                    </w:pPr>
                    <w:r>
                      <w:rPr>
                        <w:noProof/>
                      </w:rPr>
                      <w:t xml:space="preserve">B. Jacobe, M. L. Pascua, B. J. Tumbali, M. C. Aquino and M. V. Gumabay, "Barangay Profiling System with Analytics," </w:t>
                    </w:r>
                    <w:r>
                      <w:rPr>
                        <w:i/>
                        <w:iCs/>
                        <w:noProof/>
                      </w:rPr>
                      <w:t xml:space="preserve">International Journal of Advanced Trends in Computer Science and Engineering, </w:t>
                    </w:r>
                    <w:r>
                      <w:rPr>
                        <w:noProof/>
                      </w:rPr>
                      <w:t xml:space="preserve">vol. 10, no. 4, p. 2697– 2700, 2021. </w:t>
                    </w:r>
                  </w:p>
                </w:tc>
              </w:tr>
              <w:tr w:rsidR="001879B6" w:rsidTr="000F3FCA" w14:paraId="78A95141" w14:textId="77777777">
                <w:trPr>
                  <w:tblCellSpacing w:w="15" w:type="dxa"/>
                </w:trPr>
                <w:tc>
                  <w:tcPr>
                    <w:tcW w:w="50" w:type="pct"/>
                    <w:hideMark/>
                  </w:tcPr>
                  <w:p w:rsidR="001879B6" w:rsidP="000F3FCA" w:rsidRDefault="001879B6" w14:paraId="7B1EEA71" w14:textId="77777777">
                    <w:pPr>
                      <w:pStyle w:val="Bibliography"/>
                      <w:rPr>
                        <w:noProof/>
                      </w:rPr>
                    </w:pPr>
                    <w:r>
                      <w:rPr>
                        <w:noProof/>
                      </w:rPr>
                      <w:t xml:space="preserve">[14] </w:t>
                    </w:r>
                  </w:p>
                </w:tc>
                <w:tc>
                  <w:tcPr>
                    <w:tcW w:w="0" w:type="auto"/>
                    <w:hideMark/>
                  </w:tcPr>
                  <w:p w:rsidR="001879B6" w:rsidP="000F3FCA" w:rsidRDefault="001879B6" w14:paraId="6C14E530" w14:textId="77777777">
                    <w:pPr>
                      <w:pStyle w:val="Bibliography"/>
                      <w:rPr>
                        <w:noProof/>
                      </w:rPr>
                    </w:pPr>
                    <w:r>
                      <w:rPr>
                        <w:noProof/>
                      </w:rPr>
                      <w:t xml:space="preserve">J. K. P. Imus, E. D. Magleo, M. A. A. Soriano and R. L. Olalia, Jr., "Barangay Management Information System (BMIS) for," </w:t>
                    </w:r>
                    <w:r>
                      <w:rPr>
                        <w:i/>
                        <w:iCs/>
                        <w:noProof/>
                      </w:rPr>
                      <w:t xml:space="preserve">International Journal of Computer Applications, </w:t>
                    </w:r>
                    <w:r>
                      <w:rPr>
                        <w:noProof/>
                      </w:rPr>
                      <w:t xml:space="preserve">vol. 180, no. 19, 2018. </w:t>
                    </w:r>
                  </w:p>
                </w:tc>
              </w:tr>
              <w:tr w:rsidR="001879B6" w:rsidTr="000F3FCA" w14:paraId="74D8E385" w14:textId="77777777">
                <w:trPr>
                  <w:tblCellSpacing w:w="15" w:type="dxa"/>
                </w:trPr>
                <w:tc>
                  <w:tcPr>
                    <w:tcW w:w="50" w:type="pct"/>
                    <w:hideMark/>
                  </w:tcPr>
                  <w:p w:rsidR="001879B6" w:rsidP="000F3FCA" w:rsidRDefault="001879B6" w14:paraId="129F1D55" w14:textId="77777777">
                    <w:pPr>
                      <w:pStyle w:val="Bibliography"/>
                      <w:rPr>
                        <w:noProof/>
                      </w:rPr>
                    </w:pPr>
                    <w:r>
                      <w:rPr>
                        <w:noProof/>
                      </w:rPr>
                      <w:t xml:space="preserve">[15] </w:t>
                    </w:r>
                  </w:p>
                </w:tc>
                <w:tc>
                  <w:tcPr>
                    <w:tcW w:w="0" w:type="auto"/>
                    <w:hideMark/>
                  </w:tcPr>
                  <w:p w:rsidR="001879B6" w:rsidP="000F3FCA" w:rsidRDefault="001879B6" w14:paraId="7D34FCF3" w14:textId="77777777">
                    <w:pPr>
                      <w:pStyle w:val="Bibliography"/>
                      <w:rPr>
                        <w:noProof/>
                      </w:rPr>
                    </w:pPr>
                    <w:r>
                      <w:rPr>
                        <w:noProof/>
                      </w:rPr>
                      <w:t xml:space="preserve">I. A. A. Cristobal, C. K. O. Cruz, J. M. P. Dela Cruz, J. H. Manalansan, B. S. Fabito, R. L. Rodriguez and M. V. Octaviano, "Pasigueño Assistant: An E-Participation Mobile Application Framework for the City of Pasig, Philippines," in </w:t>
                    </w:r>
                    <w:r>
                      <w:rPr>
                        <w:i/>
                        <w:iCs/>
                        <w:noProof/>
                      </w:rPr>
                      <w:t>TENCON 2018 - 2018 IEEE Region 10 Conference</w:t>
                    </w:r>
                    <w:r>
                      <w:rPr>
                        <w:noProof/>
                      </w:rPr>
                      <w:t>, 2018, pp. 1807-1812.</w:t>
                    </w:r>
                  </w:p>
                </w:tc>
              </w:tr>
              <w:tr w:rsidR="001879B6" w:rsidTr="000F3FCA" w14:paraId="247F945B" w14:textId="77777777">
                <w:trPr>
                  <w:tblCellSpacing w:w="15" w:type="dxa"/>
                </w:trPr>
                <w:tc>
                  <w:tcPr>
                    <w:tcW w:w="50" w:type="pct"/>
                    <w:hideMark/>
                  </w:tcPr>
                  <w:p w:rsidR="001879B6" w:rsidP="000F3FCA" w:rsidRDefault="001879B6" w14:paraId="3F9D5F3A" w14:textId="77777777">
                    <w:pPr>
                      <w:pStyle w:val="Bibliography"/>
                      <w:rPr>
                        <w:noProof/>
                      </w:rPr>
                    </w:pPr>
                    <w:r>
                      <w:rPr>
                        <w:noProof/>
                      </w:rPr>
                      <w:t xml:space="preserve">[16] </w:t>
                    </w:r>
                  </w:p>
                </w:tc>
                <w:tc>
                  <w:tcPr>
                    <w:tcW w:w="0" w:type="auto"/>
                    <w:hideMark/>
                  </w:tcPr>
                  <w:p w:rsidR="001879B6" w:rsidP="000F3FCA" w:rsidRDefault="001879B6" w14:paraId="135AFBEE" w14:textId="77777777">
                    <w:pPr>
                      <w:pStyle w:val="Bibliography"/>
                      <w:rPr>
                        <w:noProof/>
                      </w:rPr>
                    </w:pPr>
                    <w:r>
                      <w:rPr>
                        <w:noProof/>
                      </w:rPr>
                      <w:t xml:space="preserve">P. R. Bringula, M. A. D. Vale, J. A. Napolis, F. P. Oliva and D. J. T. De La Serna, "E-Barangay: A Framework for a Web-Based System for Local Communities and Its Usability," </w:t>
                    </w:r>
                    <w:r>
                      <w:rPr>
                        <w:i/>
                        <w:iCs/>
                        <w:noProof/>
                      </w:rPr>
                      <w:t xml:space="preserve">International Journal of Electronic Government Research, </w:t>
                    </w:r>
                    <w:r>
                      <w:rPr>
                        <w:noProof/>
                      </w:rPr>
                      <w:t xml:space="preserve">no. 18, 2022. </w:t>
                    </w:r>
                  </w:p>
                </w:tc>
              </w:tr>
              <w:tr w:rsidR="001879B6" w:rsidTr="000F3FCA" w14:paraId="6319805C" w14:textId="77777777">
                <w:trPr>
                  <w:tblCellSpacing w:w="15" w:type="dxa"/>
                </w:trPr>
                <w:tc>
                  <w:tcPr>
                    <w:tcW w:w="50" w:type="pct"/>
                    <w:hideMark/>
                  </w:tcPr>
                  <w:p w:rsidR="001879B6" w:rsidP="000F3FCA" w:rsidRDefault="001879B6" w14:paraId="4D6B380E" w14:textId="77777777">
                    <w:pPr>
                      <w:pStyle w:val="Bibliography"/>
                      <w:rPr>
                        <w:noProof/>
                      </w:rPr>
                    </w:pPr>
                    <w:r>
                      <w:rPr>
                        <w:noProof/>
                      </w:rPr>
                      <w:t xml:space="preserve">[17] </w:t>
                    </w:r>
                  </w:p>
                </w:tc>
                <w:tc>
                  <w:tcPr>
                    <w:tcW w:w="0" w:type="auto"/>
                    <w:hideMark/>
                  </w:tcPr>
                  <w:p w:rsidR="001879B6" w:rsidP="000F3FCA" w:rsidRDefault="001879B6" w14:paraId="2552587D" w14:textId="77777777">
                    <w:pPr>
                      <w:pStyle w:val="Bibliography"/>
                      <w:rPr>
                        <w:noProof/>
                      </w:rPr>
                    </w:pPr>
                    <w:r>
                      <w:rPr>
                        <w:noProof/>
                      </w:rPr>
                      <w:t>J. E. L. Caubang, "Barangay Resident Record Management and Certificate Issuance System of Barangay Ticol Sorsogon City," 2017. [Online]. Available: https://www.academia.edu/31530757/Barangay_Resident_Record_Management_and_Certificate_Issuance_System_Of_Barangay_Ticol_Sorsogon_City.</w:t>
                    </w:r>
                  </w:p>
                </w:tc>
              </w:tr>
              <w:tr w:rsidR="001879B6" w:rsidTr="000F3FCA" w14:paraId="70811AF9" w14:textId="77777777">
                <w:trPr>
                  <w:tblCellSpacing w:w="15" w:type="dxa"/>
                </w:trPr>
                <w:tc>
                  <w:tcPr>
                    <w:tcW w:w="50" w:type="pct"/>
                    <w:hideMark/>
                  </w:tcPr>
                  <w:p w:rsidR="001879B6" w:rsidP="000F3FCA" w:rsidRDefault="001879B6" w14:paraId="645E382A" w14:textId="77777777">
                    <w:pPr>
                      <w:pStyle w:val="Bibliography"/>
                      <w:rPr>
                        <w:noProof/>
                      </w:rPr>
                    </w:pPr>
                    <w:r>
                      <w:rPr>
                        <w:noProof/>
                      </w:rPr>
                      <w:t xml:space="preserve">[18] </w:t>
                    </w:r>
                  </w:p>
                </w:tc>
                <w:tc>
                  <w:tcPr>
                    <w:tcW w:w="0" w:type="auto"/>
                    <w:hideMark/>
                  </w:tcPr>
                  <w:p w:rsidR="001879B6" w:rsidP="000F3FCA" w:rsidRDefault="001879B6" w14:paraId="0D9D8EEF" w14:textId="77777777">
                    <w:pPr>
                      <w:pStyle w:val="Bibliography"/>
                      <w:rPr>
                        <w:noProof/>
                      </w:rPr>
                    </w:pPr>
                    <w:r>
                      <w:rPr>
                        <w:noProof/>
                      </w:rPr>
                      <w:t xml:space="preserve">R. &amp;. V. M. &amp;. N. J. &amp;. O. F. &amp;. S. D. Bringula, "E-Barangay: A Framework for a Web-Based System for Local Communities and Its Usability," </w:t>
                    </w:r>
                    <w:r>
                      <w:rPr>
                        <w:i/>
                        <w:iCs/>
                        <w:noProof/>
                      </w:rPr>
                      <w:t xml:space="preserve">International Journal of Electronic Government Research. 18. 10.4018/IJEGR.288071., </w:t>
                    </w:r>
                    <w:r>
                      <w:rPr>
                        <w:noProof/>
                      </w:rPr>
                      <w:t xml:space="preserve">2022. </w:t>
                    </w:r>
                  </w:p>
                </w:tc>
              </w:tr>
              <w:tr w:rsidR="001879B6" w:rsidTr="000F3FCA" w14:paraId="4C6798CD" w14:textId="77777777">
                <w:trPr>
                  <w:tblCellSpacing w:w="15" w:type="dxa"/>
                </w:trPr>
                <w:tc>
                  <w:tcPr>
                    <w:tcW w:w="50" w:type="pct"/>
                    <w:hideMark/>
                  </w:tcPr>
                  <w:p w:rsidR="001879B6" w:rsidP="000F3FCA" w:rsidRDefault="001879B6" w14:paraId="23F4AC7C" w14:textId="77777777">
                    <w:pPr>
                      <w:pStyle w:val="Bibliography"/>
                      <w:rPr>
                        <w:noProof/>
                      </w:rPr>
                    </w:pPr>
                    <w:r>
                      <w:rPr>
                        <w:noProof/>
                      </w:rPr>
                      <w:t xml:space="preserve">[19] </w:t>
                    </w:r>
                  </w:p>
                </w:tc>
                <w:tc>
                  <w:tcPr>
                    <w:tcW w:w="0" w:type="auto"/>
                    <w:hideMark/>
                  </w:tcPr>
                  <w:p w:rsidR="001879B6" w:rsidP="000F3FCA" w:rsidRDefault="001879B6" w14:paraId="7C89C56B" w14:textId="77777777">
                    <w:pPr>
                      <w:pStyle w:val="Bibliography"/>
                      <w:rPr>
                        <w:noProof/>
                      </w:rPr>
                    </w:pPr>
                    <w:r>
                      <w:rPr>
                        <w:noProof/>
                      </w:rPr>
                      <w:t xml:space="preserve">C. J. S. Santiago, M. L. P. Ulanday, Z. J. R. Centeno and M. C. D. Bayla, "Access, Skills and Constraints of Barangay Officials towards the Use of Information and Communications Technology (ICT)," </w:t>
                    </w:r>
                    <w:r>
                      <w:rPr>
                        <w:i/>
                        <w:iCs/>
                        <w:noProof/>
                      </w:rPr>
                      <w:t xml:space="preserve">International Journal of Knowledge Content Development &amp; Technology, </w:t>
                    </w:r>
                    <w:r>
                      <w:rPr>
                        <w:noProof/>
                      </w:rPr>
                      <w:t xml:space="preserve">vol. 11, no. 2, 2021. </w:t>
                    </w:r>
                  </w:p>
                </w:tc>
              </w:tr>
              <w:tr w:rsidR="001879B6" w:rsidTr="000F3FCA" w14:paraId="4AB6964E" w14:textId="77777777">
                <w:trPr>
                  <w:tblCellSpacing w:w="15" w:type="dxa"/>
                </w:trPr>
                <w:tc>
                  <w:tcPr>
                    <w:tcW w:w="50" w:type="pct"/>
                    <w:hideMark/>
                  </w:tcPr>
                  <w:p w:rsidR="001879B6" w:rsidP="000F3FCA" w:rsidRDefault="001879B6" w14:paraId="3D5DBEEC" w14:textId="77777777">
                    <w:pPr>
                      <w:pStyle w:val="Bibliography"/>
                      <w:rPr>
                        <w:noProof/>
                      </w:rPr>
                    </w:pPr>
                    <w:r>
                      <w:rPr>
                        <w:noProof/>
                      </w:rPr>
                      <w:t xml:space="preserve">[20] </w:t>
                    </w:r>
                  </w:p>
                </w:tc>
                <w:tc>
                  <w:tcPr>
                    <w:tcW w:w="0" w:type="auto"/>
                    <w:hideMark/>
                  </w:tcPr>
                  <w:p w:rsidR="001879B6" w:rsidP="000F3FCA" w:rsidRDefault="001879B6" w14:paraId="50724464" w14:textId="77777777">
                    <w:pPr>
                      <w:pStyle w:val="Bibliography"/>
                      <w:rPr>
                        <w:noProof/>
                      </w:rPr>
                    </w:pPr>
                    <w:r>
                      <w:rPr>
                        <w:noProof/>
                      </w:rPr>
                      <w:t>I. Analyzer, "IDENTITY VERIFICATION WEB API," Id Analyzer, [Online]. Available: https://www.idanalyzer.com/index.html. [Accessed 21 September 2023].</w:t>
                    </w:r>
                  </w:p>
                </w:tc>
              </w:tr>
              <w:tr w:rsidR="001879B6" w:rsidTr="000F3FCA" w14:paraId="636B4749" w14:textId="77777777">
                <w:trPr>
                  <w:tblCellSpacing w:w="15" w:type="dxa"/>
                </w:trPr>
                <w:tc>
                  <w:tcPr>
                    <w:tcW w:w="50" w:type="pct"/>
                    <w:hideMark/>
                  </w:tcPr>
                  <w:p w:rsidR="001879B6" w:rsidP="000F3FCA" w:rsidRDefault="001879B6" w14:paraId="59B11057" w14:textId="77777777">
                    <w:pPr>
                      <w:pStyle w:val="Bibliography"/>
                      <w:rPr>
                        <w:noProof/>
                      </w:rPr>
                    </w:pPr>
                    <w:r>
                      <w:rPr>
                        <w:noProof/>
                      </w:rPr>
                      <w:t xml:space="preserve">[21] </w:t>
                    </w:r>
                  </w:p>
                </w:tc>
                <w:tc>
                  <w:tcPr>
                    <w:tcW w:w="0" w:type="auto"/>
                    <w:hideMark/>
                  </w:tcPr>
                  <w:p w:rsidR="001879B6" w:rsidP="000F3FCA" w:rsidRDefault="001879B6" w14:paraId="78CCC9EB" w14:textId="77777777">
                    <w:pPr>
                      <w:pStyle w:val="Bibliography"/>
                      <w:rPr>
                        <w:noProof/>
                      </w:rPr>
                    </w:pPr>
                    <w:r>
                      <w:rPr>
                        <w:noProof/>
                      </w:rPr>
                      <w:t>G. Developer, "What is reCAPTCHA?," Google Developer, [Online]. Available: https://developers.google.com/recaptcha/. [Accessed 21 September 2023].</w:t>
                    </w:r>
                  </w:p>
                </w:tc>
              </w:tr>
              <w:tr w:rsidR="001879B6" w:rsidTr="000F3FCA" w14:paraId="13EEE340" w14:textId="77777777">
                <w:trPr>
                  <w:tblCellSpacing w:w="15" w:type="dxa"/>
                </w:trPr>
                <w:tc>
                  <w:tcPr>
                    <w:tcW w:w="50" w:type="pct"/>
                    <w:hideMark/>
                  </w:tcPr>
                  <w:p w:rsidR="001879B6" w:rsidP="000F3FCA" w:rsidRDefault="001879B6" w14:paraId="259AB2BB" w14:textId="77777777">
                    <w:pPr>
                      <w:pStyle w:val="Bibliography"/>
                      <w:rPr>
                        <w:noProof/>
                      </w:rPr>
                    </w:pPr>
                    <w:r>
                      <w:rPr>
                        <w:noProof/>
                      </w:rPr>
                      <w:t xml:space="preserve">[22] </w:t>
                    </w:r>
                  </w:p>
                </w:tc>
                <w:tc>
                  <w:tcPr>
                    <w:tcW w:w="0" w:type="auto"/>
                    <w:hideMark/>
                  </w:tcPr>
                  <w:p w:rsidR="001879B6" w:rsidP="000F3FCA" w:rsidRDefault="001879B6" w14:paraId="3AC78966" w14:textId="77777777">
                    <w:pPr>
                      <w:pStyle w:val="Bibliography"/>
                      <w:rPr>
                        <w:noProof/>
                      </w:rPr>
                    </w:pPr>
                    <w:r>
                      <w:rPr>
                        <w:noProof/>
                      </w:rPr>
                      <w:t>L. Chaudhary, "EDUCBA," Agile in SDLC, 16 September 2019. [Online]. Available: https://www.educba.com/agile-in-sdlc/. [Accessed 04 April 2022].</w:t>
                    </w:r>
                  </w:p>
                </w:tc>
              </w:tr>
              <w:tr w:rsidR="001879B6" w:rsidTr="000F3FCA" w14:paraId="70463E80" w14:textId="77777777">
                <w:trPr>
                  <w:tblCellSpacing w:w="15" w:type="dxa"/>
                </w:trPr>
                <w:tc>
                  <w:tcPr>
                    <w:tcW w:w="50" w:type="pct"/>
                    <w:hideMark/>
                  </w:tcPr>
                  <w:p w:rsidR="001879B6" w:rsidP="000F3FCA" w:rsidRDefault="001879B6" w14:paraId="4E90D5E2" w14:textId="77777777">
                    <w:pPr>
                      <w:pStyle w:val="Bibliography"/>
                      <w:rPr>
                        <w:noProof/>
                      </w:rPr>
                    </w:pPr>
                    <w:r>
                      <w:rPr>
                        <w:noProof/>
                      </w:rPr>
                      <w:t xml:space="preserve">[23] </w:t>
                    </w:r>
                  </w:p>
                </w:tc>
                <w:tc>
                  <w:tcPr>
                    <w:tcW w:w="0" w:type="auto"/>
                    <w:hideMark/>
                  </w:tcPr>
                  <w:p w:rsidR="001879B6" w:rsidP="000F3FCA" w:rsidRDefault="001879B6" w14:paraId="256A0B75" w14:textId="77777777">
                    <w:pPr>
                      <w:pStyle w:val="Bibliography"/>
                      <w:rPr>
                        <w:noProof/>
                      </w:rPr>
                    </w:pPr>
                    <w:r>
                      <w:rPr>
                        <w:noProof/>
                      </w:rPr>
                      <w:t>A. Colemanse, "Creating a Basic Laravel 5 MVC Application in 10 Minutes," Selftaught Coders, 14 July 2015. [Online]. Available: https://selftaughtcoders.com/from-idea-to-launch/lesson-17/laravel-5-mvc-application-in-10-minutes/. [Accessed 25 September 2023].</w:t>
                    </w:r>
                  </w:p>
                </w:tc>
              </w:tr>
            </w:tbl>
            <w:p w:rsidR="001879B6" w:rsidP="001879B6" w:rsidRDefault="001879B6" w14:paraId="51D89AC7" w14:textId="77777777">
              <w:pPr>
                <w:rPr>
                  <w:rFonts w:eastAsia="Times New Roman"/>
                  <w:noProof/>
                </w:rPr>
              </w:pPr>
            </w:p>
            <w:p w:rsidR="001879B6" w:rsidP="001879B6" w:rsidRDefault="001879B6" w14:paraId="7DB69BE1" w14:textId="77777777">
              <w:r>
                <w:rPr>
                  <w:b/>
                  <w:bCs/>
                  <w:noProof/>
                </w:rPr>
                <w:fldChar w:fldCharType="end"/>
              </w:r>
            </w:p>
          </w:sdtContent>
        </w:sdt>
      </w:sdtContent>
    </w:sdt>
    <w:p w:rsidR="001879B6" w:rsidP="001879B6" w:rsidRDefault="001879B6" w14:paraId="618713E7" w14:textId="77777777">
      <w:pPr>
        <w:pStyle w:val="Heading1"/>
        <w:numPr>
          <w:ilvl w:val="0"/>
          <w:numId w:val="0"/>
        </w:numPr>
        <w:ind w:left="432" w:hanging="432"/>
      </w:pPr>
    </w:p>
    <w:p w:rsidRPr="00F10F19" w:rsidR="001879B6" w:rsidP="001879B6" w:rsidRDefault="001879B6" w14:paraId="161366DA" w14:textId="77777777">
      <w:pPr>
        <w:sectPr w:rsidRPr="00F10F19" w:rsidR="001879B6">
          <w:footerReference w:type="default" r:id="rId91"/>
          <w:pgSz w:w="12240" w:h="15840" w:orient="portrait"/>
          <w:pgMar w:top="1440" w:right="1440" w:bottom="1440" w:left="1440" w:header="708" w:footer="708" w:gutter="0"/>
          <w:cols w:space="708"/>
          <w:docGrid w:linePitch="360"/>
        </w:sectPr>
      </w:pPr>
    </w:p>
    <w:p w:rsidR="001879B6" w:rsidP="001879B6" w:rsidRDefault="001879B6" w14:paraId="015D7C2F" w14:textId="77777777">
      <w:pPr>
        <w:pStyle w:val="Heading1"/>
      </w:pPr>
      <w:bookmarkStart w:name="_Toc150947818" w:id="337"/>
      <w:r>
        <w:t>Appendices</w:t>
      </w:r>
      <w:bookmarkEnd w:id="337"/>
    </w:p>
    <w:p w:rsidR="001879B6" w:rsidP="001879B6" w:rsidRDefault="001879B6" w14:paraId="7A71D962" w14:textId="77777777">
      <w:pPr>
        <w:pStyle w:val="Heading2"/>
        <w:numPr>
          <w:ilvl w:val="0"/>
          <w:numId w:val="0"/>
        </w:numPr>
        <w:ind w:left="576" w:hanging="576"/>
      </w:pPr>
      <w:bookmarkStart w:name="_Toc150947819" w:id="338"/>
      <w:r>
        <w:t>Appendix A: Project Vision</w:t>
      </w:r>
      <w:bookmarkEnd w:id="338"/>
    </w:p>
    <w:p w:rsidRPr="008C4B0F" w:rsidR="001879B6" w:rsidP="001879B6" w:rsidRDefault="001879B6" w14:paraId="7CAD7B49" w14:textId="77777777"/>
    <w:p w:rsidRPr="007723BF" w:rsidR="001879B6" w:rsidP="001879B6" w:rsidRDefault="007723BF" w14:paraId="265FA079" w14:textId="3FE66C02">
      <w:pPr>
        <w:pStyle w:val="Caption"/>
        <w:keepNext/>
        <w:jc w:val="center"/>
        <w:rPr>
          <w:i w:val="0"/>
          <w:color w:val="000000" w:themeColor="text1"/>
          <w:sz w:val="24"/>
          <w:szCs w:val="24"/>
        </w:rPr>
      </w:pPr>
      <w:bookmarkStart w:name="_Toc150781790" w:id="339"/>
      <w:bookmarkStart w:name="_Toc150946822" w:id="340"/>
      <w:bookmarkStart w:name="_Toc150947168" w:id="341"/>
      <w:r w:rsidRPr="007723BF">
        <w:rPr>
          <w:i w:val="0"/>
          <w:iCs w:val="0"/>
          <w:color w:val="000000" w:themeColor="text1"/>
          <w:sz w:val="24"/>
          <w:szCs w:val="24"/>
        </w:rPr>
        <w:t xml:space="preserve">TABLE </w:t>
      </w:r>
      <w:r w:rsidRPr="007723BF" w:rsidR="00534A7B">
        <w:rPr>
          <w:i w:val="0"/>
          <w:iCs w:val="0"/>
          <w:color w:val="000000" w:themeColor="text1"/>
          <w:sz w:val="24"/>
          <w:szCs w:val="24"/>
        </w:rPr>
        <w:fldChar w:fldCharType="begin"/>
      </w:r>
      <w:r w:rsidRPr="007723BF" w:rsidR="00534A7B">
        <w:rPr>
          <w:i w:val="0"/>
          <w:iCs w:val="0"/>
          <w:color w:val="000000" w:themeColor="text1"/>
          <w:sz w:val="24"/>
          <w:szCs w:val="24"/>
        </w:rPr>
        <w:instrText xml:space="preserve"> SEQ TABLE \* ARABIC </w:instrText>
      </w:r>
      <w:r w:rsidRPr="007723BF" w:rsidR="00534A7B">
        <w:rPr>
          <w:i w:val="0"/>
          <w:iCs w:val="0"/>
          <w:color w:val="000000" w:themeColor="text1"/>
          <w:sz w:val="24"/>
          <w:szCs w:val="24"/>
        </w:rPr>
        <w:fldChar w:fldCharType="separate"/>
      </w:r>
      <w:r w:rsidRPr="007723BF">
        <w:rPr>
          <w:i w:val="0"/>
          <w:iCs w:val="0"/>
          <w:noProof/>
          <w:color w:val="000000" w:themeColor="text1"/>
          <w:sz w:val="24"/>
          <w:szCs w:val="24"/>
        </w:rPr>
        <w:t>37</w:t>
      </w:r>
      <w:r w:rsidRPr="007723BF" w:rsidR="00534A7B">
        <w:rPr>
          <w:i w:val="0"/>
          <w:iCs w:val="0"/>
          <w:color w:val="000000" w:themeColor="text1"/>
          <w:sz w:val="24"/>
          <w:szCs w:val="24"/>
        </w:rPr>
        <w:fldChar w:fldCharType="end"/>
      </w:r>
      <w:bookmarkEnd w:id="339"/>
      <w:r w:rsidRPr="007723BF">
        <w:rPr>
          <w:i w:val="0"/>
          <w:iCs w:val="0"/>
          <w:color w:val="000000" w:themeColor="text1"/>
          <w:sz w:val="24"/>
          <w:szCs w:val="24"/>
        </w:rPr>
        <w:br/>
      </w:r>
      <w:r w:rsidRPr="007723BF">
        <w:rPr>
          <w:i w:val="0"/>
          <w:iCs w:val="0"/>
          <w:color w:val="000000" w:themeColor="text1"/>
          <w:sz w:val="24"/>
          <w:szCs w:val="24"/>
        </w:rPr>
        <w:t>PROJECT VISION</w:t>
      </w:r>
      <w:commentRangeStart w:id="342"/>
      <w:commentRangeEnd w:id="342"/>
      <w:r w:rsidRPr="007723BF">
        <w:rPr>
          <w:rStyle w:val="CommentReference"/>
          <w:i w:val="0"/>
          <w:iCs w:val="0"/>
          <w:color w:val="000000" w:themeColor="text1"/>
          <w:sz w:val="24"/>
          <w:szCs w:val="24"/>
        </w:rPr>
        <w:commentReference w:id="342"/>
      </w:r>
      <w:bookmarkEnd w:id="340"/>
      <w:bookmarkEnd w:id="341"/>
    </w:p>
    <w:tbl>
      <w:tblPr>
        <w:tblStyle w:val="GridTable4-Accent5"/>
        <w:tblW w:w="10077" w:type="dxa"/>
        <w:tblInd w:w="-360" w:type="dxa"/>
        <w:tblLook w:val="04A0" w:firstRow="1" w:lastRow="0" w:firstColumn="1" w:lastColumn="0" w:noHBand="0" w:noVBand="1"/>
      </w:tblPr>
      <w:tblGrid>
        <w:gridCol w:w="10077"/>
      </w:tblGrid>
      <w:tr w:rsidRPr="00CE776F" w:rsidR="001879B6" w14:paraId="269E8CE8" w14:textId="77777777">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0077" w:type="dxa"/>
            <w:hideMark/>
          </w:tcPr>
          <w:p w:rsidRPr="00CE776F" w:rsidR="001879B6" w:rsidP="000F3FCA" w:rsidRDefault="001879B6" w14:paraId="3D9C0CA9" w14:textId="77777777">
            <w:pPr>
              <w:jc w:val="center"/>
              <w:textAlignment w:val="baseline"/>
              <w:rPr>
                <w:rFonts w:ascii="Segoe UI" w:hAnsi="Segoe UI" w:eastAsia="Times New Roman" w:cs="Segoe UI"/>
                <w:b w:val="0"/>
                <w:color w:val="FFFFFF"/>
                <w:sz w:val="18"/>
                <w:szCs w:val="18"/>
                <w:lang w:eastAsia="en-PH"/>
              </w:rPr>
            </w:pPr>
            <w:r w:rsidRPr="00CE776F">
              <w:rPr>
                <w:rFonts w:eastAsia="Times New Roman" w:cs="Arial"/>
                <w:color w:val="FFFFFF"/>
                <w:sz w:val="24"/>
                <w:szCs w:val="24"/>
                <w:lang w:eastAsia="en-PH"/>
              </w:rPr>
              <w:t>Project Vision </w:t>
            </w:r>
          </w:p>
        </w:tc>
      </w:tr>
      <w:tr w:rsidRPr="00CE776F" w:rsidR="001879B6" w14:paraId="5EDDDDA0"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0077" w:type="dxa"/>
            <w:hideMark/>
          </w:tcPr>
          <w:p w:rsidRPr="00CE776F" w:rsidR="001879B6" w:rsidP="000F3FCA" w:rsidRDefault="001879B6" w14:paraId="2B906E22" w14:textId="77777777">
            <w:pPr>
              <w:textAlignment w:val="baseline"/>
              <w:rPr>
                <w:rFonts w:ascii="Segoe UI" w:hAnsi="Segoe UI" w:eastAsia="Times New Roman" w:cs="Segoe UI"/>
                <w:b w:val="0"/>
                <w:sz w:val="18"/>
                <w:szCs w:val="18"/>
                <w:lang w:eastAsia="en-PH"/>
              </w:rPr>
            </w:pPr>
            <w:r w:rsidRPr="00CE776F">
              <w:rPr>
                <w:rFonts w:eastAsia="Times New Roman" w:cs="Arial"/>
                <w:lang w:eastAsia="en-PH"/>
              </w:rPr>
              <w:t xml:space="preserve">FOR: </w:t>
            </w:r>
            <w:r w:rsidRPr="009A7957">
              <w:rPr>
                <w:rFonts w:eastAsia="Times New Roman" w:cs="Arial"/>
                <w:b w:val="0"/>
                <w:bCs w:val="0"/>
                <w:lang w:eastAsia="en-PH"/>
              </w:rPr>
              <w:t>Barangay South Signal Village Staff and Residents</w:t>
            </w:r>
            <w:r w:rsidRPr="00CE776F">
              <w:rPr>
                <w:rFonts w:eastAsia="Times New Roman" w:cs="Arial"/>
                <w:lang w:eastAsia="en-PH"/>
              </w:rPr>
              <w:t> </w:t>
            </w:r>
          </w:p>
        </w:tc>
      </w:tr>
      <w:tr w:rsidRPr="00CE776F" w:rsidR="001879B6" w14:paraId="1B42B5C4" w14:textId="77777777">
        <w:trPr>
          <w:trHeight w:val="754"/>
        </w:trPr>
        <w:tc>
          <w:tcPr>
            <w:cnfStyle w:val="001000000000" w:firstRow="0" w:lastRow="0" w:firstColumn="1" w:lastColumn="0" w:oddVBand="0" w:evenVBand="0" w:oddHBand="0" w:evenHBand="0" w:firstRowFirstColumn="0" w:firstRowLastColumn="0" w:lastRowFirstColumn="0" w:lastRowLastColumn="0"/>
            <w:tcW w:w="10077" w:type="dxa"/>
            <w:hideMark/>
          </w:tcPr>
          <w:p w:rsidRPr="00CE776F" w:rsidR="001879B6" w:rsidP="000F3FCA" w:rsidRDefault="001879B6" w14:paraId="008C23B6" w14:textId="77777777">
            <w:pPr>
              <w:textAlignment w:val="baseline"/>
              <w:rPr>
                <w:rFonts w:ascii="Segoe UI" w:hAnsi="Segoe UI" w:eastAsia="Times New Roman" w:cs="Segoe UI"/>
                <w:b w:val="0"/>
                <w:sz w:val="18"/>
                <w:szCs w:val="18"/>
                <w:lang w:eastAsia="en-PH"/>
              </w:rPr>
            </w:pPr>
            <w:r w:rsidRPr="00CE776F">
              <w:rPr>
                <w:rFonts w:eastAsia="Times New Roman" w:cs="Arial"/>
                <w:lang w:eastAsia="en-PH"/>
              </w:rPr>
              <w:t xml:space="preserve">WHO: </w:t>
            </w:r>
            <w:r w:rsidRPr="009A7957">
              <w:rPr>
                <w:rFonts w:eastAsia="Times New Roman" w:cs="Arial"/>
                <w:b w:val="0"/>
                <w:bCs w:val="0"/>
                <w:lang w:eastAsia="en-PH"/>
              </w:rPr>
              <w:t>wants to have an efficient and effective way to process requests, spread information to a large audience, and store, organize and maintain data.</w:t>
            </w:r>
            <w:r w:rsidRPr="00CE776F">
              <w:rPr>
                <w:rFonts w:eastAsia="Times New Roman" w:cs="Arial"/>
                <w:lang w:eastAsia="en-PH"/>
              </w:rPr>
              <w:t> </w:t>
            </w:r>
          </w:p>
        </w:tc>
      </w:tr>
      <w:tr w:rsidRPr="00CE776F" w:rsidR="001879B6" w14:paraId="6BF4022C" w14:textId="77777777">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0077" w:type="dxa"/>
            <w:hideMark/>
          </w:tcPr>
          <w:p w:rsidRPr="00CE776F" w:rsidR="001879B6" w:rsidP="000F3FCA" w:rsidRDefault="001879B6" w14:paraId="6943DFF7" w14:textId="77777777">
            <w:pPr>
              <w:textAlignment w:val="baseline"/>
              <w:rPr>
                <w:rFonts w:ascii="Segoe UI" w:hAnsi="Segoe UI" w:eastAsia="Times New Roman" w:cs="Segoe UI"/>
                <w:b w:val="0"/>
                <w:sz w:val="18"/>
                <w:szCs w:val="18"/>
                <w:lang w:eastAsia="en-PH"/>
              </w:rPr>
            </w:pPr>
            <w:r w:rsidRPr="00CE776F">
              <w:rPr>
                <w:rFonts w:eastAsia="Times New Roman" w:cs="Arial"/>
                <w:lang w:eastAsia="en-PH"/>
              </w:rPr>
              <w:t xml:space="preserve">THE: </w:t>
            </w:r>
            <w:r w:rsidRPr="009A7957">
              <w:rPr>
                <w:rFonts w:eastAsia="Times New Roman" w:cs="Arial"/>
                <w:b w:val="0"/>
                <w:bCs w:val="0"/>
                <w:lang w:eastAsia="en-PH"/>
              </w:rPr>
              <w:t>Barangay South Signal Village</w:t>
            </w:r>
            <w:r w:rsidRPr="00CE776F">
              <w:rPr>
                <w:rFonts w:eastAsia="Times New Roman" w:cs="Arial"/>
                <w:lang w:eastAsia="en-PH"/>
              </w:rPr>
              <w:t>  </w:t>
            </w:r>
          </w:p>
        </w:tc>
      </w:tr>
      <w:tr w:rsidRPr="00CE776F" w:rsidR="001879B6" w14:paraId="3E64BD89" w14:textId="77777777">
        <w:trPr>
          <w:trHeight w:val="532"/>
        </w:trPr>
        <w:tc>
          <w:tcPr>
            <w:cnfStyle w:val="001000000000" w:firstRow="0" w:lastRow="0" w:firstColumn="1" w:lastColumn="0" w:oddVBand="0" w:evenVBand="0" w:oddHBand="0" w:evenHBand="0" w:firstRowFirstColumn="0" w:firstRowLastColumn="0" w:lastRowFirstColumn="0" w:lastRowLastColumn="0"/>
            <w:tcW w:w="10077" w:type="dxa"/>
            <w:hideMark/>
          </w:tcPr>
          <w:p w:rsidRPr="00CE776F" w:rsidR="001879B6" w:rsidP="000F3FCA" w:rsidRDefault="001879B6" w14:paraId="0B0448AD" w14:textId="77777777">
            <w:pPr>
              <w:textAlignment w:val="baseline"/>
              <w:rPr>
                <w:rFonts w:ascii="Segoe UI" w:hAnsi="Segoe UI" w:eastAsia="Times New Roman" w:cs="Segoe UI"/>
                <w:b w:val="0"/>
                <w:sz w:val="18"/>
                <w:szCs w:val="18"/>
                <w:lang w:eastAsia="en-PH"/>
              </w:rPr>
            </w:pPr>
            <w:r w:rsidRPr="00CE776F">
              <w:rPr>
                <w:rFonts w:eastAsia="Times New Roman" w:cs="Arial"/>
                <w:lang w:eastAsia="en-PH"/>
              </w:rPr>
              <w:t xml:space="preserve">IS: </w:t>
            </w:r>
            <w:r w:rsidRPr="009A7957">
              <w:rPr>
                <w:rFonts w:eastAsia="Times New Roman" w:cs="Arial"/>
                <w:b w:val="0"/>
                <w:bCs w:val="0"/>
                <w:lang w:eastAsia="en-PH"/>
              </w:rPr>
              <w:t>an online web application</w:t>
            </w:r>
            <w:r w:rsidRPr="00CE776F">
              <w:rPr>
                <w:rFonts w:eastAsia="Times New Roman" w:cs="Arial"/>
                <w:lang w:eastAsia="en-PH"/>
              </w:rPr>
              <w:t> </w:t>
            </w:r>
          </w:p>
        </w:tc>
      </w:tr>
      <w:tr w:rsidRPr="00CE776F" w:rsidR="001879B6" w14:paraId="482C8CC9" w14:textId="77777777">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10077" w:type="dxa"/>
            <w:hideMark/>
          </w:tcPr>
          <w:p w:rsidRPr="00CE776F" w:rsidR="001879B6" w:rsidP="000F3FCA" w:rsidRDefault="001879B6" w14:paraId="39C7FC73" w14:textId="77777777">
            <w:pPr>
              <w:textAlignment w:val="baseline"/>
              <w:rPr>
                <w:rFonts w:ascii="Segoe UI" w:hAnsi="Segoe UI" w:eastAsia="Times New Roman" w:cs="Segoe UI"/>
                <w:b w:val="0"/>
                <w:bCs w:val="0"/>
                <w:sz w:val="18"/>
                <w:szCs w:val="18"/>
                <w:lang w:eastAsia="en-PH"/>
              </w:rPr>
            </w:pPr>
            <w:r w:rsidRPr="5411AC6B">
              <w:rPr>
                <w:rFonts w:eastAsia="Times New Roman" w:cs="Arial"/>
                <w:lang w:eastAsia="en-PH"/>
              </w:rPr>
              <w:t xml:space="preserve">THAT: </w:t>
            </w:r>
            <w:r w:rsidRPr="009A7957">
              <w:rPr>
                <w:rFonts w:eastAsia="Times New Roman" w:cs="Arial"/>
                <w:b w:val="0"/>
                <w:bCs w:val="0"/>
                <w:lang w:eastAsia="en-PH"/>
              </w:rPr>
              <w:t xml:space="preserve">would help the barangay residents have a new way to access public information about their barangay and provide an easier way to request barangay documents online </w:t>
            </w:r>
            <w:del w:author="Izza Jean Celeste" w:date="2023-11-03T20:38:00Z" w:id="343">
              <w:r w:rsidRPr="009A7957" w:rsidDel="00BD1D42">
                <w:rPr>
                  <w:rFonts w:eastAsia="Times New Roman" w:cs="Arial"/>
                  <w:b w:val="0"/>
                  <w:bCs w:val="0"/>
                  <w:lang w:eastAsia="en-PH"/>
                </w:rPr>
                <w:delText xml:space="preserve">ahead </w:delText>
              </w:r>
            </w:del>
            <w:r w:rsidRPr="009A7957">
              <w:rPr>
                <w:rFonts w:eastAsia="Times New Roman" w:cs="Arial"/>
                <w:b w:val="0"/>
                <w:bCs w:val="0"/>
                <w:lang w:eastAsia="en-PH"/>
              </w:rPr>
              <w:t>without having to wait in line and spend time requesting at the barangay.</w:t>
            </w:r>
            <w:r w:rsidRPr="5411AC6B">
              <w:rPr>
                <w:rFonts w:eastAsia="Times New Roman" w:cs="Arial"/>
                <w:lang w:eastAsia="en-PH"/>
              </w:rPr>
              <w:t xml:space="preserve">  </w:t>
            </w:r>
          </w:p>
        </w:tc>
      </w:tr>
      <w:tr w:rsidRPr="00CE776F" w:rsidR="001879B6" w14:paraId="5E9C1A53" w14:textId="77777777">
        <w:trPr>
          <w:trHeight w:val="491"/>
        </w:trPr>
        <w:tc>
          <w:tcPr>
            <w:cnfStyle w:val="001000000000" w:firstRow="0" w:lastRow="0" w:firstColumn="1" w:lastColumn="0" w:oddVBand="0" w:evenVBand="0" w:oddHBand="0" w:evenHBand="0" w:firstRowFirstColumn="0" w:firstRowLastColumn="0" w:lastRowFirstColumn="0" w:lastRowLastColumn="0"/>
            <w:tcW w:w="10077" w:type="dxa"/>
            <w:hideMark/>
          </w:tcPr>
          <w:p w:rsidRPr="00CE776F" w:rsidR="001879B6" w:rsidP="000F3FCA" w:rsidRDefault="001879B6" w14:paraId="7021E005" w14:textId="77777777">
            <w:pPr>
              <w:textAlignment w:val="baseline"/>
              <w:rPr>
                <w:rFonts w:ascii="Segoe UI" w:hAnsi="Segoe UI" w:eastAsia="Times New Roman" w:cs="Segoe UI"/>
                <w:b w:val="0"/>
                <w:sz w:val="18"/>
                <w:szCs w:val="18"/>
                <w:lang w:eastAsia="en-PH"/>
              </w:rPr>
            </w:pPr>
            <w:r w:rsidRPr="00CE776F">
              <w:rPr>
                <w:rFonts w:eastAsia="Times New Roman" w:cs="Arial"/>
                <w:lang w:eastAsia="en-PH"/>
              </w:rPr>
              <w:t xml:space="preserve">UNLIKE: </w:t>
            </w:r>
            <w:r w:rsidRPr="009A7957">
              <w:rPr>
                <w:rFonts w:eastAsia="Times New Roman" w:cs="Arial"/>
                <w:b w:val="0"/>
                <w:bCs w:val="0"/>
                <w:lang w:eastAsia="en-PH"/>
              </w:rPr>
              <w:t>manually processing transactions, and storing documents and data physically</w:t>
            </w:r>
            <w:r w:rsidRPr="00CE776F">
              <w:rPr>
                <w:rFonts w:eastAsia="Times New Roman" w:cs="Arial"/>
                <w:lang w:eastAsia="en-PH"/>
              </w:rPr>
              <w:t> </w:t>
            </w:r>
          </w:p>
        </w:tc>
      </w:tr>
      <w:tr w:rsidRPr="00CE776F" w:rsidR="001879B6" w14:paraId="21E3D1FB" w14:textId="77777777">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10077" w:type="dxa"/>
            <w:hideMark/>
          </w:tcPr>
          <w:p w:rsidRPr="00CE776F" w:rsidR="001879B6" w:rsidP="000F3FCA" w:rsidRDefault="001879B6" w14:paraId="25AABB65" w14:textId="77777777">
            <w:pPr>
              <w:keepNext/>
              <w:textAlignment w:val="baseline"/>
              <w:rPr>
                <w:rFonts w:ascii="Segoe UI" w:hAnsi="Segoe UI" w:eastAsia="Times New Roman" w:cs="Segoe UI"/>
                <w:b w:val="0"/>
                <w:sz w:val="18"/>
                <w:szCs w:val="18"/>
                <w:lang w:eastAsia="en-PH"/>
              </w:rPr>
            </w:pPr>
            <w:r w:rsidRPr="00CE776F">
              <w:rPr>
                <w:rFonts w:eastAsia="Times New Roman" w:cs="Arial"/>
                <w:lang w:eastAsia="en-PH"/>
              </w:rPr>
              <w:t xml:space="preserve">OUR: </w:t>
            </w:r>
            <w:r w:rsidRPr="009A7957">
              <w:rPr>
                <w:rFonts w:eastAsia="Times New Roman" w:cs="Arial"/>
                <w:b w:val="0"/>
                <w:bCs w:val="0"/>
                <w:lang w:eastAsia="en-PH"/>
              </w:rPr>
              <w:t>system makes it easier and more efficient for both the barangay staff and barangay residents</w:t>
            </w:r>
            <w:r w:rsidRPr="00CE776F">
              <w:rPr>
                <w:rFonts w:eastAsia="Times New Roman" w:cs="Arial"/>
                <w:lang w:eastAsia="en-PH"/>
              </w:rPr>
              <w:t> </w:t>
            </w:r>
          </w:p>
        </w:tc>
      </w:tr>
    </w:tbl>
    <w:p w:rsidR="001879B6" w:rsidP="001879B6" w:rsidRDefault="001879B6" w14:paraId="3BFB5E2E" w14:textId="77777777">
      <w:pPr>
        <w:pStyle w:val="Heading2"/>
        <w:sectPr w:rsidR="001879B6">
          <w:footerReference w:type="default" r:id="rId92"/>
          <w:pgSz w:w="12240" w:h="15840" w:orient="portrait"/>
          <w:pgMar w:top="1440" w:right="1440" w:bottom="1440" w:left="1440" w:header="708" w:footer="708" w:gutter="0"/>
          <w:cols w:space="708"/>
          <w:docGrid w:linePitch="360"/>
        </w:sectPr>
      </w:pPr>
    </w:p>
    <w:p w:rsidR="001879B6" w:rsidP="001879B6" w:rsidRDefault="001879B6" w14:paraId="3558D5F1" w14:textId="77777777">
      <w:pPr>
        <w:pStyle w:val="Heading2"/>
        <w:numPr>
          <w:ilvl w:val="0"/>
          <w:numId w:val="0"/>
        </w:numPr>
      </w:pPr>
      <w:bookmarkStart w:name="_Toc150947820" w:id="344"/>
      <w:r>
        <w:t>Appendix B: Schedule</w:t>
      </w:r>
      <w:bookmarkEnd w:id="344"/>
    </w:p>
    <w:p w:rsidRPr="00CD68EE" w:rsidR="001879B6" w:rsidP="001879B6" w:rsidRDefault="001879B6" w14:paraId="2C14401D" w14:textId="77777777"/>
    <w:p w:rsidR="001879B6" w:rsidP="001879B6" w:rsidRDefault="001879B6" w14:paraId="1FEC6FE7" w14:textId="77777777">
      <w:pPr>
        <w:pStyle w:val="ListParagraph"/>
        <w:numPr>
          <w:ilvl w:val="1"/>
          <w:numId w:val="46"/>
        </w:numPr>
      </w:pPr>
      <w:r>
        <w:t>SCHEDULE TABLE</w:t>
      </w:r>
    </w:p>
    <w:p w:rsidR="001879B6" w:rsidP="001879B6" w:rsidRDefault="001879B6" w14:paraId="4C8DC2D0" w14:textId="77777777">
      <w:pPr>
        <w:pStyle w:val="Caption"/>
        <w:keepNext/>
        <w:spacing w:line="360" w:lineRule="auto"/>
        <w:ind w:firstLine="720"/>
        <w:jc w:val="both"/>
        <w:rPr>
          <w:i w:val="0"/>
          <w:iCs w:val="0"/>
          <w:color w:val="auto"/>
          <w:sz w:val="22"/>
          <w:szCs w:val="22"/>
        </w:rPr>
      </w:pPr>
      <w:r w:rsidRPr="005711A6">
        <w:rPr>
          <w:i w:val="0"/>
          <w:iCs w:val="0"/>
          <w:color w:val="auto"/>
          <w:sz w:val="22"/>
          <w:szCs w:val="22"/>
        </w:rPr>
        <w:t>Schedule Table provides a comprehensive and organized overview of critical events, tasks, and activities for creating the Barangay South Signal Village Web App. This section presents a schedule table specifically designed for the team involved in the project's Planning, Analysis, Design, and Development Phase. It is an essential tool to keep track of important dates and deadlines, ensuring that the project stays on schedule and that all milestones are met.</w:t>
      </w:r>
    </w:p>
    <w:p w:rsidRPr="007723BF" w:rsidR="001879B6" w:rsidP="001879B6" w:rsidRDefault="007723BF" w14:paraId="757793DB" w14:textId="11797229">
      <w:pPr>
        <w:pStyle w:val="Caption"/>
        <w:keepNext/>
        <w:jc w:val="center"/>
        <w:rPr>
          <w:i w:val="0"/>
          <w:color w:val="000000" w:themeColor="text1"/>
          <w:sz w:val="24"/>
          <w:szCs w:val="24"/>
        </w:rPr>
      </w:pPr>
      <w:bookmarkStart w:name="_Toc127138745" w:id="345"/>
      <w:bookmarkStart w:name="_Toc150781791" w:id="346"/>
      <w:bookmarkStart w:name="_Toc150946823" w:id="347"/>
      <w:bookmarkStart w:name="_Toc150947169" w:id="348"/>
      <w:r w:rsidRPr="007723BF">
        <w:rPr>
          <w:i w:val="0"/>
          <w:iCs w:val="0"/>
          <w:color w:val="000000" w:themeColor="text1"/>
          <w:sz w:val="24"/>
          <w:szCs w:val="24"/>
        </w:rPr>
        <w:t xml:space="preserve">TABLE </w:t>
      </w:r>
      <w:r w:rsidRPr="007723BF" w:rsidR="00534A7B">
        <w:rPr>
          <w:i w:val="0"/>
          <w:iCs w:val="0"/>
          <w:color w:val="000000" w:themeColor="text1"/>
          <w:sz w:val="24"/>
          <w:szCs w:val="24"/>
        </w:rPr>
        <w:fldChar w:fldCharType="begin"/>
      </w:r>
      <w:r w:rsidRPr="007723BF" w:rsidR="00534A7B">
        <w:rPr>
          <w:i w:val="0"/>
          <w:iCs w:val="0"/>
          <w:color w:val="000000" w:themeColor="text1"/>
          <w:sz w:val="24"/>
          <w:szCs w:val="24"/>
        </w:rPr>
        <w:instrText xml:space="preserve"> SEQ TABLE \* ARABIC </w:instrText>
      </w:r>
      <w:r w:rsidRPr="007723BF" w:rsidR="00534A7B">
        <w:rPr>
          <w:i w:val="0"/>
          <w:iCs w:val="0"/>
          <w:color w:val="000000" w:themeColor="text1"/>
          <w:sz w:val="24"/>
          <w:szCs w:val="24"/>
        </w:rPr>
        <w:fldChar w:fldCharType="separate"/>
      </w:r>
      <w:r w:rsidRPr="007723BF">
        <w:rPr>
          <w:i w:val="0"/>
          <w:iCs w:val="0"/>
          <w:noProof/>
          <w:color w:val="000000" w:themeColor="text1"/>
          <w:sz w:val="24"/>
          <w:szCs w:val="24"/>
        </w:rPr>
        <w:t>38</w:t>
      </w:r>
      <w:r w:rsidRPr="007723BF" w:rsidR="00534A7B">
        <w:rPr>
          <w:i w:val="0"/>
          <w:iCs w:val="0"/>
          <w:color w:val="000000" w:themeColor="text1"/>
          <w:sz w:val="24"/>
          <w:szCs w:val="24"/>
        </w:rPr>
        <w:fldChar w:fldCharType="end"/>
      </w:r>
      <w:r w:rsidRPr="007723BF">
        <w:rPr>
          <w:i w:val="0"/>
          <w:iCs w:val="0"/>
          <w:color w:val="000000" w:themeColor="text1"/>
          <w:sz w:val="24"/>
          <w:szCs w:val="24"/>
        </w:rPr>
        <w:t xml:space="preserve"> </w:t>
      </w:r>
      <w:bookmarkEnd w:id="345"/>
      <w:bookmarkEnd w:id="346"/>
      <w:r w:rsidRPr="007723BF">
        <w:rPr>
          <w:i w:val="0"/>
          <w:iCs w:val="0"/>
          <w:color w:val="000000" w:themeColor="text1"/>
          <w:sz w:val="24"/>
          <w:szCs w:val="24"/>
        </w:rPr>
        <w:br/>
      </w:r>
      <w:r w:rsidRPr="007723BF">
        <w:rPr>
          <w:i w:val="0"/>
          <w:iCs w:val="0"/>
          <w:color w:val="000000" w:themeColor="text1"/>
          <w:sz w:val="24"/>
          <w:szCs w:val="24"/>
        </w:rPr>
        <w:t>SCHEDULE TABLE</w:t>
      </w:r>
      <w:commentRangeStart w:id="349"/>
      <w:commentRangeEnd w:id="349"/>
      <w:r w:rsidRPr="007723BF">
        <w:rPr>
          <w:rStyle w:val="CommentReference"/>
          <w:i w:val="0"/>
          <w:iCs w:val="0"/>
          <w:color w:val="000000" w:themeColor="text1"/>
          <w:sz w:val="24"/>
          <w:szCs w:val="24"/>
        </w:rPr>
        <w:commentReference w:id="349"/>
      </w:r>
      <w:bookmarkEnd w:id="347"/>
      <w:bookmarkEnd w:id="348"/>
    </w:p>
    <w:p w:rsidR="001879B6" w:rsidP="001879B6" w:rsidRDefault="001879B6" w14:paraId="077020CA" w14:textId="77777777">
      <w:pPr>
        <w:jc w:val="center"/>
      </w:pPr>
      <w:r>
        <w:rPr>
          <w:noProof/>
        </w:rPr>
        <w:drawing>
          <wp:inline distT="0" distB="0" distL="0" distR="0" wp14:anchorId="153DED7C" wp14:editId="03CC7934">
            <wp:extent cx="3643733" cy="2815390"/>
            <wp:effectExtent l="0" t="0" r="0" b="4445"/>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69619" cy="2835391"/>
                    </a:xfrm>
                    <a:prstGeom prst="rect">
                      <a:avLst/>
                    </a:prstGeom>
                    <a:noFill/>
                    <a:ln>
                      <a:noFill/>
                    </a:ln>
                  </pic:spPr>
                </pic:pic>
              </a:graphicData>
            </a:graphic>
          </wp:inline>
        </w:drawing>
      </w:r>
    </w:p>
    <w:p w:rsidR="001879B6" w:rsidP="001879B6" w:rsidRDefault="001879B6" w14:paraId="73A68BF8" w14:textId="77777777">
      <w:pPr>
        <w:jc w:val="center"/>
      </w:pPr>
      <w:r>
        <w:rPr>
          <w:noProof/>
        </w:rPr>
        <w:drawing>
          <wp:inline distT="0" distB="0" distL="0" distR="0" wp14:anchorId="56527A7C" wp14:editId="3531C289">
            <wp:extent cx="3643063" cy="2815200"/>
            <wp:effectExtent l="0" t="0" r="0" b="4445"/>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43063" cy="2815200"/>
                    </a:xfrm>
                    <a:prstGeom prst="rect">
                      <a:avLst/>
                    </a:prstGeom>
                    <a:noFill/>
                    <a:ln>
                      <a:noFill/>
                    </a:ln>
                  </pic:spPr>
                </pic:pic>
              </a:graphicData>
            </a:graphic>
          </wp:inline>
        </w:drawing>
      </w:r>
    </w:p>
    <w:p w:rsidR="001879B6" w:rsidP="001879B6" w:rsidRDefault="001879B6" w14:paraId="575497D6" w14:textId="77777777">
      <w:pPr>
        <w:jc w:val="center"/>
      </w:pPr>
      <w:r>
        <w:rPr>
          <w:noProof/>
        </w:rPr>
        <w:drawing>
          <wp:inline distT="0" distB="0" distL="0" distR="0" wp14:anchorId="5100D34A" wp14:editId="27B6AFB3">
            <wp:extent cx="4888884" cy="3777916"/>
            <wp:effectExtent l="0" t="0" r="6985"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94115" cy="3781958"/>
                    </a:xfrm>
                    <a:prstGeom prst="rect">
                      <a:avLst/>
                    </a:prstGeom>
                    <a:noFill/>
                    <a:ln>
                      <a:noFill/>
                    </a:ln>
                  </pic:spPr>
                </pic:pic>
              </a:graphicData>
            </a:graphic>
          </wp:inline>
        </w:drawing>
      </w:r>
      <w:r>
        <w:rPr>
          <w:noProof/>
        </w:rPr>
        <w:drawing>
          <wp:inline distT="0" distB="0" distL="0" distR="0" wp14:anchorId="267F3C7F" wp14:editId="7A409F23">
            <wp:extent cx="4886922" cy="3776400"/>
            <wp:effectExtent l="0" t="0" r="9525" b="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886922" cy="3776400"/>
                    </a:xfrm>
                    <a:prstGeom prst="rect">
                      <a:avLst/>
                    </a:prstGeom>
                    <a:noFill/>
                    <a:ln>
                      <a:noFill/>
                    </a:ln>
                  </pic:spPr>
                </pic:pic>
              </a:graphicData>
            </a:graphic>
          </wp:inline>
        </w:drawing>
      </w:r>
      <w:r>
        <w:t>B.</w:t>
      </w:r>
    </w:p>
    <w:p w:rsidR="001879B6" w:rsidP="001879B6" w:rsidRDefault="001879B6" w14:paraId="6351D890" w14:textId="77777777">
      <w:pPr>
        <w:jc w:val="center"/>
      </w:pPr>
      <w:r>
        <w:rPr>
          <w:noProof/>
        </w:rPr>
        <w:drawing>
          <wp:inline distT="0" distB="0" distL="0" distR="0" wp14:anchorId="1C25FB1A" wp14:editId="781ED1CF">
            <wp:extent cx="4886922" cy="3776400"/>
            <wp:effectExtent l="0" t="0" r="9525" b="0"/>
            <wp:docPr id="793315840" name="Picture 7933158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40" name="Picture 793315840" descr="Tabl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86922" cy="3776400"/>
                    </a:xfrm>
                    <a:prstGeom prst="rect">
                      <a:avLst/>
                    </a:prstGeom>
                    <a:noFill/>
                    <a:ln>
                      <a:noFill/>
                    </a:ln>
                  </pic:spPr>
                </pic:pic>
              </a:graphicData>
            </a:graphic>
          </wp:inline>
        </w:drawing>
      </w:r>
    </w:p>
    <w:p w:rsidR="001879B6" w:rsidP="001879B6" w:rsidRDefault="001879B6" w14:paraId="55EDF4C3" w14:textId="77777777">
      <w:pPr>
        <w:jc w:val="center"/>
      </w:pPr>
    </w:p>
    <w:p w:rsidR="001879B6" w:rsidP="001879B6" w:rsidRDefault="001879B6" w14:paraId="24D3BEA0" w14:textId="77777777">
      <w:pPr>
        <w:jc w:val="center"/>
      </w:pPr>
    </w:p>
    <w:p w:rsidR="001879B6" w:rsidP="001879B6" w:rsidRDefault="001879B6" w14:paraId="6A44B52C" w14:textId="77777777">
      <w:pPr>
        <w:jc w:val="center"/>
      </w:pPr>
    </w:p>
    <w:p w:rsidR="001879B6" w:rsidP="001879B6" w:rsidRDefault="001879B6" w14:paraId="68E749E6" w14:textId="77777777">
      <w:pPr>
        <w:jc w:val="center"/>
      </w:pPr>
    </w:p>
    <w:p w:rsidR="001879B6" w:rsidP="001879B6" w:rsidRDefault="001879B6" w14:paraId="0C0AF27F" w14:textId="77777777">
      <w:pPr>
        <w:jc w:val="center"/>
      </w:pPr>
    </w:p>
    <w:p w:rsidR="001879B6" w:rsidP="001879B6" w:rsidRDefault="001879B6" w14:paraId="1B05A1DE" w14:textId="77777777">
      <w:pPr>
        <w:jc w:val="center"/>
      </w:pPr>
    </w:p>
    <w:p w:rsidR="001879B6" w:rsidP="001879B6" w:rsidRDefault="001879B6" w14:paraId="421F902C" w14:textId="77777777">
      <w:pPr>
        <w:jc w:val="center"/>
      </w:pPr>
    </w:p>
    <w:p w:rsidR="001879B6" w:rsidP="001879B6" w:rsidRDefault="001879B6" w14:paraId="4FEACF9C" w14:textId="77777777">
      <w:pPr>
        <w:jc w:val="center"/>
      </w:pPr>
    </w:p>
    <w:p w:rsidR="001879B6" w:rsidP="001879B6" w:rsidRDefault="001879B6" w14:paraId="7E2B7586" w14:textId="77777777">
      <w:pPr>
        <w:jc w:val="center"/>
      </w:pPr>
    </w:p>
    <w:p w:rsidR="001879B6" w:rsidP="001879B6" w:rsidRDefault="001879B6" w14:paraId="64489E6C" w14:textId="77777777">
      <w:pPr>
        <w:jc w:val="center"/>
      </w:pPr>
    </w:p>
    <w:p w:rsidR="001879B6" w:rsidP="001879B6" w:rsidRDefault="001879B6" w14:paraId="50F2821B" w14:textId="77777777">
      <w:pPr>
        <w:jc w:val="center"/>
      </w:pPr>
    </w:p>
    <w:p w:rsidR="001879B6" w:rsidP="001879B6" w:rsidRDefault="001879B6" w14:paraId="02761CBB" w14:textId="77777777">
      <w:pPr>
        <w:jc w:val="center"/>
      </w:pPr>
    </w:p>
    <w:p w:rsidR="001879B6" w:rsidP="001879B6" w:rsidRDefault="001879B6" w14:paraId="0838DA06" w14:textId="77777777">
      <w:pPr>
        <w:jc w:val="center"/>
      </w:pPr>
    </w:p>
    <w:p w:rsidR="001879B6" w:rsidP="001879B6" w:rsidRDefault="001879B6" w14:paraId="0810D27B" w14:textId="77777777">
      <w:pPr>
        <w:jc w:val="center"/>
      </w:pPr>
    </w:p>
    <w:p w:rsidR="001879B6" w:rsidP="001879B6" w:rsidRDefault="001879B6" w14:paraId="086768EF" w14:textId="77777777">
      <w:pPr>
        <w:jc w:val="center"/>
      </w:pPr>
    </w:p>
    <w:p w:rsidR="001879B6" w:rsidP="001879B6" w:rsidRDefault="001879B6" w14:paraId="02313C26" w14:textId="77777777">
      <w:pPr>
        <w:jc w:val="center"/>
      </w:pPr>
    </w:p>
    <w:p w:rsidR="001879B6" w:rsidP="001879B6" w:rsidRDefault="001879B6" w14:paraId="35DD2788" w14:textId="77777777">
      <w:pPr>
        <w:pStyle w:val="ListParagraph"/>
        <w:numPr>
          <w:ilvl w:val="1"/>
          <w:numId w:val="46"/>
        </w:numPr>
      </w:pPr>
      <w:r>
        <w:t>SPRINT BACKLOG - SOFTDEV</w:t>
      </w:r>
    </w:p>
    <w:p w:rsidR="001879B6" w:rsidP="001879B6" w:rsidRDefault="001879B6" w14:paraId="00425DAA" w14:textId="77777777">
      <w:pPr>
        <w:rPr>
          <w:b/>
          <w:bCs/>
        </w:rPr>
      </w:pPr>
    </w:p>
    <w:p w:rsidRPr="002F2609" w:rsidR="001879B6" w:rsidP="001879B6" w:rsidRDefault="001879B6" w14:paraId="0D0FEA66" w14:textId="77777777">
      <w:pPr>
        <w:rPr>
          <w:b w:val="1"/>
          <w:bCs w:val="1"/>
        </w:rPr>
        <w:sectPr w:rsidRPr="002F2609" w:rsidR="001879B6">
          <w:footerReference w:type="default" r:id="rId98"/>
          <w:pgSz w:w="12240" w:h="15840" w:orient="portrait"/>
          <w:pgMar w:top="1440" w:right="1440" w:bottom="1440" w:left="1440" w:header="708" w:footer="708" w:gutter="0"/>
          <w:cols w:space="708"/>
          <w:docGrid w:linePitch="360"/>
        </w:sectPr>
      </w:pPr>
      <w:r w:rsidRPr="00514014">
        <w:rPr>
          <w:noProof/>
        </w:rPr>
        <w:drawing>
          <wp:inline distT="0" distB="0" distL="0" distR="0" wp14:anchorId="5163E956" wp14:editId="00FB5AE4">
            <wp:extent cx="5943600" cy="5265420"/>
            <wp:effectExtent l="0" t="0" r="0" b="0"/>
            <wp:docPr id="1780348320" name="Picture 178034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265420"/>
                    </a:xfrm>
                    <a:prstGeom prst="rect">
                      <a:avLst/>
                    </a:prstGeom>
                    <a:noFill/>
                    <a:ln>
                      <a:noFill/>
                    </a:ln>
                  </pic:spPr>
                </pic:pic>
              </a:graphicData>
            </a:graphic>
          </wp:inline>
        </w:drawing>
      </w:r>
    </w:p>
    <w:p w:rsidR="001879B6" w:rsidP="001879B6" w:rsidRDefault="001879B6" w14:paraId="36A001E8" w14:textId="77777777">
      <w:pPr>
        <w:pStyle w:val="Heading2"/>
        <w:numPr>
          <w:ilvl w:val="0"/>
          <w:numId w:val="0"/>
        </w:numPr>
      </w:pPr>
      <w:bookmarkStart w:name="_Toc150947821" w:id="350"/>
      <w:r>
        <w:t>Appendix C: Product Roadmap</w:t>
      </w:r>
      <w:bookmarkEnd w:id="350"/>
    </w:p>
    <w:p w:rsidRPr="007723BF" w:rsidR="001879B6" w:rsidP="001879B6" w:rsidRDefault="001879B6" w14:paraId="3375E1A3" w14:textId="77777777">
      <w:pPr>
        <w:rPr>
          <w:color w:val="000000" w:themeColor="text1"/>
          <w:sz w:val="24"/>
          <w:szCs w:val="24"/>
        </w:rPr>
      </w:pPr>
      <w:r>
        <w:t xml:space="preserve">  </w:t>
      </w:r>
    </w:p>
    <w:p w:rsidRPr="007723BF" w:rsidR="001879B6" w:rsidP="001879B6" w:rsidRDefault="007723BF" w14:paraId="4C5DF5E4" w14:textId="1B4EE8B3">
      <w:pPr>
        <w:pStyle w:val="Caption"/>
        <w:keepNext/>
        <w:jc w:val="center"/>
        <w:rPr>
          <w:i w:val="0"/>
          <w:color w:val="000000" w:themeColor="text1"/>
          <w:sz w:val="24"/>
          <w:szCs w:val="24"/>
        </w:rPr>
      </w:pPr>
      <w:bookmarkStart w:name="_Toc150781792" w:id="351"/>
      <w:bookmarkStart w:name="_Toc150946824" w:id="352"/>
      <w:bookmarkStart w:name="_Toc150947170" w:id="353"/>
      <w:r w:rsidRPr="007723BF">
        <w:rPr>
          <w:i w:val="0"/>
          <w:iCs w:val="0"/>
          <w:color w:val="000000" w:themeColor="text1"/>
          <w:sz w:val="24"/>
          <w:szCs w:val="24"/>
        </w:rPr>
        <w:t xml:space="preserve">TABLE </w:t>
      </w:r>
      <w:r w:rsidRPr="007723BF" w:rsidR="00534A7B">
        <w:rPr>
          <w:i w:val="0"/>
          <w:iCs w:val="0"/>
          <w:color w:val="000000" w:themeColor="text1"/>
          <w:sz w:val="24"/>
          <w:szCs w:val="24"/>
        </w:rPr>
        <w:fldChar w:fldCharType="begin"/>
      </w:r>
      <w:r w:rsidRPr="007723BF" w:rsidR="00534A7B">
        <w:rPr>
          <w:i w:val="0"/>
          <w:iCs w:val="0"/>
          <w:color w:val="000000" w:themeColor="text1"/>
          <w:sz w:val="24"/>
          <w:szCs w:val="24"/>
        </w:rPr>
        <w:instrText xml:space="preserve"> SEQ TABLE \* ARABIC </w:instrText>
      </w:r>
      <w:r w:rsidRPr="007723BF" w:rsidR="00534A7B">
        <w:rPr>
          <w:i w:val="0"/>
          <w:iCs w:val="0"/>
          <w:color w:val="000000" w:themeColor="text1"/>
          <w:sz w:val="24"/>
          <w:szCs w:val="24"/>
        </w:rPr>
        <w:fldChar w:fldCharType="separate"/>
      </w:r>
      <w:r w:rsidRPr="007723BF">
        <w:rPr>
          <w:i w:val="0"/>
          <w:iCs w:val="0"/>
          <w:noProof/>
          <w:color w:val="000000" w:themeColor="text1"/>
          <w:sz w:val="24"/>
          <w:szCs w:val="24"/>
        </w:rPr>
        <w:t>39</w:t>
      </w:r>
      <w:r w:rsidRPr="007723BF" w:rsidR="00534A7B">
        <w:rPr>
          <w:i w:val="0"/>
          <w:iCs w:val="0"/>
          <w:color w:val="000000" w:themeColor="text1"/>
          <w:sz w:val="24"/>
          <w:szCs w:val="24"/>
        </w:rPr>
        <w:fldChar w:fldCharType="end"/>
      </w:r>
      <w:r w:rsidRPr="007723BF">
        <w:rPr>
          <w:i w:val="0"/>
          <w:iCs w:val="0"/>
          <w:color w:val="000000" w:themeColor="text1"/>
          <w:sz w:val="24"/>
          <w:szCs w:val="24"/>
        </w:rPr>
        <w:t xml:space="preserve"> </w:t>
      </w:r>
      <w:bookmarkEnd w:id="351"/>
      <w:r w:rsidRPr="007723BF">
        <w:rPr>
          <w:i w:val="0"/>
          <w:iCs w:val="0"/>
          <w:color w:val="000000" w:themeColor="text1"/>
          <w:sz w:val="24"/>
          <w:szCs w:val="24"/>
        </w:rPr>
        <w:br/>
      </w:r>
      <w:r w:rsidRPr="007723BF">
        <w:rPr>
          <w:i w:val="0"/>
          <w:iCs w:val="0"/>
          <w:color w:val="000000" w:themeColor="text1"/>
          <w:sz w:val="24"/>
          <w:szCs w:val="24"/>
        </w:rPr>
        <w:t>PRODUCT ROADMAP</w:t>
      </w:r>
      <w:commentRangeStart w:id="354"/>
      <w:commentRangeEnd w:id="354"/>
      <w:r w:rsidRPr="007723BF">
        <w:rPr>
          <w:rStyle w:val="CommentReference"/>
          <w:i w:val="0"/>
          <w:iCs w:val="0"/>
          <w:color w:val="000000" w:themeColor="text1"/>
          <w:sz w:val="24"/>
          <w:szCs w:val="24"/>
        </w:rPr>
        <w:commentReference w:id="354"/>
      </w:r>
      <w:bookmarkEnd w:id="352"/>
      <w:bookmarkEnd w:id="353"/>
    </w:p>
    <w:tbl>
      <w:tblPr>
        <w:tblStyle w:val="TableGrid"/>
        <w:tblW w:w="11057" w:type="dxa"/>
        <w:tblInd w:w="-582" w:type="dxa"/>
        <w:tblLayout w:type="fixed"/>
        <w:tblLook w:val="04A0" w:firstRow="1" w:lastRow="0" w:firstColumn="1" w:lastColumn="0" w:noHBand="0" w:noVBand="1"/>
      </w:tblPr>
      <w:tblGrid>
        <w:gridCol w:w="2552"/>
        <w:gridCol w:w="2977"/>
        <w:gridCol w:w="2551"/>
        <w:gridCol w:w="2977"/>
      </w:tblGrid>
      <w:tr w:rsidR="001879B6" w14:paraId="66794828" w14:textId="77777777">
        <w:tc>
          <w:tcPr>
            <w:tcW w:w="2552" w:type="dxa"/>
            <w:tcBorders>
              <w:top w:val="single" w:color="auto" w:sz="12" w:space="0"/>
              <w:left w:val="single" w:color="auto" w:sz="12" w:space="0"/>
              <w:bottom w:val="single" w:color="auto" w:sz="12" w:space="0"/>
              <w:right w:val="single" w:color="auto" w:sz="12" w:space="0"/>
            </w:tcBorders>
            <w:shd w:val="clear" w:color="auto" w:fill="F4B083" w:themeFill="accent2" w:themeFillTint="99"/>
          </w:tcPr>
          <w:p w:rsidR="001879B6" w:rsidP="000F3FCA" w:rsidRDefault="001879B6" w14:paraId="4BAF1733" w14:textId="77777777">
            <w:pPr>
              <w:jc w:val="center"/>
              <w:rPr>
                <w:b/>
                <w:bCs/>
                <w:sz w:val="36"/>
                <w:szCs w:val="36"/>
              </w:rPr>
            </w:pPr>
          </w:p>
          <w:p w:rsidR="001879B6" w:rsidP="000F3FCA" w:rsidRDefault="001879B6" w14:paraId="1719E489" w14:textId="77777777">
            <w:pPr>
              <w:jc w:val="center"/>
              <w:rPr>
                <w:b/>
                <w:bCs/>
                <w:sz w:val="36"/>
                <w:szCs w:val="36"/>
              </w:rPr>
            </w:pPr>
            <w:r w:rsidRPr="003E5488">
              <w:rPr>
                <w:b/>
                <w:bCs/>
                <w:sz w:val="36"/>
                <w:szCs w:val="36"/>
              </w:rPr>
              <w:t>MNTSDEV</w:t>
            </w:r>
          </w:p>
          <w:p w:rsidRPr="003E5488" w:rsidR="001879B6" w:rsidP="000F3FCA" w:rsidRDefault="001879B6" w14:paraId="5761098D" w14:textId="77777777">
            <w:pPr>
              <w:jc w:val="center"/>
              <w:rPr>
                <w:b/>
                <w:bCs/>
                <w:sz w:val="36"/>
                <w:szCs w:val="36"/>
              </w:rPr>
            </w:pPr>
          </w:p>
        </w:tc>
        <w:tc>
          <w:tcPr>
            <w:tcW w:w="2977" w:type="dxa"/>
            <w:tcBorders>
              <w:top w:val="single" w:color="auto" w:sz="12" w:space="0"/>
              <w:left w:val="single" w:color="auto" w:sz="12" w:space="0"/>
              <w:bottom w:val="single" w:color="auto" w:sz="12" w:space="0"/>
              <w:right w:val="single" w:color="auto" w:sz="12" w:space="0"/>
            </w:tcBorders>
            <w:shd w:val="clear" w:color="auto" w:fill="FFD966" w:themeFill="accent4" w:themeFillTint="99"/>
          </w:tcPr>
          <w:p w:rsidR="001879B6" w:rsidP="000F3FCA" w:rsidRDefault="001879B6" w14:paraId="40B83F63" w14:textId="77777777">
            <w:pPr>
              <w:jc w:val="center"/>
              <w:rPr>
                <w:b/>
                <w:bCs/>
                <w:sz w:val="36"/>
                <w:szCs w:val="36"/>
              </w:rPr>
            </w:pPr>
          </w:p>
          <w:p w:rsidRPr="003E5488" w:rsidR="001879B6" w:rsidP="000F3FCA" w:rsidRDefault="001879B6" w14:paraId="776498A5" w14:textId="77777777">
            <w:pPr>
              <w:jc w:val="center"/>
              <w:rPr>
                <w:b/>
                <w:bCs/>
                <w:sz w:val="36"/>
                <w:szCs w:val="36"/>
              </w:rPr>
            </w:pPr>
            <w:r w:rsidRPr="003E5488">
              <w:rPr>
                <w:b/>
                <w:bCs/>
                <w:sz w:val="36"/>
                <w:szCs w:val="36"/>
              </w:rPr>
              <w:t>MSYADD</w:t>
            </w:r>
          </w:p>
        </w:tc>
        <w:tc>
          <w:tcPr>
            <w:tcW w:w="2551" w:type="dxa"/>
            <w:tcBorders>
              <w:top w:val="single" w:color="auto" w:sz="12" w:space="0"/>
              <w:left w:val="single" w:color="auto" w:sz="12" w:space="0"/>
              <w:bottom w:val="single" w:color="auto" w:sz="12" w:space="0"/>
              <w:right w:val="single" w:color="auto" w:sz="12" w:space="0"/>
            </w:tcBorders>
            <w:shd w:val="clear" w:color="auto" w:fill="A8D08D" w:themeFill="accent6" w:themeFillTint="99"/>
          </w:tcPr>
          <w:p w:rsidR="001879B6" w:rsidP="000F3FCA" w:rsidRDefault="001879B6" w14:paraId="6940F06B" w14:textId="77777777">
            <w:pPr>
              <w:jc w:val="center"/>
              <w:rPr>
                <w:b/>
                <w:bCs/>
                <w:sz w:val="36"/>
                <w:szCs w:val="36"/>
              </w:rPr>
            </w:pPr>
          </w:p>
          <w:p w:rsidRPr="003E5488" w:rsidR="001879B6" w:rsidP="000F3FCA" w:rsidRDefault="001879B6" w14:paraId="7B542A16" w14:textId="77777777">
            <w:pPr>
              <w:jc w:val="center"/>
              <w:rPr>
                <w:b/>
                <w:bCs/>
                <w:sz w:val="36"/>
                <w:szCs w:val="36"/>
              </w:rPr>
            </w:pPr>
            <w:r w:rsidRPr="003E5488">
              <w:rPr>
                <w:b/>
                <w:bCs/>
                <w:sz w:val="36"/>
                <w:szCs w:val="36"/>
              </w:rPr>
              <w:t>MCSPROJ</w:t>
            </w:r>
          </w:p>
        </w:tc>
        <w:tc>
          <w:tcPr>
            <w:tcW w:w="2977" w:type="dxa"/>
            <w:tcBorders>
              <w:top w:val="single" w:color="auto" w:sz="12" w:space="0"/>
              <w:left w:val="single" w:color="auto" w:sz="12" w:space="0"/>
              <w:bottom w:val="single" w:color="auto" w:sz="12" w:space="0"/>
              <w:right w:val="single" w:color="auto" w:sz="12" w:space="0"/>
            </w:tcBorders>
            <w:shd w:val="clear" w:color="auto" w:fill="8EAADB" w:themeFill="accent1" w:themeFillTint="99"/>
          </w:tcPr>
          <w:p w:rsidR="001879B6" w:rsidP="000F3FCA" w:rsidRDefault="001879B6" w14:paraId="66DF7970" w14:textId="77777777">
            <w:pPr>
              <w:jc w:val="center"/>
              <w:rPr>
                <w:b/>
                <w:bCs/>
                <w:sz w:val="36"/>
                <w:szCs w:val="36"/>
              </w:rPr>
            </w:pPr>
          </w:p>
          <w:p w:rsidRPr="003E5488" w:rsidR="001879B6" w:rsidP="000F3FCA" w:rsidRDefault="001879B6" w14:paraId="2642A9D0" w14:textId="77777777">
            <w:pPr>
              <w:jc w:val="center"/>
              <w:rPr>
                <w:b/>
                <w:bCs/>
                <w:sz w:val="36"/>
                <w:szCs w:val="36"/>
              </w:rPr>
            </w:pPr>
            <w:r w:rsidRPr="003E5488">
              <w:rPr>
                <w:b/>
                <w:bCs/>
                <w:sz w:val="36"/>
                <w:szCs w:val="36"/>
              </w:rPr>
              <w:t>SOFTDEV</w:t>
            </w:r>
          </w:p>
        </w:tc>
      </w:tr>
      <w:tr w:rsidR="001879B6" w14:paraId="0943EB66" w14:textId="77777777">
        <w:tc>
          <w:tcPr>
            <w:tcW w:w="2552" w:type="dxa"/>
            <w:tcBorders>
              <w:top w:val="single" w:color="auto" w:sz="12" w:space="0"/>
              <w:left w:val="single" w:color="auto" w:sz="12" w:space="0"/>
              <w:bottom w:val="single" w:color="auto" w:sz="12" w:space="0"/>
              <w:right w:val="single" w:color="auto" w:sz="12" w:space="0"/>
            </w:tcBorders>
            <w:shd w:val="clear" w:color="auto" w:fill="FBE4D5" w:themeFill="accent2" w:themeFillTint="33"/>
          </w:tcPr>
          <w:p w:rsidR="001879B6" w:rsidP="000F3FCA" w:rsidRDefault="001879B6" w14:paraId="55D21E31" w14:textId="77777777">
            <w:pPr>
              <w:textAlignment w:val="baseline"/>
              <w:rPr>
                <w:rFonts w:eastAsia="Times New Roman" w:cs="Arial"/>
                <w:b/>
                <w:bCs/>
                <w:sz w:val="24"/>
                <w:szCs w:val="24"/>
                <w:lang w:val="en-US" w:eastAsia="en-PH"/>
              </w:rPr>
            </w:pPr>
          </w:p>
          <w:p w:rsidR="001879B6" w:rsidP="000F3FCA" w:rsidRDefault="001879B6" w14:paraId="78DD1AB5" w14:textId="77777777">
            <w:pPr>
              <w:textAlignment w:val="baseline"/>
              <w:rPr>
                <w:rFonts w:eastAsia="Times New Roman" w:cs="Arial"/>
                <w:sz w:val="24"/>
                <w:szCs w:val="24"/>
                <w:lang w:eastAsia="en-PH"/>
              </w:rPr>
            </w:pPr>
            <w:r w:rsidRPr="008E457B">
              <w:rPr>
                <w:rFonts w:eastAsia="Times New Roman" w:cs="Arial"/>
                <w:b/>
                <w:bCs/>
                <w:sz w:val="24"/>
                <w:szCs w:val="24"/>
                <w:lang w:val="en-US" w:eastAsia="en-PH"/>
              </w:rPr>
              <w:t>Pitch Presentation</w:t>
            </w:r>
            <w:r w:rsidRPr="008E457B">
              <w:rPr>
                <w:rFonts w:eastAsia="Times New Roman" w:cs="Arial"/>
                <w:sz w:val="24"/>
                <w:szCs w:val="24"/>
                <w:lang w:eastAsia="en-PH"/>
              </w:rPr>
              <w:t> </w:t>
            </w:r>
          </w:p>
          <w:p w:rsidRPr="008E457B" w:rsidR="001879B6" w:rsidP="000F3FCA" w:rsidRDefault="001879B6" w14:paraId="55569AF2" w14:textId="77777777">
            <w:pPr>
              <w:textAlignment w:val="baseline"/>
              <w:rPr>
                <w:rFonts w:eastAsia="Times New Roman" w:cs="Arial"/>
                <w:lang w:eastAsia="en-PH"/>
              </w:rPr>
            </w:pPr>
          </w:p>
          <w:p w:rsidRPr="00962923" w:rsidR="001879B6" w:rsidP="001879B6" w:rsidRDefault="001879B6" w14:paraId="7683263B" w14:textId="77777777">
            <w:pPr>
              <w:pStyle w:val="ListParagraph"/>
              <w:numPr>
                <w:ilvl w:val="0"/>
                <w:numId w:val="20"/>
              </w:numPr>
              <w:textAlignment w:val="baseline"/>
              <w:rPr>
                <w:rFonts w:eastAsia="Times New Roman" w:cs="Arial"/>
                <w:lang w:eastAsia="en-PH"/>
              </w:rPr>
            </w:pPr>
            <w:r w:rsidRPr="00962923">
              <w:rPr>
                <w:rFonts w:eastAsia="Times New Roman" w:cs="Arial"/>
                <w:lang w:val="en-US" w:eastAsia="en-PH"/>
              </w:rPr>
              <w:t>Research Paper/ Documentation</w:t>
            </w:r>
            <w:r w:rsidRPr="00962923">
              <w:rPr>
                <w:rFonts w:eastAsia="Times New Roman" w:cs="Arial"/>
                <w:lang w:eastAsia="en-PH"/>
              </w:rPr>
              <w:t> </w:t>
            </w:r>
          </w:p>
          <w:p w:rsidRPr="00962923" w:rsidR="001879B6" w:rsidP="001879B6" w:rsidRDefault="001879B6" w14:paraId="205E89FD" w14:textId="77777777">
            <w:pPr>
              <w:pStyle w:val="ListParagraph"/>
              <w:numPr>
                <w:ilvl w:val="0"/>
                <w:numId w:val="20"/>
              </w:numPr>
              <w:textAlignment w:val="baseline"/>
              <w:rPr>
                <w:rFonts w:eastAsia="Times New Roman" w:cs="Arial"/>
                <w:lang w:eastAsia="en-PH"/>
              </w:rPr>
            </w:pPr>
            <w:r w:rsidRPr="00962923">
              <w:rPr>
                <w:rFonts w:eastAsia="Times New Roman" w:cs="Arial"/>
                <w:lang w:eastAsia="en-PH"/>
              </w:rPr>
              <w:t>Pitch video/ Product Teaser </w:t>
            </w:r>
          </w:p>
          <w:p w:rsidRPr="008E457B" w:rsidR="001879B6" w:rsidP="000F3FCA" w:rsidRDefault="001879B6" w14:paraId="65E07FC1" w14:textId="77777777">
            <w:pPr>
              <w:ind w:left="720"/>
              <w:textAlignment w:val="baseline"/>
              <w:rPr>
                <w:rFonts w:eastAsia="Times New Roman" w:cs="Arial"/>
                <w:lang w:eastAsia="en-PH"/>
              </w:rPr>
            </w:pPr>
            <w:r w:rsidRPr="008E457B">
              <w:rPr>
                <w:rFonts w:eastAsia="Times New Roman" w:cs="Arial"/>
                <w:lang w:eastAsia="en-PH"/>
              </w:rPr>
              <w:t> </w:t>
            </w:r>
          </w:p>
          <w:p w:rsidR="001879B6" w:rsidP="000F3FCA" w:rsidRDefault="001879B6" w14:paraId="70920EF0" w14:textId="77777777">
            <w:pPr>
              <w:textAlignment w:val="baseline"/>
              <w:rPr>
                <w:rFonts w:eastAsia="Times New Roman" w:cs="Arial"/>
                <w:sz w:val="24"/>
                <w:szCs w:val="24"/>
                <w:lang w:eastAsia="en-PH"/>
              </w:rPr>
            </w:pPr>
            <w:r w:rsidRPr="77F96282">
              <w:rPr>
                <w:rFonts w:eastAsia="Times New Roman" w:cs="Arial"/>
                <w:b/>
                <w:bCs/>
                <w:lang w:val="en-US" w:eastAsia="en-PH"/>
              </w:rPr>
              <w:t xml:space="preserve"> </w:t>
            </w:r>
            <w:r w:rsidRPr="77F96282">
              <w:rPr>
                <w:rFonts w:eastAsia="Times New Roman" w:cs="Arial"/>
                <w:b/>
                <w:bCs/>
                <w:sz w:val="24"/>
                <w:szCs w:val="24"/>
                <w:lang w:val="en-US" w:eastAsia="en-PH"/>
              </w:rPr>
              <w:t>UI / UX Design</w:t>
            </w:r>
          </w:p>
          <w:p w:rsidRPr="008E457B" w:rsidR="001879B6" w:rsidP="000F3FCA" w:rsidRDefault="001879B6" w14:paraId="2E5408BF" w14:textId="77777777">
            <w:pPr>
              <w:textAlignment w:val="baseline"/>
              <w:rPr>
                <w:rFonts w:eastAsia="Times New Roman" w:cs="Arial"/>
                <w:lang w:eastAsia="en-PH"/>
              </w:rPr>
            </w:pPr>
          </w:p>
          <w:p w:rsidR="001879B6" w:rsidP="000F3FCA" w:rsidRDefault="001879B6" w14:paraId="68E04F17" w14:textId="77777777">
            <w:pPr>
              <w:rPr>
                <w:b/>
                <w:bCs/>
              </w:rPr>
            </w:pPr>
            <w:r w:rsidRPr="00962923">
              <w:rPr>
                <w:rFonts w:eastAsia="Times New Roman" w:cs="Arial"/>
                <w:lang w:eastAsia="en-PH"/>
              </w:rPr>
              <w:t>Barangay South Signal Village Webapp </w:t>
            </w:r>
          </w:p>
        </w:tc>
        <w:tc>
          <w:tcPr>
            <w:tcW w:w="2977" w:type="dxa"/>
            <w:tcBorders>
              <w:top w:val="single" w:color="auto" w:sz="12" w:space="0"/>
              <w:left w:val="single" w:color="auto" w:sz="12" w:space="0"/>
              <w:bottom w:val="single" w:color="auto" w:sz="12" w:space="0"/>
              <w:right w:val="single" w:color="auto" w:sz="12" w:space="0"/>
            </w:tcBorders>
            <w:shd w:val="clear" w:color="auto" w:fill="FFE599" w:themeFill="accent4" w:themeFillTint="66"/>
          </w:tcPr>
          <w:p w:rsidRPr="008E457B" w:rsidR="001879B6" w:rsidP="000F3FCA" w:rsidRDefault="001879B6" w14:paraId="00471F0B" w14:textId="77777777">
            <w:pPr>
              <w:textAlignment w:val="baseline"/>
              <w:rPr>
                <w:rFonts w:eastAsia="Times New Roman" w:cs="Arial"/>
                <w:lang w:eastAsia="en-PH"/>
              </w:rPr>
            </w:pPr>
            <w:r w:rsidRPr="008E457B">
              <w:rPr>
                <w:rFonts w:eastAsia="Times New Roman" w:cs="Arial"/>
                <w:lang w:eastAsia="en-PH"/>
              </w:rPr>
              <w:t> </w:t>
            </w:r>
          </w:p>
          <w:p w:rsidRPr="00854CA0" w:rsidR="001879B6" w:rsidP="000F3FCA" w:rsidRDefault="001879B6" w14:paraId="437E9BDF" w14:textId="77777777">
            <w:pPr>
              <w:textAlignment w:val="baseline"/>
              <w:rPr>
                <w:rFonts w:eastAsia="Times New Roman" w:cs="Arial"/>
                <w:lang w:eastAsia="en-PH"/>
              </w:rPr>
            </w:pPr>
            <w:r w:rsidRPr="194C34CD">
              <w:rPr>
                <w:rFonts w:eastAsia="Times New Roman" w:cs="Arial"/>
                <w:b/>
                <w:bCs/>
                <w:lang w:val="en-US" w:eastAsia="en-PH"/>
              </w:rPr>
              <w:t xml:space="preserve"> </w:t>
            </w:r>
            <w:r w:rsidRPr="008E457B">
              <w:rPr>
                <w:rFonts w:eastAsia="Times New Roman" w:cs="Arial"/>
                <w:lang w:eastAsia="en-PH"/>
              </w:rPr>
              <w:t> </w:t>
            </w:r>
            <w:r w:rsidRPr="008E457B">
              <w:rPr>
                <w:rFonts w:eastAsia="Times New Roman" w:cs="Arial"/>
                <w:b/>
                <w:bCs/>
                <w:sz w:val="24"/>
                <w:szCs w:val="24"/>
                <w:lang w:val="en-US" w:eastAsia="en-PH"/>
              </w:rPr>
              <w:t>Pitch Presentation</w:t>
            </w:r>
            <w:r w:rsidRPr="008E457B">
              <w:rPr>
                <w:rFonts w:eastAsia="Times New Roman" w:cs="Arial"/>
                <w:sz w:val="24"/>
                <w:szCs w:val="24"/>
                <w:lang w:eastAsia="en-PH"/>
              </w:rPr>
              <w:t> </w:t>
            </w:r>
          </w:p>
          <w:p w:rsidRPr="008E457B" w:rsidR="001879B6" w:rsidP="000F3FCA" w:rsidRDefault="001879B6" w14:paraId="6B2EA0AA" w14:textId="77777777">
            <w:pPr>
              <w:textAlignment w:val="baseline"/>
              <w:rPr>
                <w:rFonts w:eastAsia="Times New Roman" w:cs="Arial"/>
                <w:lang w:eastAsia="en-PH"/>
              </w:rPr>
            </w:pPr>
          </w:p>
          <w:p w:rsidRPr="00962923" w:rsidR="001879B6" w:rsidP="001879B6" w:rsidRDefault="001879B6" w14:paraId="76D67C23" w14:textId="77777777">
            <w:pPr>
              <w:pStyle w:val="ListParagraph"/>
              <w:numPr>
                <w:ilvl w:val="0"/>
                <w:numId w:val="20"/>
              </w:numPr>
              <w:textAlignment w:val="baseline"/>
              <w:rPr>
                <w:rFonts w:eastAsia="Times New Roman" w:cs="Arial"/>
                <w:lang w:eastAsia="en-PH"/>
              </w:rPr>
            </w:pPr>
            <w:r w:rsidRPr="00962923">
              <w:rPr>
                <w:rFonts w:eastAsia="Times New Roman" w:cs="Arial"/>
                <w:lang w:val="en-US" w:eastAsia="en-PH"/>
              </w:rPr>
              <w:t>Documentation</w:t>
            </w:r>
            <w:r w:rsidRPr="00962923">
              <w:rPr>
                <w:rFonts w:eastAsia="Times New Roman" w:cs="Arial"/>
                <w:lang w:eastAsia="en-PH"/>
              </w:rPr>
              <w:t> </w:t>
            </w:r>
          </w:p>
          <w:p w:rsidRPr="00962923" w:rsidR="001879B6" w:rsidP="001879B6" w:rsidRDefault="001879B6" w14:paraId="1D653797" w14:textId="77777777">
            <w:pPr>
              <w:pStyle w:val="ListParagraph"/>
              <w:numPr>
                <w:ilvl w:val="0"/>
                <w:numId w:val="20"/>
              </w:numPr>
              <w:textAlignment w:val="baseline"/>
              <w:rPr>
                <w:rFonts w:eastAsia="Times New Roman" w:cs="Arial"/>
                <w:lang w:eastAsia="en-PH"/>
              </w:rPr>
            </w:pPr>
            <w:r w:rsidRPr="00962923">
              <w:rPr>
                <w:rFonts w:eastAsia="Times New Roman" w:cs="Arial"/>
                <w:lang w:eastAsia="en-PH"/>
              </w:rPr>
              <w:t>Product Teaser </w:t>
            </w:r>
          </w:p>
          <w:p w:rsidR="001879B6" w:rsidP="000F3FCA" w:rsidRDefault="001879B6" w14:paraId="4F124C7C" w14:textId="77777777">
            <w:pPr>
              <w:textAlignment w:val="baseline"/>
              <w:rPr>
                <w:rFonts w:eastAsia="Times New Roman" w:cs="Arial"/>
                <w:b/>
                <w:bCs/>
                <w:lang w:val="en-US" w:eastAsia="en-PH"/>
              </w:rPr>
            </w:pPr>
          </w:p>
          <w:p w:rsidR="001879B6" w:rsidP="000F3FCA" w:rsidRDefault="001879B6" w14:paraId="0C0D0678" w14:textId="77777777">
            <w:pPr>
              <w:textAlignment w:val="baseline"/>
              <w:rPr>
                <w:rFonts w:eastAsia="Times New Roman" w:cs="Arial"/>
                <w:sz w:val="24"/>
                <w:szCs w:val="24"/>
                <w:lang w:eastAsia="en-PH"/>
              </w:rPr>
            </w:pPr>
            <w:r>
              <w:rPr>
                <w:rFonts w:eastAsia="Times New Roman" w:cs="Arial"/>
                <w:b/>
                <w:bCs/>
                <w:sz w:val="24"/>
                <w:szCs w:val="24"/>
                <w:lang w:val="en-US" w:eastAsia="en-PH"/>
              </w:rPr>
              <w:t xml:space="preserve"> </w:t>
            </w:r>
            <w:r w:rsidRPr="194C34CD">
              <w:rPr>
                <w:rFonts w:eastAsia="Times New Roman" w:cs="Arial"/>
                <w:b/>
                <w:bCs/>
                <w:sz w:val="24"/>
                <w:szCs w:val="24"/>
                <w:lang w:val="en-US" w:eastAsia="en-PH"/>
              </w:rPr>
              <w:t>UI / UX Design</w:t>
            </w:r>
          </w:p>
          <w:p w:rsidRPr="008E457B" w:rsidR="001879B6" w:rsidP="000F3FCA" w:rsidRDefault="001879B6" w14:paraId="6ABDDFC4" w14:textId="77777777">
            <w:pPr>
              <w:textAlignment w:val="baseline"/>
              <w:rPr>
                <w:rFonts w:eastAsia="Times New Roman" w:cs="Arial"/>
                <w:lang w:eastAsia="en-PH"/>
              </w:rPr>
            </w:pPr>
          </w:p>
          <w:p w:rsidRPr="00962923" w:rsidR="001879B6" w:rsidP="001879B6" w:rsidRDefault="001879B6" w14:paraId="113E488F" w14:textId="77777777">
            <w:pPr>
              <w:pStyle w:val="ListParagraph"/>
              <w:numPr>
                <w:ilvl w:val="0"/>
                <w:numId w:val="21"/>
              </w:numPr>
              <w:textAlignment w:val="baseline"/>
              <w:rPr>
                <w:rFonts w:eastAsia="Times New Roman" w:cs="Arial"/>
                <w:lang w:eastAsia="en-PH"/>
              </w:rPr>
            </w:pPr>
            <w:r w:rsidRPr="00962923">
              <w:rPr>
                <w:rFonts w:eastAsia="Times New Roman" w:cs="Arial"/>
                <w:lang w:val="en-US" w:eastAsia="en-PH"/>
              </w:rPr>
              <w:t>Admin</w:t>
            </w:r>
            <w:r>
              <w:rPr>
                <w:rFonts w:eastAsia="Times New Roman" w:cs="Arial"/>
                <w:lang w:val="en-US" w:eastAsia="en-PH"/>
              </w:rPr>
              <w:t>istrator</w:t>
            </w:r>
            <w:r w:rsidRPr="00962923">
              <w:rPr>
                <w:rFonts w:eastAsia="Times New Roman" w:cs="Arial"/>
                <w:lang w:val="en-US" w:eastAsia="en-PH"/>
              </w:rPr>
              <w:t xml:space="preserve"> Dashboard</w:t>
            </w:r>
            <w:r w:rsidRPr="00962923">
              <w:rPr>
                <w:rFonts w:eastAsia="Times New Roman" w:cs="Arial"/>
                <w:lang w:eastAsia="en-PH"/>
              </w:rPr>
              <w:t> </w:t>
            </w:r>
          </w:p>
          <w:p w:rsidR="001879B6" w:rsidP="001879B6" w:rsidRDefault="001879B6" w14:paraId="1D724E13" w14:textId="77777777">
            <w:pPr>
              <w:pStyle w:val="ListParagraph"/>
              <w:numPr>
                <w:ilvl w:val="0"/>
                <w:numId w:val="21"/>
              </w:numPr>
              <w:textAlignment w:val="baseline"/>
              <w:rPr>
                <w:rFonts w:eastAsia="Times New Roman" w:cs="Arial"/>
                <w:lang w:eastAsia="en-PH"/>
              </w:rPr>
            </w:pPr>
            <w:r w:rsidRPr="00962923">
              <w:rPr>
                <w:rFonts w:eastAsia="Times New Roman" w:cs="Arial"/>
                <w:lang w:val="en-US" w:eastAsia="en-PH"/>
              </w:rPr>
              <w:t>Secretary Dashboard</w:t>
            </w:r>
            <w:r w:rsidRPr="00962923">
              <w:rPr>
                <w:rFonts w:eastAsia="Times New Roman" w:cs="Arial"/>
                <w:lang w:eastAsia="en-PH"/>
              </w:rPr>
              <w:t> </w:t>
            </w:r>
          </w:p>
          <w:p w:rsidRPr="00962923" w:rsidR="001879B6" w:rsidP="001879B6" w:rsidRDefault="001879B6" w14:paraId="4529E440" w14:textId="77777777">
            <w:pPr>
              <w:pStyle w:val="ListParagraph"/>
              <w:numPr>
                <w:ilvl w:val="0"/>
                <w:numId w:val="21"/>
              </w:numPr>
              <w:textAlignment w:val="baseline"/>
              <w:rPr>
                <w:rFonts w:eastAsia="Times New Roman" w:cs="Arial"/>
                <w:lang w:eastAsia="en-PH"/>
              </w:rPr>
            </w:pPr>
            <w:r>
              <w:rPr>
                <w:rFonts w:eastAsia="Times New Roman" w:cs="Arial"/>
                <w:lang w:eastAsia="en-PH"/>
              </w:rPr>
              <w:t>Barangay Captain Dashboard</w:t>
            </w:r>
          </w:p>
          <w:p w:rsidRPr="00962923" w:rsidR="001879B6" w:rsidP="000F3FCA" w:rsidRDefault="001879B6" w14:paraId="732651AD" w14:textId="77777777">
            <w:pPr>
              <w:pStyle w:val="ListParagraph"/>
              <w:textAlignment w:val="baseline"/>
              <w:rPr>
                <w:rFonts w:eastAsia="Times New Roman" w:cs="Arial"/>
                <w:lang w:eastAsia="en-PH"/>
              </w:rPr>
            </w:pPr>
          </w:p>
          <w:p w:rsidRPr="008E457B" w:rsidR="001879B6" w:rsidP="000F3FCA" w:rsidRDefault="001879B6" w14:paraId="20183F4E" w14:textId="77777777">
            <w:pPr>
              <w:textAlignment w:val="baseline"/>
              <w:rPr>
                <w:rFonts w:eastAsia="Times New Roman" w:cs="Arial"/>
                <w:sz w:val="24"/>
                <w:szCs w:val="24"/>
                <w:lang w:eastAsia="en-PH"/>
              </w:rPr>
            </w:pPr>
            <w:r>
              <w:rPr>
                <w:rFonts w:eastAsia="Times New Roman" w:cs="Arial"/>
                <w:b/>
                <w:bCs/>
                <w:sz w:val="24"/>
                <w:szCs w:val="24"/>
                <w:lang w:val="en-US" w:eastAsia="en-PH"/>
              </w:rPr>
              <w:t xml:space="preserve"> </w:t>
            </w:r>
            <w:r w:rsidRPr="008E457B">
              <w:rPr>
                <w:rFonts w:eastAsia="Times New Roman" w:cs="Arial"/>
                <w:b/>
                <w:bCs/>
                <w:sz w:val="24"/>
                <w:szCs w:val="24"/>
                <w:lang w:val="en-US" w:eastAsia="en-PH"/>
              </w:rPr>
              <w:t>Increment Release</w:t>
            </w:r>
            <w:r w:rsidRPr="008E457B">
              <w:rPr>
                <w:rFonts w:eastAsia="Times New Roman" w:cs="Arial"/>
                <w:sz w:val="24"/>
                <w:szCs w:val="24"/>
                <w:lang w:eastAsia="en-PH"/>
              </w:rPr>
              <w:t> </w:t>
            </w:r>
          </w:p>
          <w:p w:rsidRPr="00962923" w:rsidR="001879B6" w:rsidP="001879B6" w:rsidRDefault="001879B6" w14:paraId="5D4144B6" w14:textId="77777777">
            <w:pPr>
              <w:pStyle w:val="ListParagraph"/>
              <w:numPr>
                <w:ilvl w:val="0"/>
                <w:numId w:val="22"/>
              </w:numPr>
              <w:textAlignment w:val="baseline"/>
              <w:rPr>
                <w:rFonts w:eastAsia="Times New Roman" w:cs="Arial"/>
                <w:lang w:eastAsia="en-PH"/>
              </w:rPr>
            </w:pPr>
            <w:r w:rsidRPr="00962923">
              <w:rPr>
                <w:rFonts w:eastAsia="Times New Roman" w:cs="Arial"/>
                <w:lang w:val="en-US" w:eastAsia="en-PH"/>
              </w:rPr>
              <w:t>Release 1</w:t>
            </w:r>
            <w:r w:rsidRPr="00962923">
              <w:rPr>
                <w:rFonts w:eastAsia="Times New Roman" w:cs="Arial"/>
                <w:lang w:eastAsia="en-PH"/>
              </w:rPr>
              <w:t> </w:t>
            </w:r>
          </w:p>
          <w:p w:rsidR="001879B6" w:rsidP="000F3FCA" w:rsidRDefault="001879B6" w14:paraId="2BF5EEDB" w14:textId="77777777">
            <w:pPr>
              <w:rPr>
                <w:b/>
                <w:bCs/>
              </w:rPr>
            </w:pPr>
            <w:r w:rsidRPr="008E457B">
              <w:rPr>
                <w:rFonts w:eastAsia="Times New Roman" w:cs="Arial"/>
                <w:lang w:eastAsia="en-PH"/>
              </w:rPr>
              <w:t> </w:t>
            </w:r>
          </w:p>
        </w:tc>
        <w:tc>
          <w:tcPr>
            <w:tcW w:w="2551" w:type="dxa"/>
            <w:tcBorders>
              <w:top w:val="single" w:color="auto" w:sz="12" w:space="0"/>
              <w:left w:val="single" w:color="auto" w:sz="12" w:space="0"/>
              <w:bottom w:val="single" w:color="auto" w:sz="12" w:space="0"/>
              <w:right w:val="single" w:color="auto" w:sz="12" w:space="0"/>
            </w:tcBorders>
            <w:shd w:val="clear" w:color="auto" w:fill="C5E0B3" w:themeFill="accent6" w:themeFillTint="66"/>
          </w:tcPr>
          <w:p w:rsidRPr="00962923" w:rsidR="001879B6" w:rsidP="000F3FCA" w:rsidRDefault="001879B6" w14:paraId="14D92140" w14:textId="77777777">
            <w:pPr>
              <w:textAlignment w:val="baseline"/>
              <w:rPr>
                <w:rFonts w:eastAsia="Times New Roman" w:cs="Arial"/>
                <w:lang w:eastAsia="en-PH"/>
              </w:rPr>
            </w:pPr>
            <w:r w:rsidRPr="008E457B">
              <w:rPr>
                <w:rFonts w:eastAsia="Times New Roman" w:cs="Arial"/>
                <w:lang w:eastAsia="en-PH"/>
              </w:rPr>
              <w:t> </w:t>
            </w:r>
          </w:p>
          <w:p w:rsidRPr="008E457B" w:rsidR="001879B6" w:rsidP="000F3FCA" w:rsidRDefault="001879B6" w14:paraId="68DD57FC" w14:textId="77777777">
            <w:pPr>
              <w:textAlignment w:val="baseline"/>
              <w:rPr>
                <w:rFonts w:eastAsia="Times New Roman" w:cs="Arial"/>
                <w:sz w:val="24"/>
                <w:szCs w:val="24"/>
                <w:lang w:eastAsia="en-PH"/>
              </w:rPr>
            </w:pPr>
            <w:r w:rsidRPr="00962923">
              <w:rPr>
                <w:rFonts w:eastAsia="Times New Roman" w:cs="Arial"/>
                <w:b/>
                <w:bCs/>
                <w:lang w:val="en-US" w:eastAsia="en-PH"/>
              </w:rPr>
              <w:t xml:space="preserve"> </w:t>
            </w:r>
            <w:r w:rsidRPr="008E457B">
              <w:rPr>
                <w:rFonts w:eastAsia="Times New Roman" w:cs="Arial"/>
                <w:b/>
                <w:bCs/>
                <w:sz w:val="24"/>
                <w:szCs w:val="24"/>
                <w:lang w:val="en-US" w:eastAsia="en-PH"/>
              </w:rPr>
              <w:t>Increment Release</w:t>
            </w:r>
            <w:r w:rsidRPr="008E457B">
              <w:rPr>
                <w:rFonts w:eastAsia="Times New Roman" w:cs="Arial"/>
                <w:sz w:val="24"/>
                <w:szCs w:val="24"/>
                <w:lang w:eastAsia="en-PH"/>
              </w:rPr>
              <w:t> </w:t>
            </w:r>
          </w:p>
          <w:p w:rsidRPr="00962923" w:rsidR="001879B6" w:rsidP="001879B6" w:rsidRDefault="001879B6" w14:paraId="0E85402F" w14:textId="77777777">
            <w:pPr>
              <w:pStyle w:val="ListParagraph"/>
              <w:numPr>
                <w:ilvl w:val="0"/>
                <w:numId w:val="22"/>
              </w:numPr>
              <w:textAlignment w:val="baseline"/>
              <w:rPr>
                <w:rFonts w:eastAsia="Times New Roman" w:cs="Arial"/>
                <w:lang w:eastAsia="en-PH"/>
              </w:rPr>
            </w:pPr>
            <w:r w:rsidRPr="00962923">
              <w:rPr>
                <w:rFonts w:eastAsia="Times New Roman" w:cs="Arial"/>
                <w:lang w:val="en-US" w:eastAsia="en-PH"/>
              </w:rPr>
              <w:t>Release 2</w:t>
            </w:r>
            <w:r w:rsidRPr="00962923">
              <w:rPr>
                <w:rFonts w:eastAsia="Times New Roman" w:cs="Arial"/>
                <w:lang w:eastAsia="en-PH"/>
              </w:rPr>
              <w:t> </w:t>
            </w:r>
          </w:p>
          <w:p w:rsidRPr="00962923" w:rsidR="001879B6" w:rsidP="001879B6" w:rsidRDefault="001879B6" w14:paraId="28FBF230" w14:textId="77777777">
            <w:pPr>
              <w:pStyle w:val="ListParagraph"/>
              <w:numPr>
                <w:ilvl w:val="0"/>
                <w:numId w:val="22"/>
              </w:numPr>
              <w:textAlignment w:val="baseline"/>
              <w:rPr>
                <w:rFonts w:eastAsia="Times New Roman" w:cs="Arial"/>
                <w:lang w:eastAsia="en-PH"/>
              </w:rPr>
            </w:pPr>
            <w:r w:rsidRPr="00962923">
              <w:rPr>
                <w:rFonts w:eastAsia="Times New Roman" w:cs="Arial"/>
                <w:lang w:val="en-US" w:eastAsia="en-PH"/>
              </w:rPr>
              <w:t>Release 3</w:t>
            </w:r>
            <w:r w:rsidRPr="00962923">
              <w:rPr>
                <w:rFonts w:eastAsia="Times New Roman" w:cs="Arial"/>
                <w:lang w:eastAsia="en-PH"/>
              </w:rPr>
              <w:t> </w:t>
            </w:r>
          </w:p>
          <w:p w:rsidR="001879B6" w:rsidP="000F3FCA" w:rsidRDefault="001879B6" w14:paraId="6486EE3B" w14:textId="77777777">
            <w:pPr>
              <w:rPr>
                <w:b/>
                <w:bCs/>
              </w:rPr>
            </w:pPr>
            <w:r w:rsidRPr="008E457B">
              <w:rPr>
                <w:rFonts w:eastAsia="Times New Roman" w:cs="Arial"/>
                <w:lang w:eastAsia="en-PH"/>
              </w:rPr>
              <w:t> </w:t>
            </w:r>
          </w:p>
        </w:tc>
        <w:tc>
          <w:tcPr>
            <w:tcW w:w="2977" w:type="dxa"/>
            <w:tcBorders>
              <w:top w:val="single" w:color="auto" w:sz="12" w:space="0"/>
              <w:left w:val="single" w:color="auto" w:sz="12" w:space="0"/>
              <w:bottom w:val="single" w:color="auto" w:sz="12" w:space="0"/>
              <w:right w:val="single" w:color="auto" w:sz="12" w:space="0"/>
            </w:tcBorders>
            <w:shd w:val="clear" w:color="auto" w:fill="B4C6E7" w:themeFill="accent1" w:themeFillTint="66"/>
          </w:tcPr>
          <w:p w:rsidRPr="00962923" w:rsidR="001879B6" w:rsidP="000F3FCA" w:rsidRDefault="001879B6" w14:paraId="276E42A0" w14:textId="77777777">
            <w:pPr>
              <w:textAlignment w:val="baseline"/>
              <w:rPr>
                <w:rFonts w:eastAsia="Times New Roman" w:cs="Arial"/>
                <w:lang w:eastAsia="en-PH"/>
              </w:rPr>
            </w:pPr>
            <w:r w:rsidRPr="008E457B">
              <w:rPr>
                <w:rFonts w:eastAsia="Times New Roman" w:cs="Arial"/>
                <w:lang w:eastAsia="en-PH"/>
              </w:rPr>
              <w:t> </w:t>
            </w:r>
          </w:p>
          <w:p w:rsidRPr="008E457B" w:rsidR="001879B6" w:rsidP="000F3FCA" w:rsidRDefault="001879B6" w14:paraId="4BFEAAE6" w14:textId="77777777">
            <w:pPr>
              <w:textAlignment w:val="baseline"/>
              <w:rPr>
                <w:rFonts w:eastAsia="Times New Roman" w:cs="Arial"/>
                <w:sz w:val="24"/>
                <w:szCs w:val="24"/>
                <w:lang w:eastAsia="en-PH"/>
              </w:rPr>
            </w:pPr>
            <w:r w:rsidRPr="00962923">
              <w:rPr>
                <w:rFonts w:eastAsia="Times New Roman" w:cs="Arial"/>
                <w:b/>
                <w:bCs/>
                <w:lang w:val="en-US" w:eastAsia="en-PH"/>
              </w:rPr>
              <w:t xml:space="preserve"> </w:t>
            </w:r>
            <w:r w:rsidRPr="008E457B">
              <w:rPr>
                <w:rFonts w:eastAsia="Times New Roman" w:cs="Arial"/>
                <w:b/>
                <w:bCs/>
                <w:sz w:val="24"/>
                <w:szCs w:val="24"/>
                <w:lang w:val="en-US" w:eastAsia="en-PH"/>
              </w:rPr>
              <w:t>Increment Release</w:t>
            </w:r>
            <w:r w:rsidRPr="008E457B">
              <w:rPr>
                <w:rFonts w:eastAsia="Times New Roman" w:cs="Arial"/>
                <w:sz w:val="24"/>
                <w:szCs w:val="24"/>
                <w:lang w:eastAsia="en-PH"/>
              </w:rPr>
              <w:t> </w:t>
            </w:r>
          </w:p>
          <w:p w:rsidRPr="00962923" w:rsidR="001879B6" w:rsidP="001879B6" w:rsidRDefault="001879B6" w14:paraId="03EF0AEE" w14:textId="77777777">
            <w:pPr>
              <w:pStyle w:val="ListParagraph"/>
              <w:numPr>
                <w:ilvl w:val="0"/>
                <w:numId w:val="22"/>
              </w:numPr>
              <w:textAlignment w:val="baseline"/>
              <w:rPr>
                <w:rFonts w:eastAsia="Times New Roman" w:cs="Arial"/>
                <w:lang w:eastAsia="en-PH"/>
              </w:rPr>
            </w:pPr>
            <w:r w:rsidRPr="00962923">
              <w:rPr>
                <w:rFonts w:eastAsia="Times New Roman" w:cs="Arial"/>
                <w:lang w:val="en-US" w:eastAsia="en-PH"/>
              </w:rPr>
              <w:t xml:space="preserve">Release </w:t>
            </w:r>
            <w:r>
              <w:rPr>
                <w:rFonts w:eastAsia="Times New Roman" w:cs="Arial"/>
                <w:lang w:val="en-US" w:eastAsia="en-PH"/>
              </w:rPr>
              <w:t>4</w:t>
            </w:r>
          </w:p>
          <w:p w:rsidRPr="003E5488" w:rsidR="001879B6" w:rsidP="001879B6" w:rsidRDefault="001879B6" w14:paraId="048309FB" w14:textId="77777777">
            <w:pPr>
              <w:pStyle w:val="ListParagraph"/>
              <w:numPr>
                <w:ilvl w:val="0"/>
                <w:numId w:val="22"/>
              </w:numPr>
              <w:textAlignment w:val="baseline"/>
              <w:rPr>
                <w:rFonts w:eastAsia="Times New Roman" w:cs="Arial"/>
                <w:lang w:eastAsia="en-PH"/>
              </w:rPr>
            </w:pPr>
            <w:r w:rsidRPr="00962923">
              <w:rPr>
                <w:rFonts w:eastAsia="Times New Roman" w:cs="Arial"/>
                <w:lang w:val="en-US" w:eastAsia="en-PH"/>
              </w:rPr>
              <w:t xml:space="preserve">Release </w:t>
            </w:r>
            <w:r>
              <w:rPr>
                <w:rFonts w:eastAsia="Times New Roman" w:cs="Arial"/>
                <w:lang w:val="en-US" w:eastAsia="en-PH"/>
              </w:rPr>
              <w:t>5</w:t>
            </w:r>
          </w:p>
          <w:p w:rsidR="001879B6" w:rsidP="000F3FCA" w:rsidRDefault="001879B6" w14:paraId="32229A88" w14:textId="77777777">
            <w:pPr>
              <w:textAlignment w:val="baseline"/>
              <w:rPr>
                <w:rFonts w:eastAsia="Times New Roman" w:cs="Arial"/>
                <w:lang w:eastAsia="en-PH"/>
              </w:rPr>
            </w:pPr>
          </w:p>
          <w:p w:rsidR="001879B6" w:rsidP="000F3FCA" w:rsidRDefault="001879B6" w14:paraId="748F1DA8" w14:textId="77777777">
            <w:pPr>
              <w:textAlignment w:val="baseline"/>
              <w:rPr>
                <w:rFonts w:eastAsia="Times New Roman" w:cs="Arial"/>
                <w:lang w:eastAsia="en-PH"/>
              </w:rPr>
            </w:pPr>
          </w:p>
          <w:p w:rsidRPr="003E5488" w:rsidR="001879B6" w:rsidP="000F3FCA" w:rsidRDefault="001879B6" w14:paraId="3171B676" w14:textId="77777777">
            <w:pPr>
              <w:textAlignment w:val="baseline"/>
              <w:rPr>
                <w:rFonts w:eastAsia="Times New Roman" w:cs="Arial"/>
                <w:lang w:eastAsia="en-PH"/>
              </w:rPr>
            </w:pPr>
          </w:p>
          <w:p w:rsidR="001879B6" w:rsidP="000F3FCA" w:rsidRDefault="001879B6" w14:paraId="72718D3A" w14:textId="77777777">
            <w:pPr>
              <w:rPr>
                <w:b/>
                <w:bCs/>
              </w:rPr>
            </w:pPr>
            <w:r w:rsidRPr="008E457B">
              <w:rPr>
                <w:rFonts w:eastAsia="Times New Roman" w:cs="Arial"/>
                <w:lang w:eastAsia="en-PH"/>
              </w:rPr>
              <w:t> </w:t>
            </w:r>
          </w:p>
        </w:tc>
      </w:tr>
    </w:tbl>
    <w:p w:rsidR="001879B6" w:rsidP="001879B6" w:rsidRDefault="001879B6" w14:paraId="0DAA6F51" w14:textId="77777777"/>
    <w:p w:rsidR="001879B6" w:rsidP="001879B6" w:rsidRDefault="001879B6" w14:paraId="5E7D1FEF" w14:textId="77777777">
      <w:pPr>
        <w:pStyle w:val="Heading2"/>
        <w:sectPr w:rsidR="001879B6">
          <w:footerReference w:type="default" r:id="rId99"/>
          <w:pgSz w:w="12240" w:h="15840" w:orient="portrait"/>
          <w:pgMar w:top="1440" w:right="1440" w:bottom="1440" w:left="1440" w:header="708" w:footer="708" w:gutter="0"/>
          <w:cols w:space="708"/>
          <w:docGrid w:linePitch="360"/>
        </w:sectPr>
      </w:pPr>
    </w:p>
    <w:p w:rsidR="001879B6" w:rsidP="001879B6" w:rsidRDefault="001879B6" w14:paraId="013F05CB" w14:textId="77777777">
      <w:pPr>
        <w:pStyle w:val="Heading2"/>
        <w:numPr>
          <w:ilvl w:val="0"/>
          <w:numId w:val="0"/>
        </w:numPr>
      </w:pPr>
      <w:bookmarkStart w:name="_Toc150947822" w:id="355"/>
      <w:r>
        <w:t>Appendix D: Users’ Manual</w:t>
      </w:r>
      <w:bookmarkEnd w:id="355"/>
    </w:p>
    <w:p w:rsidR="001879B6" w:rsidP="001879B6" w:rsidRDefault="001879B6" w14:paraId="69CDFAC9" w14:textId="77777777"/>
    <w:p w:rsidR="001879B6" w:rsidP="001879B6" w:rsidRDefault="001879B6" w14:paraId="1E1ADA26" w14:textId="77777777">
      <w:r w:rsidRPr="002B6012">
        <w:t xml:space="preserve">Resident and Admin Manuals can be accessed in this link: </w:t>
      </w:r>
      <w:hyperlink w:history="1" r:id="rId100">
        <w:r w:rsidRPr="000E3494">
          <w:rPr>
            <w:rStyle w:val="Hyperlink"/>
          </w:rPr>
          <w:t>Barangay South Signal Village Web App User's Manual</w:t>
        </w:r>
      </w:hyperlink>
    </w:p>
    <w:p w:rsidRPr="002B6012" w:rsidR="001879B6" w:rsidP="001879B6" w:rsidRDefault="001879B6" w14:paraId="072F9CAE" w14:textId="77777777"/>
    <w:p w:rsidR="001879B6" w:rsidP="001879B6" w:rsidRDefault="001879B6" w14:paraId="489A6D84" w14:textId="77777777"/>
    <w:p w:rsidRPr="002B6012" w:rsidR="001879B6" w:rsidP="001879B6" w:rsidRDefault="001879B6" w14:paraId="67684488" w14:textId="77777777">
      <w:pPr>
        <w:sectPr w:rsidRPr="002B6012" w:rsidR="001879B6">
          <w:footerReference w:type="default" r:id="rId101"/>
          <w:pgSz w:w="12240" w:h="15840" w:orient="portrait"/>
          <w:pgMar w:top="1440" w:right="1440" w:bottom="1440" w:left="1440" w:header="708" w:footer="708" w:gutter="0"/>
          <w:cols w:space="708"/>
          <w:docGrid w:linePitch="360"/>
        </w:sectPr>
      </w:pPr>
    </w:p>
    <w:p w:rsidR="001879B6" w:rsidP="001879B6" w:rsidRDefault="001879B6" w14:paraId="2619FE9C" w14:textId="77777777">
      <w:pPr>
        <w:pStyle w:val="Heading2"/>
        <w:numPr>
          <w:ilvl w:val="0"/>
          <w:numId w:val="0"/>
        </w:numPr>
      </w:pPr>
      <w:bookmarkStart w:name="_Toc150947823" w:id="356"/>
      <w:r>
        <w:t>Appendix E: Team Meetings</w:t>
      </w:r>
      <w:bookmarkEnd w:id="356"/>
    </w:p>
    <w:p w:rsidR="001879B6" w:rsidP="001879B6" w:rsidRDefault="001879B6" w14:paraId="4E495B0C" w14:textId="77777777">
      <w:pPr>
        <w:pBdr>
          <w:bottom w:val="single" w:color="auto" w:sz="6" w:space="1"/>
        </w:pBdr>
      </w:pPr>
    </w:p>
    <w:p w:rsidRPr="001662F7" w:rsidR="001879B6" w:rsidP="001879B6" w:rsidRDefault="001879B6" w14:paraId="6F36B3EC" w14:textId="77777777"/>
    <w:p w:rsidRPr="001F2B38" w:rsidR="001879B6" w:rsidP="001879B6" w:rsidRDefault="001879B6" w14:paraId="20A15966"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DATE: </w:t>
      </w:r>
      <w:r w:rsidRPr="001F2B38">
        <w:rPr>
          <w:rFonts w:ascii="Times New Roman" w:hAnsi="Times New Roman" w:eastAsia="Times New Roman" w:cs="Times New Roman"/>
          <w:color w:val="000000"/>
          <w:sz w:val="24"/>
          <w:szCs w:val="24"/>
          <w:lang w:val="en-GB" w:eastAsia="en-PH"/>
        </w:rPr>
        <w:t>August 31, 2023</w:t>
      </w:r>
      <w:r w:rsidRPr="001F2B38">
        <w:rPr>
          <w:rFonts w:ascii="Times New Roman" w:hAnsi="Times New Roman" w:eastAsia="Times New Roman" w:cs="Times New Roman"/>
          <w:b/>
          <w:bCs/>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68EF70D9"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TIME START: </w:t>
      </w:r>
      <w:r w:rsidRPr="001F2B38">
        <w:rPr>
          <w:rFonts w:ascii="Times New Roman" w:hAnsi="Times New Roman" w:eastAsia="Times New Roman" w:cs="Times New Roman"/>
          <w:color w:val="000000"/>
          <w:sz w:val="24"/>
          <w:szCs w:val="24"/>
          <w:lang w:val="en-GB" w:eastAsia="en-PH"/>
        </w:rPr>
        <w:t>2:00 pm</w:t>
      </w:r>
      <w:r w:rsidRPr="001F2B38">
        <w:rPr>
          <w:rFonts w:ascii="Times New Roman" w:hAnsi="Times New Roman" w:eastAsia="Times New Roman" w:cs="Times New Roman"/>
          <w:b/>
          <w:bCs/>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44C92A05"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TIME END:  </w:t>
      </w:r>
      <w:r w:rsidRPr="001F2B38">
        <w:rPr>
          <w:rFonts w:ascii="Times New Roman" w:hAnsi="Times New Roman" w:eastAsia="Times New Roman" w:cs="Times New Roman"/>
          <w:color w:val="000000"/>
          <w:sz w:val="24"/>
          <w:szCs w:val="24"/>
          <w:lang w:val="en-GB" w:eastAsia="en-PH"/>
        </w:rPr>
        <w:t>3:30 pm</w:t>
      </w:r>
      <w:r w:rsidRPr="001F2B38">
        <w:rPr>
          <w:rFonts w:ascii="Times New Roman" w:hAnsi="Times New Roman" w:eastAsia="Times New Roman" w:cs="Times New Roman"/>
          <w:b/>
          <w:bCs/>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745DDEF3"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MODERATOR: </w:t>
      </w:r>
      <w:r w:rsidRPr="001F2B38">
        <w:rPr>
          <w:rFonts w:ascii="Times New Roman" w:hAnsi="Times New Roman" w:eastAsia="Times New Roman" w:cs="Times New Roman"/>
          <w:color w:val="000000"/>
          <w:sz w:val="24"/>
          <w:szCs w:val="24"/>
          <w:lang w:val="en-GB" w:eastAsia="en-PH"/>
        </w:rPr>
        <w:t>Jakerson Bermudo</w:t>
      </w:r>
      <w:r w:rsidRPr="001F2B38">
        <w:rPr>
          <w:rFonts w:ascii="Segoe UI" w:hAnsi="Segoe UI" w:eastAsia="Times New Roman" w:cs="Segoe UI"/>
          <w:color w:val="000000"/>
          <w:sz w:val="21"/>
          <w:szCs w:val="21"/>
          <w:lang w:val="en-GB" w:eastAsia="en-PH"/>
        </w:rPr>
        <w:t> </w:t>
      </w:r>
      <w:r w:rsidRPr="001F2B38">
        <w:rPr>
          <w:rFonts w:ascii="Segoe UI" w:hAnsi="Segoe UI" w:eastAsia="Times New Roman" w:cs="Segoe UI"/>
          <w:color w:val="000000"/>
          <w:sz w:val="21"/>
          <w:szCs w:val="21"/>
          <w:lang w:eastAsia="en-PH"/>
        </w:rPr>
        <w:t> </w:t>
      </w:r>
    </w:p>
    <w:p w:rsidRPr="001F2B38" w:rsidR="001879B6" w:rsidP="001879B6" w:rsidRDefault="001879B6" w14:paraId="503F0803" w14:textId="77777777">
      <w:pPr>
        <w:spacing w:after="0" w:line="240" w:lineRule="auto"/>
        <w:textAlignment w:val="baseline"/>
        <w:rPr>
          <w:rFonts w:ascii="Segoe UI" w:hAnsi="Segoe UI" w:eastAsia="Times New Roman" w:cs="Segoe UI"/>
          <w:sz w:val="18"/>
          <w:szCs w:val="18"/>
          <w:lang w:eastAsia="en-PH"/>
        </w:rPr>
      </w:pPr>
      <w:r w:rsidRPr="001F2B38">
        <w:rPr>
          <w:rFonts w:ascii="Segoe UI" w:hAnsi="Segoe UI" w:eastAsia="Times New Roman" w:cs="Segoe UI"/>
          <w:color w:val="000000"/>
          <w:sz w:val="21"/>
          <w:szCs w:val="21"/>
          <w:lang w:val="en-GB" w:eastAsia="en-PH"/>
        </w:rPr>
        <w:t> </w:t>
      </w:r>
      <w:r w:rsidRPr="001F2B38">
        <w:rPr>
          <w:rFonts w:ascii="Segoe UI" w:hAnsi="Segoe UI" w:eastAsia="Times New Roman" w:cs="Segoe UI"/>
          <w:color w:val="000000"/>
          <w:sz w:val="21"/>
          <w:szCs w:val="21"/>
          <w:lang w:eastAsia="en-PH"/>
        </w:rPr>
        <w:t> </w:t>
      </w:r>
    </w:p>
    <w:p w:rsidRPr="001F2B38" w:rsidR="001879B6" w:rsidP="001879B6" w:rsidRDefault="001879B6" w14:paraId="1D233F1F"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MINUTES TAKER:</w:t>
      </w:r>
      <w:r w:rsidRPr="001F2B38">
        <w:rPr>
          <w:rFonts w:ascii="Times New Roman" w:hAnsi="Times New Roman" w:eastAsia="Times New Roman" w:cs="Times New Roman"/>
          <w:color w:val="000000"/>
          <w:sz w:val="24"/>
          <w:szCs w:val="24"/>
          <w:lang w:val="en-GB" w:eastAsia="en-PH"/>
        </w:rPr>
        <w:t xml:space="preserve"> Princess Joy Ferrer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6C394E8B"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6D8712DE"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ATTENDANCE: </w:t>
      </w:r>
      <w:r w:rsidRPr="001F2B38">
        <w:rPr>
          <w:rFonts w:ascii="Times New Roman" w:hAnsi="Times New Roman" w:eastAsia="Times New Roman" w:cs="Times New Roman"/>
          <w:color w:val="000000"/>
          <w:sz w:val="24"/>
          <w:szCs w:val="24"/>
          <w:lang w:eastAsia="en-PH"/>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120"/>
        <w:gridCol w:w="3645"/>
        <w:gridCol w:w="2235"/>
      </w:tblGrid>
      <w:tr w:rsidRPr="001F2B38" w:rsidR="001879B6" w:rsidTr="000F3FCA" w14:paraId="1B864289" w14:textId="77777777">
        <w:trPr>
          <w:trHeight w:val="345"/>
        </w:trPr>
        <w:tc>
          <w:tcPr>
            <w:tcW w:w="3120" w:type="dxa"/>
            <w:tcBorders>
              <w:top w:val="nil"/>
              <w:left w:val="nil"/>
              <w:bottom w:val="nil"/>
              <w:right w:val="nil"/>
            </w:tcBorders>
            <w:shd w:val="clear" w:color="auto" w:fill="000000"/>
            <w:hideMark/>
          </w:tcPr>
          <w:p w:rsidRPr="001F2B38" w:rsidR="001879B6" w:rsidP="000F3FCA" w:rsidRDefault="001879B6" w14:paraId="71EBCFE6"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FFFFFF"/>
                <w:lang w:val="en-GB" w:eastAsia="en-PH"/>
              </w:rPr>
              <w:t>Full Name </w:t>
            </w:r>
            <w:r w:rsidRPr="001F2B38">
              <w:rPr>
                <w:rFonts w:ascii="Calibri" w:hAnsi="Calibri" w:eastAsia="Times New Roman" w:cs="Calibri"/>
                <w:color w:val="FFFFFF"/>
                <w:lang w:eastAsia="en-PH"/>
              </w:rPr>
              <w:t> </w:t>
            </w:r>
          </w:p>
        </w:tc>
        <w:tc>
          <w:tcPr>
            <w:tcW w:w="3645" w:type="dxa"/>
            <w:tcBorders>
              <w:top w:val="nil"/>
              <w:left w:val="nil"/>
              <w:bottom w:val="nil"/>
              <w:right w:val="nil"/>
            </w:tcBorders>
            <w:shd w:val="clear" w:color="auto" w:fill="000000"/>
            <w:hideMark/>
          </w:tcPr>
          <w:p w:rsidRPr="001F2B38" w:rsidR="001879B6" w:rsidP="000F3FCA" w:rsidRDefault="001879B6" w14:paraId="7E939121"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FFFFFF"/>
                <w:lang w:val="en-GB" w:eastAsia="en-PH"/>
              </w:rPr>
              <w:t>Email </w:t>
            </w:r>
            <w:r w:rsidRPr="001F2B38">
              <w:rPr>
                <w:rFonts w:ascii="Calibri" w:hAnsi="Calibri" w:eastAsia="Times New Roman" w:cs="Calibri"/>
                <w:color w:val="FFFFFF"/>
                <w:lang w:eastAsia="en-PH"/>
              </w:rPr>
              <w:t> </w:t>
            </w:r>
          </w:p>
        </w:tc>
        <w:tc>
          <w:tcPr>
            <w:tcW w:w="2235" w:type="dxa"/>
            <w:tcBorders>
              <w:top w:val="nil"/>
              <w:left w:val="nil"/>
              <w:bottom w:val="nil"/>
              <w:right w:val="nil"/>
            </w:tcBorders>
            <w:shd w:val="clear" w:color="auto" w:fill="000000"/>
            <w:hideMark/>
          </w:tcPr>
          <w:p w:rsidRPr="001F2B38" w:rsidR="001879B6" w:rsidP="000F3FCA" w:rsidRDefault="001879B6" w14:paraId="7E339273"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FFFFFF"/>
                <w:lang w:val="en-GB" w:eastAsia="en-PH"/>
              </w:rPr>
              <w:t>Role </w:t>
            </w:r>
            <w:r w:rsidRPr="001F2B38">
              <w:rPr>
                <w:rFonts w:ascii="Calibri" w:hAnsi="Calibri" w:eastAsia="Times New Roman" w:cs="Calibri"/>
                <w:color w:val="FFFFFF"/>
                <w:lang w:eastAsia="en-PH"/>
              </w:rPr>
              <w:t> </w:t>
            </w:r>
          </w:p>
        </w:tc>
      </w:tr>
      <w:tr w:rsidRPr="001F2B38" w:rsidR="001879B6" w:rsidTr="000F3FCA" w14:paraId="36610AD8" w14:textId="77777777">
        <w:trPr>
          <w:trHeight w:val="315"/>
        </w:trPr>
        <w:tc>
          <w:tcPr>
            <w:tcW w:w="3120" w:type="dxa"/>
            <w:tcBorders>
              <w:top w:val="nil"/>
              <w:left w:val="single" w:color="666666" w:sz="6" w:space="0"/>
              <w:bottom w:val="single" w:color="666666" w:sz="6" w:space="0"/>
              <w:right w:val="single" w:color="666666" w:sz="6" w:space="0"/>
            </w:tcBorders>
            <w:shd w:val="clear" w:color="auto" w:fill="CCCCCC"/>
            <w:hideMark/>
          </w:tcPr>
          <w:p w:rsidRPr="001F2B38" w:rsidR="001879B6" w:rsidP="000F3FCA" w:rsidRDefault="001879B6" w14:paraId="08B345E2"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val="en-GB" w:eastAsia="en-PH"/>
              </w:rPr>
              <w:t>Mikedale Dellera </w:t>
            </w:r>
            <w:r w:rsidRPr="001F2B38">
              <w:rPr>
                <w:rFonts w:ascii="Calibri" w:hAnsi="Calibri" w:eastAsia="Times New Roman" w:cs="Calibri"/>
                <w:color w:val="000000"/>
                <w:lang w:eastAsia="en-PH"/>
              </w:rPr>
              <w:t> </w:t>
            </w:r>
          </w:p>
        </w:tc>
        <w:tc>
          <w:tcPr>
            <w:tcW w:w="3645" w:type="dxa"/>
            <w:tcBorders>
              <w:top w:val="nil"/>
              <w:left w:val="single" w:color="666666" w:sz="6" w:space="0"/>
              <w:bottom w:val="single" w:color="666666" w:sz="6" w:space="0"/>
              <w:right w:val="single" w:color="666666" w:sz="6" w:space="0"/>
            </w:tcBorders>
            <w:shd w:val="clear" w:color="auto" w:fill="CCCCCC"/>
            <w:hideMark/>
          </w:tcPr>
          <w:p w:rsidRPr="001F2B38" w:rsidR="001879B6" w:rsidP="000F3FCA" w:rsidRDefault="000A6FDD" w14:paraId="608CA6D9"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02">
              <w:r w:rsidRPr="001F2B38" w:rsidR="001879B6">
                <w:rPr>
                  <w:rFonts w:ascii="Calibri" w:hAnsi="Calibri" w:eastAsia="Times New Roman" w:cs="Calibri"/>
                  <w:color w:val="0563C1"/>
                  <w:u w:val="single"/>
                  <w:lang w:val="en-GB" w:eastAsia="en-PH"/>
                </w:rPr>
                <w:t>mbdellera@student.apc.edu.ph</w:t>
              </w:r>
            </w:hyperlink>
            <w:r w:rsidRPr="001F2B38" w:rsidR="001879B6">
              <w:rPr>
                <w:rFonts w:ascii="Calibri" w:hAnsi="Calibri" w:eastAsia="Times New Roman" w:cs="Calibri"/>
                <w:color w:val="000000"/>
                <w:lang w:val="en-GB" w:eastAsia="en-PH"/>
              </w:rPr>
              <w:t> </w:t>
            </w:r>
            <w:r w:rsidRPr="001F2B38" w:rsidR="001879B6">
              <w:rPr>
                <w:rFonts w:ascii="Calibri" w:hAnsi="Calibri" w:eastAsia="Times New Roman" w:cs="Calibri"/>
                <w:color w:val="000000"/>
                <w:lang w:eastAsia="en-PH"/>
              </w:rPr>
              <w:t> </w:t>
            </w:r>
          </w:p>
        </w:tc>
        <w:tc>
          <w:tcPr>
            <w:tcW w:w="2235" w:type="dxa"/>
            <w:tcBorders>
              <w:top w:val="nil"/>
              <w:left w:val="single" w:color="666666" w:sz="6" w:space="0"/>
              <w:bottom w:val="single" w:color="666666" w:sz="6" w:space="0"/>
              <w:right w:val="single" w:color="666666" w:sz="6" w:space="0"/>
            </w:tcBorders>
            <w:shd w:val="clear" w:color="auto" w:fill="CCCCCC"/>
            <w:hideMark/>
          </w:tcPr>
          <w:p w:rsidRPr="001F2B38" w:rsidR="001879B6" w:rsidP="000F3FCA" w:rsidRDefault="001879B6" w14:paraId="0EE9B212"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val="en-GB" w:eastAsia="en-PH"/>
              </w:rPr>
              <w:t>Presenter </w:t>
            </w:r>
            <w:r w:rsidRPr="001F2B38">
              <w:rPr>
                <w:rFonts w:ascii="Calibri" w:hAnsi="Calibri" w:eastAsia="Times New Roman" w:cs="Calibri"/>
                <w:color w:val="000000"/>
                <w:lang w:eastAsia="en-PH"/>
              </w:rPr>
              <w:t> </w:t>
            </w:r>
          </w:p>
        </w:tc>
      </w:tr>
      <w:tr w:rsidRPr="001F2B38" w:rsidR="001879B6" w:rsidTr="000F3FCA" w14:paraId="2C29F194" w14:textId="77777777">
        <w:trPr>
          <w:trHeight w:val="345"/>
        </w:trPr>
        <w:tc>
          <w:tcPr>
            <w:tcW w:w="3120" w:type="dxa"/>
            <w:tcBorders>
              <w:top w:val="single" w:color="666666" w:sz="6" w:space="0"/>
              <w:left w:val="single" w:color="666666" w:sz="6" w:space="0"/>
              <w:bottom w:val="single" w:color="666666" w:sz="6" w:space="0"/>
              <w:right w:val="single" w:color="666666" w:sz="6" w:space="0"/>
            </w:tcBorders>
            <w:shd w:val="clear" w:color="auto" w:fill="auto"/>
            <w:vAlign w:val="bottom"/>
            <w:hideMark/>
          </w:tcPr>
          <w:p w:rsidRPr="001F2B38" w:rsidR="001879B6" w:rsidP="000F3FCA" w:rsidRDefault="001879B6" w14:paraId="43E9E40C"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val="en-GB" w:eastAsia="en-PH"/>
              </w:rPr>
              <w:t>Wilkins Caducio </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0A6FDD" w14:paraId="7EDE898E"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03">
              <w:r w:rsidRPr="001F2B38" w:rsidR="001879B6">
                <w:rPr>
                  <w:rFonts w:ascii="Calibri" w:hAnsi="Calibri" w:eastAsia="Times New Roman" w:cs="Calibri"/>
                  <w:color w:val="0563C1"/>
                  <w:u w:val="single"/>
                  <w:lang w:val="en-GB" w:eastAsia="en-PH"/>
                </w:rPr>
                <w:t>wvcaducio@student.apc.edu.ph</w:t>
              </w:r>
            </w:hyperlink>
            <w:r w:rsidRPr="001F2B38" w:rsidR="001879B6">
              <w:rPr>
                <w:rFonts w:ascii="Calibri" w:hAnsi="Calibri" w:eastAsia="Times New Roman" w:cs="Calibri"/>
                <w:color w:val="000000"/>
                <w:lang w:val="en-GB" w:eastAsia="en-PH"/>
              </w:rPr>
              <w:t> </w:t>
            </w:r>
            <w:r w:rsidRPr="001F2B38" w:rsidR="001879B6">
              <w:rPr>
                <w:rFonts w:ascii="Calibri" w:hAnsi="Calibri" w:eastAsia="Times New Roman" w:cs="Calibri"/>
                <w:color w:val="000000"/>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1879B6" w14:paraId="3A500DB0"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val="en-GB" w:eastAsia="en-PH"/>
              </w:rPr>
              <w:t>Presenter </w:t>
            </w:r>
            <w:r w:rsidRPr="001F2B38">
              <w:rPr>
                <w:rFonts w:ascii="Calibri" w:hAnsi="Calibri" w:eastAsia="Times New Roman" w:cs="Calibri"/>
                <w:color w:val="000000"/>
                <w:lang w:eastAsia="en-PH"/>
              </w:rPr>
              <w:t> </w:t>
            </w:r>
          </w:p>
        </w:tc>
      </w:tr>
      <w:tr w:rsidRPr="001F2B38" w:rsidR="001879B6" w:rsidTr="000F3FCA" w14:paraId="09941E43"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CCCCCC"/>
            <w:vAlign w:val="bottom"/>
            <w:hideMark/>
          </w:tcPr>
          <w:p w:rsidRPr="001F2B38" w:rsidR="001879B6" w:rsidP="000F3FCA" w:rsidRDefault="001879B6" w14:paraId="60259008"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val="en-GB" w:eastAsia="en-PH"/>
              </w:rPr>
              <w:t>Carl James Garcia </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0A6FDD" w14:paraId="1C1377DF"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04">
              <w:r w:rsidRPr="001F2B38" w:rsidR="001879B6">
                <w:rPr>
                  <w:rFonts w:ascii="Calibri" w:hAnsi="Calibri" w:eastAsia="Times New Roman" w:cs="Calibri"/>
                  <w:color w:val="0563C1"/>
                  <w:u w:val="single"/>
                  <w:lang w:val="en-GB" w:eastAsia="en-PH"/>
                </w:rPr>
                <w:t>cagarcia@student.apc.edu.ph</w:t>
              </w:r>
            </w:hyperlink>
            <w:r w:rsidRPr="001F2B38" w:rsidR="001879B6">
              <w:rPr>
                <w:rFonts w:ascii="Calibri" w:hAnsi="Calibri" w:eastAsia="Times New Roman" w:cs="Calibri"/>
                <w:color w:val="000000"/>
                <w:lang w:val="en-GB" w:eastAsia="en-PH"/>
              </w:rPr>
              <w:t> </w:t>
            </w:r>
            <w:r w:rsidRPr="001F2B38" w:rsidR="001879B6">
              <w:rPr>
                <w:rFonts w:ascii="Calibri" w:hAnsi="Calibri" w:eastAsia="Times New Roman" w:cs="Calibri"/>
                <w:color w:val="000000"/>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1879B6" w14:paraId="31EA6E3E"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val="en-GB" w:eastAsia="en-PH"/>
              </w:rPr>
              <w:t>Presenter </w:t>
            </w:r>
            <w:r w:rsidRPr="001F2B38">
              <w:rPr>
                <w:rFonts w:ascii="Calibri" w:hAnsi="Calibri" w:eastAsia="Times New Roman" w:cs="Calibri"/>
                <w:color w:val="000000"/>
                <w:lang w:eastAsia="en-PH"/>
              </w:rPr>
              <w:t> </w:t>
            </w:r>
          </w:p>
        </w:tc>
      </w:tr>
      <w:tr w:rsidRPr="001F2B38" w:rsidR="001879B6" w:rsidTr="000F3FCA" w14:paraId="13A4FED0" w14:textId="77777777">
        <w:trPr>
          <w:trHeight w:val="345"/>
        </w:trPr>
        <w:tc>
          <w:tcPr>
            <w:tcW w:w="3120" w:type="dxa"/>
            <w:tcBorders>
              <w:top w:val="single" w:color="666666" w:sz="6" w:space="0"/>
              <w:left w:val="single" w:color="666666" w:sz="6" w:space="0"/>
              <w:bottom w:val="single" w:color="666666" w:sz="6" w:space="0"/>
              <w:right w:val="single" w:color="666666" w:sz="6" w:space="0"/>
            </w:tcBorders>
            <w:shd w:val="clear" w:color="auto" w:fill="auto"/>
            <w:vAlign w:val="bottom"/>
            <w:hideMark/>
          </w:tcPr>
          <w:p w:rsidRPr="001F2B38" w:rsidR="001879B6" w:rsidP="000F3FCA" w:rsidRDefault="001879B6" w14:paraId="1259ACBC"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val="en-GB" w:eastAsia="en-PH"/>
              </w:rPr>
              <w:t>Rark Mowen Alcantara </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0A6FDD" w14:paraId="15446B36"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05">
              <w:r w:rsidRPr="001F2B38" w:rsidR="001879B6">
                <w:rPr>
                  <w:rFonts w:ascii="Calibri" w:hAnsi="Calibri" w:eastAsia="Times New Roman" w:cs="Calibri"/>
                  <w:color w:val="0563C1"/>
                  <w:u w:val="single"/>
                  <w:lang w:val="en-GB" w:eastAsia="en-PH"/>
                </w:rPr>
                <w:t>rlalcantara@student.apc.edu.ph</w:t>
              </w:r>
            </w:hyperlink>
            <w:r w:rsidRPr="001F2B38" w:rsidR="001879B6">
              <w:rPr>
                <w:rFonts w:ascii="Calibri" w:hAnsi="Calibri" w:eastAsia="Times New Roman" w:cs="Calibri"/>
                <w:color w:val="000000"/>
                <w:lang w:val="en-GB" w:eastAsia="en-PH"/>
              </w:rPr>
              <w:t> </w:t>
            </w:r>
            <w:r w:rsidRPr="001F2B38" w:rsidR="001879B6">
              <w:rPr>
                <w:rFonts w:ascii="Calibri" w:hAnsi="Calibri" w:eastAsia="Times New Roman" w:cs="Calibri"/>
                <w:color w:val="000000"/>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1879B6" w14:paraId="7CD1B1F5"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val="en-GB" w:eastAsia="en-PH"/>
              </w:rPr>
              <w:t>Presenter </w:t>
            </w:r>
            <w:r w:rsidRPr="001F2B38">
              <w:rPr>
                <w:rFonts w:ascii="Calibri" w:hAnsi="Calibri" w:eastAsia="Times New Roman" w:cs="Calibri"/>
                <w:color w:val="000000"/>
                <w:lang w:eastAsia="en-PH"/>
              </w:rPr>
              <w:t> </w:t>
            </w:r>
          </w:p>
        </w:tc>
      </w:tr>
      <w:tr w:rsidRPr="001F2B38" w:rsidR="001879B6" w:rsidTr="000F3FCA" w14:paraId="4DEDCE9A"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CCCCCC"/>
            <w:vAlign w:val="bottom"/>
            <w:hideMark/>
          </w:tcPr>
          <w:p w:rsidRPr="001F2B38" w:rsidR="001879B6" w:rsidP="000F3FCA" w:rsidRDefault="001879B6" w14:paraId="3BD04050"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val="en-GB" w:eastAsia="en-PH"/>
              </w:rPr>
              <w:t>Princess Joy Ferrer </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0A6FDD" w14:paraId="3F40133B"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06">
              <w:r w:rsidRPr="001F2B38" w:rsidR="001879B6">
                <w:rPr>
                  <w:rFonts w:ascii="Calibri" w:hAnsi="Calibri" w:eastAsia="Times New Roman" w:cs="Calibri"/>
                  <w:color w:val="0563C1"/>
                  <w:u w:val="single"/>
                  <w:lang w:val="en-GB" w:eastAsia="en-PH"/>
                </w:rPr>
                <w:t>phferrer@student.apc.edu.ph</w:t>
              </w:r>
            </w:hyperlink>
            <w:r w:rsidRPr="001F2B38" w:rsidR="001879B6">
              <w:rPr>
                <w:rFonts w:ascii="Calibri" w:hAnsi="Calibri" w:eastAsia="Times New Roman" w:cs="Calibri"/>
                <w:color w:val="000000"/>
                <w:lang w:val="en-GB" w:eastAsia="en-PH"/>
              </w:rPr>
              <w:t> </w:t>
            </w:r>
            <w:r w:rsidRPr="001F2B38" w:rsidR="001879B6">
              <w:rPr>
                <w:rFonts w:ascii="Calibri" w:hAnsi="Calibri" w:eastAsia="Times New Roman" w:cs="Calibri"/>
                <w:color w:val="000000"/>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1879B6" w14:paraId="182E93EE"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val="en-GB" w:eastAsia="en-PH"/>
              </w:rPr>
              <w:t>Presenter </w:t>
            </w:r>
            <w:r w:rsidRPr="001F2B38">
              <w:rPr>
                <w:rFonts w:ascii="Calibri" w:hAnsi="Calibri" w:eastAsia="Times New Roman" w:cs="Calibri"/>
                <w:color w:val="000000"/>
                <w:lang w:eastAsia="en-PH"/>
              </w:rPr>
              <w:t> </w:t>
            </w:r>
          </w:p>
        </w:tc>
      </w:tr>
      <w:tr w:rsidRPr="001F2B38" w:rsidR="001879B6" w:rsidTr="000F3FCA" w14:paraId="56BB2D3C"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auto"/>
            <w:vAlign w:val="bottom"/>
            <w:hideMark/>
          </w:tcPr>
          <w:p w:rsidRPr="001F2B38" w:rsidR="001879B6" w:rsidP="000F3FCA" w:rsidRDefault="001879B6" w14:paraId="371BCC2D"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val="en-GB" w:eastAsia="en-PH"/>
              </w:rPr>
              <w:t>Ludwig Marco Angeles </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0A6FDD" w14:paraId="4074B935"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07">
              <w:r w:rsidRPr="001F2B38" w:rsidR="001879B6">
                <w:rPr>
                  <w:rFonts w:ascii="Calibri" w:hAnsi="Calibri" w:eastAsia="Times New Roman" w:cs="Calibri"/>
                  <w:color w:val="0563C1"/>
                  <w:u w:val="single"/>
                  <w:lang w:val="en-GB" w:eastAsia="en-PH"/>
                </w:rPr>
                <w:t>ltangeles@student.apc.edu.ph</w:t>
              </w:r>
            </w:hyperlink>
            <w:r w:rsidRPr="001F2B38" w:rsidR="001879B6">
              <w:rPr>
                <w:rFonts w:ascii="Calibri" w:hAnsi="Calibri" w:eastAsia="Times New Roman" w:cs="Calibri"/>
                <w:color w:val="000000"/>
                <w:lang w:val="en-GB" w:eastAsia="en-PH"/>
              </w:rPr>
              <w:t> </w:t>
            </w:r>
            <w:r w:rsidRPr="001F2B38" w:rsidR="001879B6">
              <w:rPr>
                <w:rFonts w:ascii="Calibri" w:hAnsi="Calibri" w:eastAsia="Times New Roman" w:cs="Calibri"/>
                <w:color w:val="000000"/>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1879B6" w14:paraId="58F1FE71"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val="en-GB" w:eastAsia="en-PH"/>
              </w:rPr>
              <w:t>Presenter </w:t>
            </w:r>
            <w:r w:rsidRPr="001F2B38">
              <w:rPr>
                <w:rFonts w:ascii="Calibri" w:hAnsi="Calibri" w:eastAsia="Times New Roman" w:cs="Calibri"/>
                <w:color w:val="000000"/>
                <w:lang w:eastAsia="en-PH"/>
              </w:rPr>
              <w:t> </w:t>
            </w:r>
          </w:p>
        </w:tc>
      </w:tr>
      <w:tr w:rsidRPr="001F2B38" w:rsidR="001879B6" w:rsidTr="000F3FCA" w14:paraId="5CFDEB48"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auto"/>
            <w:vAlign w:val="bottom"/>
            <w:hideMark/>
          </w:tcPr>
          <w:p w:rsidRPr="001F2B38" w:rsidR="001879B6" w:rsidP="000F3FCA" w:rsidRDefault="001879B6" w14:paraId="65C33E1F"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val="en-GB" w:eastAsia="en-PH"/>
              </w:rPr>
              <w:t>Jakerson Bermudo</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0A6FDD" w14:paraId="0E33179D"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08">
              <w:r w:rsidRPr="001F2B38" w:rsidR="001879B6">
                <w:rPr>
                  <w:rFonts w:ascii="Calibri" w:hAnsi="Calibri" w:eastAsia="Times New Roman" w:cs="Calibri"/>
                  <w:color w:val="0563C1"/>
                  <w:u w:val="single"/>
                  <w:lang w:val="en-GB" w:eastAsia="en-PH"/>
                </w:rPr>
                <w:t>jbbermudo@student.apc.edu.ph</w:t>
              </w:r>
            </w:hyperlink>
            <w:r w:rsidRPr="001F2B38" w:rsidR="001879B6">
              <w:rPr>
                <w:rFonts w:ascii="Calibri" w:hAnsi="Calibri" w:eastAsia="Times New Roman" w:cs="Calibri"/>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1879B6" w14:paraId="591D882C"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val="en-GB" w:eastAsia="en-PH"/>
              </w:rPr>
              <w:t>Organizer</w:t>
            </w:r>
            <w:r w:rsidRPr="001F2B38">
              <w:rPr>
                <w:rFonts w:ascii="Calibri" w:hAnsi="Calibri" w:eastAsia="Times New Roman" w:cs="Calibri"/>
                <w:color w:val="000000"/>
                <w:lang w:eastAsia="en-PH"/>
              </w:rPr>
              <w:t> </w:t>
            </w:r>
          </w:p>
        </w:tc>
      </w:tr>
    </w:tbl>
    <w:p w:rsidRPr="001F2B38" w:rsidR="001879B6" w:rsidP="001879B6" w:rsidRDefault="001879B6" w14:paraId="14380732"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4478BB11"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AGENDA: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66AD53F7"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color w:val="000000"/>
          <w:sz w:val="24"/>
          <w:szCs w:val="24"/>
          <w:lang w:val="en-GB" w:eastAsia="en-PH"/>
        </w:rPr>
        <w:t>Discussion about the new features of the web app:</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227B0DF0"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65D2768B" w14:textId="77777777">
      <w:pPr>
        <w:numPr>
          <w:ilvl w:val="0"/>
          <w:numId w:val="47"/>
        </w:numPr>
        <w:spacing w:after="0" w:line="240" w:lineRule="auto"/>
        <w:ind w:left="1080" w:firstLine="0"/>
        <w:textAlignment w:val="baseline"/>
        <w:rPr>
          <w:rFonts w:ascii="Calibri" w:hAnsi="Calibri" w:eastAsia="Times New Roman" w:cs="Calibri"/>
          <w:lang w:eastAsia="en-PH"/>
        </w:rPr>
      </w:pPr>
      <w:r w:rsidRPr="001F2B38">
        <w:rPr>
          <w:rFonts w:ascii="Calibri" w:hAnsi="Calibri" w:eastAsia="Times New Roman" w:cs="Calibri"/>
          <w:lang w:val="en-GB" w:eastAsia="en-PH"/>
        </w:rPr>
        <w:t>Introduction of the web app for the barangay council, Sangguniang Kabataan (SK), and other barangay staff.</w:t>
      </w:r>
      <w:r w:rsidRPr="001F2B38">
        <w:rPr>
          <w:rFonts w:ascii="Calibri" w:hAnsi="Calibri" w:eastAsia="Times New Roman" w:cs="Calibri"/>
          <w:lang w:eastAsia="en-PH"/>
        </w:rPr>
        <w:t> </w:t>
      </w:r>
    </w:p>
    <w:p w:rsidRPr="001F2B38" w:rsidR="001879B6" w:rsidP="001879B6" w:rsidRDefault="001879B6" w14:paraId="561AA1D7"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56BF8BCC" w14:textId="77777777">
      <w:pPr>
        <w:numPr>
          <w:ilvl w:val="0"/>
          <w:numId w:val="48"/>
        </w:numPr>
        <w:spacing w:after="0" w:line="240" w:lineRule="auto"/>
        <w:ind w:left="1080" w:firstLine="0"/>
        <w:textAlignment w:val="baseline"/>
        <w:rPr>
          <w:rFonts w:ascii="Calibri" w:hAnsi="Calibri" w:eastAsia="Times New Roman" w:cs="Calibri"/>
          <w:lang w:eastAsia="en-PH"/>
        </w:rPr>
      </w:pPr>
      <w:r w:rsidRPr="001F2B38">
        <w:rPr>
          <w:rFonts w:ascii="Calibri" w:hAnsi="Calibri" w:eastAsia="Times New Roman" w:cs="Calibri"/>
          <w:lang w:val="en-GB" w:eastAsia="en-PH"/>
        </w:rPr>
        <w:t>Direct mode of payment through the web app and how to process it. When they make payments online, it will be confirmed, and the payment will go directly to the barangay's bank, deposited directly. Clearances will be emailed to them through a QR code. Memorandum of Agreement (MOA) between the barangay and the bank, as well as with GCash.</w:t>
      </w:r>
      <w:r w:rsidRPr="001F2B38">
        <w:rPr>
          <w:rFonts w:ascii="Calibri" w:hAnsi="Calibri" w:eastAsia="Times New Roman" w:cs="Calibri"/>
          <w:lang w:eastAsia="en-PH"/>
        </w:rPr>
        <w:t> </w:t>
      </w:r>
    </w:p>
    <w:p w:rsidRPr="001F2B38" w:rsidR="001879B6" w:rsidP="001879B6" w:rsidRDefault="001879B6" w14:paraId="0D62F105"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27C5137A" w14:textId="77777777">
      <w:pPr>
        <w:numPr>
          <w:ilvl w:val="0"/>
          <w:numId w:val="49"/>
        </w:numPr>
        <w:spacing w:after="0" w:line="240" w:lineRule="auto"/>
        <w:ind w:left="1080" w:firstLine="0"/>
        <w:textAlignment w:val="baseline"/>
        <w:rPr>
          <w:rFonts w:ascii="Calibri" w:hAnsi="Calibri" w:eastAsia="Times New Roman" w:cs="Calibri"/>
          <w:lang w:eastAsia="en-PH"/>
        </w:rPr>
      </w:pPr>
      <w:r w:rsidRPr="001F2B38">
        <w:rPr>
          <w:rFonts w:ascii="Calibri" w:hAnsi="Calibri" w:eastAsia="Times New Roman" w:cs="Calibri"/>
          <w:lang w:val="en-GB" w:eastAsia="en-PH"/>
        </w:rPr>
        <w:t>Handling matters outside of the web app will be managed by the barangay.</w:t>
      </w:r>
      <w:r w:rsidRPr="001F2B38">
        <w:rPr>
          <w:rFonts w:ascii="Calibri" w:hAnsi="Calibri" w:eastAsia="Times New Roman" w:cs="Calibri"/>
          <w:lang w:eastAsia="en-PH"/>
        </w:rPr>
        <w:t> </w:t>
      </w:r>
    </w:p>
    <w:p w:rsidRPr="001F2B38" w:rsidR="001879B6" w:rsidP="001879B6" w:rsidRDefault="001879B6" w14:paraId="4E88EDCF"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76180AC4"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color w:val="000000"/>
          <w:sz w:val="24"/>
          <w:szCs w:val="24"/>
          <w:lang w:val="en-GB" w:eastAsia="en-PH"/>
        </w:rPr>
        <w:t>(Added features for the safety section)</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136208FA" w14:textId="77777777">
      <w:pPr>
        <w:numPr>
          <w:ilvl w:val="0"/>
          <w:numId w:val="50"/>
        </w:numPr>
        <w:spacing w:after="0" w:line="240" w:lineRule="auto"/>
        <w:ind w:left="1080" w:firstLine="0"/>
        <w:textAlignment w:val="baseline"/>
        <w:rPr>
          <w:rFonts w:ascii="Calibri" w:hAnsi="Calibri" w:eastAsia="Times New Roman" w:cs="Calibri"/>
          <w:lang w:eastAsia="en-PH"/>
        </w:rPr>
      </w:pPr>
      <w:r w:rsidRPr="001F2B38">
        <w:rPr>
          <w:rFonts w:ascii="Calibri" w:hAnsi="Calibri" w:eastAsia="Times New Roman" w:cs="Calibri"/>
          <w:lang w:val="en-GB" w:eastAsia="en-PH"/>
        </w:rPr>
        <w:t>Safety protocols - Early warning system/reminders. Added evacuation areas.</w:t>
      </w:r>
      <w:r w:rsidRPr="001F2B38">
        <w:rPr>
          <w:rFonts w:ascii="Calibri" w:hAnsi="Calibri" w:eastAsia="Times New Roman" w:cs="Calibri"/>
          <w:lang w:eastAsia="en-PH"/>
        </w:rPr>
        <w:t> </w:t>
      </w:r>
    </w:p>
    <w:p w:rsidRPr="001F2B38" w:rsidR="001879B6" w:rsidP="001879B6" w:rsidRDefault="001879B6" w14:paraId="32FF1764"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7F31367C" w14:textId="77777777">
      <w:pPr>
        <w:numPr>
          <w:ilvl w:val="0"/>
          <w:numId w:val="51"/>
        </w:numPr>
        <w:spacing w:after="0" w:line="240" w:lineRule="auto"/>
        <w:ind w:left="1080" w:firstLine="0"/>
        <w:textAlignment w:val="baseline"/>
        <w:rPr>
          <w:rFonts w:ascii="Calibri" w:hAnsi="Calibri" w:eastAsia="Times New Roman" w:cs="Calibri"/>
          <w:lang w:eastAsia="en-PH"/>
        </w:rPr>
      </w:pPr>
      <w:r w:rsidRPr="001F2B38">
        <w:rPr>
          <w:rFonts w:ascii="Calibri" w:hAnsi="Calibri" w:eastAsia="Times New Roman" w:cs="Calibri"/>
          <w:lang w:val="en-GB" w:eastAsia="en-PH"/>
        </w:rPr>
        <w:t>Facial recognition for verification to ensure that only the registered individual can use the account.</w:t>
      </w:r>
      <w:r w:rsidRPr="001F2B38">
        <w:rPr>
          <w:rFonts w:ascii="Calibri" w:hAnsi="Calibri" w:eastAsia="Times New Roman" w:cs="Calibri"/>
          <w:lang w:eastAsia="en-PH"/>
        </w:rPr>
        <w:t> </w:t>
      </w:r>
    </w:p>
    <w:p w:rsidRPr="001F2B38" w:rsidR="001879B6" w:rsidP="001879B6" w:rsidRDefault="001879B6" w14:paraId="1E04271D"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205D44F3"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352AE7B5" w14:textId="77777777">
      <w:pPr>
        <w:numPr>
          <w:ilvl w:val="0"/>
          <w:numId w:val="52"/>
        </w:numPr>
        <w:spacing w:after="0" w:line="240" w:lineRule="auto"/>
        <w:ind w:left="1080" w:firstLine="0"/>
        <w:textAlignment w:val="baseline"/>
        <w:rPr>
          <w:rFonts w:ascii="Calibri" w:hAnsi="Calibri" w:eastAsia="Times New Roman" w:cs="Calibri"/>
          <w:lang w:eastAsia="en-PH"/>
        </w:rPr>
      </w:pPr>
      <w:r w:rsidRPr="001F2B38">
        <w:rPr>
          <w:rFonts w:ascii="Calibri" w:hAnsi="Calibri" w:eastAsia="Times New Roman" w:cs="Calibri"/>
          <w:lang w:val="en-GB" w:eastAsia="en-PH"/>
        </w:rPr>
        <w:t>Adding a Tagalog translation for the data privacy policy and terms and conditions.</w:t>
      </w:r>
      <w:r w:rsidRPr="001F2B38">
        <w:rPr>
          <w:rFonts w:ascii="Calibri" w:hAnsi="Calibri" w:eastAsia="Times New Roman" w:cs="Calibri"/>
          <w:lang w:eastAsia="en-PH"/>
        </w:rPr>
        <w:t> </w:t>
      </w:r>
    </w:p>
    <w:p w:rsidRPr="001F2B38" w:rsidR="001879B6" w:rsidP="001879B6" w:rsidRDefault="001879B6" w14:paraId="4A07E4E4"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2BE4EC60"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color w:val="000000"/>
          <w:sz w:val="24"/>
          <w:szCs w:val="24"/>
          <w:lang w:val="en-GB" w:eastAsia="en-PH"/>
        </w:rPr>
        <w:t>Resident dashboard:</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084CE7C9" w14:textId="77777777">
      <w:pPr>
        <w:numPr>
          <w:ilvl w:val="0"/>
          <w:numId w:val="53"/>
        </w:numPr>
        <w:spacing w:after="0" w:line="240" w:lineRule="auto"/>
        <w:ind w:left="1080" w:firstLine="0"/>
        <w:textAlignment w:val="baseline"/>
        <w:rPr>
          <w:rFonts w:ascii="Calibri" w:hAnsi="Calibri" w:eastAsia="Times New Roman" w:cs="Calibri"/>
          <w:lang w:eastAsia="en-PH"/>
        </w:rPr>
      </w:pPr>
      <w:r w:rsidRPr="001F2B38">
        <w:rPr>
          <w:rFonts w:ascii="Calibri" w:hAnsi="Calibri" w:eastAsia="Times New Roman" w:cs="Calibri"/>
          <w:lang w:val="en-GB" w:eastAsia="en-PH"/>
        </w:rPr>
        <w:t>Added the option to change the address.</w:t>
      </w:r>
      <w:r w:rsidRPr="001F2B38">
        <w:rPr>
          <w:rFonts w:ascii="Calibri" w:hAnsi="Calibri" w:eastAsia="Times New Roman" w:cs="Calibri"/>
          <w:lang w:eastAsia="en-PH"/>
        </w:rPr>
        <w:t> </w:t>
      </w:r>
    </w:p>
    <w:p w:rsidRPr="001F2B38" w:rsidR="001879B6" w:rsidP="001879B6" w:rsidRDefault="001879B6" w14:paraId="0964B362"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77427444" w14:textId="77777777">
      <w:pPr>
        <w:spacing w:after="0" w:line="240" w:lineRule="auto"/>
        <w:jc w:val="center"/>
        <w:textAlignment w:val="baseline"/>
        <w:rPr>
          <w:rFonts w:ascii="Segoe UI" w:hAnsi="Segoe UI" w:eastAsia="Times New Roman" w:cs="Segoe UI"/>
          <w:sz w:val="18"/>
          <w:szCs w:val="18"/>
          <w:lang w:eastAsia="en-PH"/>
        </w:rPr>
      </w:pPr>
      <w:r w:rsidRPr="001F2B38">
        <w:rPr>
          <w:rFonts w:ascii="Calibri" w:hAnsi="Calibri" w:eastAsia="Times New Roman" w:cs="Calibri"/>
          <w:lang w:eastAsia="en-PH"/>
        </w:rPr>
        <w:t> </w:t>
      </w:r>
    </w:p>
    <w:p w:rsidRPr="001F2B38" w:rsidR="001879B6" w:rsidP="001879B6" w:rsidRDefault="001879B6" w14:paraId="4B734159" w14:textId="77777777">
      <w:pPr>
        <w:spacing w:after="0" w:line="240" w:lineRule="auto"/>
        <w:jc w:val="center"/>
        <w:textAlignment w:val="baseline"/>
        <w:rPr>
          <w:rFonts w:ascii="Segoe UI" w:hAnsi="Segoe UI" w:eastAsia="Times New Roman" w:cs="Segoe UI"/>
          <w:sz w:val="18"/>
          <w:szCs w:val="18"/>
          <w:lang w:eastAsia="en-PH"/>
        </w:rPr>
      </w:pPr>
      <w:r w:rsidRPr="001F2B38">
        <w:rPr>
          <w:rFonts w:ascii="Segoe UI" w:hAnsi="Segoe UI" w:eastAsia="Times New Roman" w:cs="Segoe UI"/>
          <w:noProof/>
          <w:sz w:val="18"/>
          <w:szCs w:val="18"/>
          <w:lang w:eastAsia="en-PH"/>
        </w:rPr>
        <w:drawing>
          <wp:inline distT="0" distB="0" distL="0" distR="0" wp14:anchorId="45DA9DB7" wp14:editId="6EE15ADB">
            <wp:extent cx="4438650" cy="3330410"/>
            <wp:effectExtent l="0" t="0" r="0" b="3810"/>
            <wp:docPr id="1645137239" name="Picture 1645137239"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37239" name="Picture 2" descr="A group of people posing for a photo&#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44187" cy="3334565"/>
                    </a:xfrm>
                    <a:prstGeom prst="rect">
                      <a:avLst/>
                    </a:prstGeom>
                    <a:noFill/>
                    <a:ln>
                      <a:noFill/>
                    </a:ln>
                  </pic:spPr>
                </pic:pic>
              </a:graphicData>
            </a:graphic>
          </wp:inline>
        </w:drawing>
      </w:r>
      <w:r w:rsidRPr="001F2B38">
        <w:rPr>
          <w:rFonts w:ascii="Calibri" w:hAnsi="Calibri" w:eastAsia="Times New Roman" w:cs="Calibri"/>
          <w:lang w:eastAsia="en-PH"/>
        </w:rPr>
        <w:t> </w:t>
      </w:r>
    </w:p>
    <w:p w:rsidR="001879B6" w:rsidP="001879B6" w:rsidRDefault="001879B6" w14:paraId="1F9EDBDC" w14:textId="77777777">
      <w:pPr>
        <w:pBdr>
          <w:bottom w:val="single" w:color="auto" w:sz="6" w:space="1"/>
        </w:pBdr>
        <w:spacing w:after="0" w:line="240" w:lineRule="auto"/>
        <w:textAlignment w:val="baseline"/>
        <w:rPr>
          <w:rFonts w:ascii="Segoe UI" w:hAnsi="Segoe UI" w:eastAsia="Times New Roman" w:cs="Segoe UI"/>
          <w:noProof/>
          <w:sz w:val="18"/>
          <w:szCs w:val="18"/>
          <w:lang w:eastAsia="en-PH"/>
        </w:rPr>
      </w:pPr>
    </w:p>
    <w:p w:rsidR="001879B6" w:rsidP="001879B6" w:rsidRDefault="001879B6" w14:paraId="2C65494F" w14:textId="77777777">
      <w:pPr>
        <w:spacing w:after="0" w:line="240" w:lineRule="auto"/>
        <w:jc w:val="center"/>
        <w:textAlignment w:val="baseline"/>
        <w:rPr>
          <w:rFonts w:ascii="Calibri" w:hAnsi="Calibri" w:eastAsia="Times New Roman" w:cs="Calibri"/>
          <w:lang w:eastAsia="en-PH"/>
        </w:rPr>
      </w:pPr>
      <w:r w:rsidRPr="001F2B38">
        <w:rPr>
          <w:rFonts w:ascii="Calibri" w:hAnsi="Calibri" w:eastAsia="Times New Roman" w:cs="Calibri"/>
          <w:lang w:eastAsia="en-PH"/>
        </w:rPr>
        <w:t> </w:t>
      </w:r>
    </w:p>
    <w:p w:rsidRPr="001F2B38" w:rsidR="001879B6" w:rsidP="001879B6" w:rsidRDefault="001879B6" w14:paraId="44BA32FE"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DATE: </w:t>
      </w:r>
      <w:r w:rsidRPr="001F2B38">
        <w:rPr>
          <w:rFonts w:ascii="Times New Roman" w:hAnsi="Times New Roman" w:eastAsia="Times New Roman" w:cs="Times New Roman"/>
          <w:color w:val="000000"/>
          <w:sz w:val="24"/>
          <w:szCs w:val="24"/>
          <w:lang w:val="en-GB" w:eastAsia="en-PH"/>
        </w:rPr>
        <w:t>September 4, 2023</w:t>
      </w:r>
      <w:r w:rsidRPr="001F2B38">
        <w:rPr>
          <w:rFonts w:ascii="Times New Roman" w:hAnsi="Times New Roman" w:eastAsia="Times New Roman" w:cs="Times New Roman"/>
          <w:b/>
          <w:bCs/>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36430534"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TIME START: </w:t>
      </w:r>
      <w:r w:rsidRPr="001F2B38">
        <w:rPr>
          <w:rFonts w:ascii="Times New Roman" w:hAnsi="Times New Roman" w:eastAsia="Times New Roman" w:cs="Times New Roman"/>
          <w:color w:val="000000"/>
          <w:sz w:val="24"/>
          <w:szCs w:val="24"/>
          <w:lang w:val="en-GB" w:eastAsia="en-PH"/>
        </w:rPr>
        <w:t>7:30 pm</w:t>
      </w:r>
      <w:r w:rsidRPr="001F2B38">
        <w:rPr>
          <w:rFonts w:ascii="Times New Roman" w:hAnsi="Times New Roman" w:eastAsia="Times New Roman" w:cs="Times New Roman"/>
          <w:b/>
          <w:bCs/>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442B67F1"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TIME END:  </w:t>
      </w:r>
      <w:r w:rsidRPr="001F2B38">
        <w:rPr>
          <w:rFonts w:ascii="Times New Roman" w:hAnsi="Times New Roman" w:eastAsia="Times New Roman" w:cs="Times New Roman"/>
          <w:color w:val="000000"/>
          <w:sz w:val="24"/>
          <w:szCs w:val="24"/>
          <w:lang w:val="en-GB" w:eastAsia="en-PH"/>
        </w:rPr>
        <w:t>4:37 pm</w:t>
      </w:r>
      <w:r w:rsidRPr="001F2B38">
        <w:rPr>
          <w:rFonts w:ascii="Times New Roman" w:hAnsi="Times New Roman" w:eastAsia="Times New Roman" w:cs="Times New Roman"/>
          <w:b/>
          <w:bCs/>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503F7067"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MODERATOR: </w:t>
      </w:r>
      <w:r w:rsidRPr="001F2B38">
        <w:rPr>
          <w:rFonts w:ascii="Times New Roman" w:hAnsi="Times New Roman" w:eastAsia="Times New Roman" w:cs="Times New Roman"/>
          <w:color w:val="000000"/>
          <w:sz w:val="24"/>
          <w:szCs w:val="24"/>
          <w:lang w:val="en-GB" w:eastAsia="en-PH"/>
        </w:rPr>
        <w:t>Jakerson Bermudo</w:t>
      </w:r>
      <w:r w:rsidRPr="001F2B38">
        <w:rPr>
          <w:rFonts w:ascii="Segoe UI" w:hAnsi="Segoe UI" w:eastAsia="Times New Roman" w:cs="Segoe UI"/>
          <w:color w:val="000000"/>
          <w:sz w:val="21"/>
          <w:szCs w:val="21"/>
          <w:lang w:val="en-GB" w:eastAsia="en-PH"/>
        </w:rPr>
        <w:t> </w:t>
      </w:r>
      <w:r w:rsidRPr="001F2B38">
        <w:rPr>
          <w:rFonts w:ascii="Segoe UI" w:hAnsi="Segoe UI" w:eastAsia="Times New Roman" w:cs="Segoe UI"/>
          <w:color w:val="000000"/>
          <w:sz w:val="21"/>
          <w:szCs w:val="21"/>
          <w:lang w:eastAsia="en-PH"/>
        </w:rPr>
        <w:t> </w:t>
      </w:r>
    </w:p>
    <w:p w:rsidRPr="001F2B38" w:rsidR="001879B6" w:rsidP="001879B6" w:rsidRDefault="001879B6" w14:paraId="2CC7EFD1" w14:textId="77777777">
      <w:pPr>
        <w:spacing w:after="0" w:line="240" w:lineRule="auto"/>
        <w:textAlignment w:val="baseline"/>
        <w:rPr>
          <w:rFonts w:ascii="Segoe UI" w:hAnsi="Segoe UI" w:eastAsia="Times New Roman" w:cs="Segoe UI"/>
          <w:sz w:val="18"/>
          <w:szCs w:val="18"/>
          <w:lang w:eastAsia="en-PH"/>
        </w:rPr>
      </w:pPr>
      <w:r w:rsidRPr="001F2B38">
        <w:rPr>
          <w:rFonts w:ascii="Segoe UI" w:hAnsi="Segoe UI" w:eastAsia="Times New Roman" w:cs="Segoe UI"/>
          <w:color w:val="000000"/>
          <w:sz w:val="21"/>
          <w:szCs w:val="21"/>
          <w:lang w:val="en-GB" w:eastAsia="en-PH"/>
        </w:rPr>
        <w:t> </w:t>
      </w:r>
      <w:r w:rsidRPr="001F2B38">
        <w:rPr>
          <w:rFonts w:ascii="Segoe UI" w:hAnsi="Segoe UI" w:eastAsia="Times New Roman" w:cs="Segoe UI"/>
          <w:color w:val="000000"/>
          <w:sz w:val="21"/>
          <w:szCs w:val="21"/>
          <w:lang w:eastAsia="en-PH"/>
        </w:rPr>
        <w:t> </w:t>
      </w:r>
    </w:p>
    <w:p w:rsidRPr="001F2B38" w:rsidR="001879B6" w:rsidP="001879B6" w:rsidRDefault="001879B6" w14:paraId="0D47FAF2"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MINUTES TAKER:</w:t>
      </w:r>
      <w:r w:rsidRPr="001F2B38">
        <w:rPr>
          <w:rFonts w:ascii="Times New Roman" w:hAnsi="Times New Roman" w:eastAsia="Times New Roman" w:cs="Times New Roman"/>
          <w:color w:val="000000"/>
          <w:sz w:val="24"/>
          <w:szCs w:val="24"/>
          <w:lang w:val="en-GB" w:eastAsia="en-PH"/>
        </w:rPr>
        <w:t xml:space="preserve"> Princess Joy Ferrer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1D72DD79"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5AA73057"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ATTENDANCE: </w:t>
      </w:r>
      <w:r w:rsidRPr="001F2B38">
        <w:rPr>
          <w:rFonts w:ascii="Times New Roman" w:hAnsi="Times New Roman" w:eastAsia="Times New Roman" w:cs="Times New Roman"/>
          <w:color w:val="000000"/>
          <w:sz w:val="24"/>
          <w:szCs w:val="24"/>
          <w:lang w:eastAsia="en-PH"/>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120"/>
        <w:gridCol w:w="3645"/>
        <w:gridCol w:w="2235"/>
      </w:tblGrid>
      <w:tr w:rsidRPr="001F2B38" w:rsidR="001879B6" w:rsidTr="000F3FCA" w14:paraId="7D8BE181" w14:textId="77777777">
        <w:trPr>
          <w:trHeight w:val="345"/>
        </w:trPr>
        <w:tc>
          <w:tcPr>
            <w:tcW w:w="3120" w:type="dxa"/>
            <w:tcBorders>
              <w:top w:val="nil"/>
              <w:left w:val="nil"/>
              <w:bottom w:val="nil"/>
              <w:right w:val="nil"/>
            </w:tcBorders>
            <w:shd w:val="clear" w:color="auto" w:fill="000000"/>
            <w:hideMark/>
          </w:tcPr>
          <w:p w:rsidRPr="001F2B38" w:rsidR="001879B6" w:rsidP="000F3FCA" w:rsidRDefault="001879B6" w14:paraId="5AF65B16"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FFFFFF"/>
                <w:lang w:eastAsia="en-PH"/>
              </w:rPr>
              <w:t>AGE</w:t>
            </w:r>
            <w:r w:rsidRPr="001F2B38">
              <w:rPr>
                <w:rFonts w:ascii="Calibri" w:hAnsi="Calibri" w:eastAsia="Times New Roman" w:cs="Calibri"/>
                <w:color w:val="FFFFFF"/>
                <w:lang w:eastAsia="en-PH"/>
              </w:rPr>
              <w:t> </w:t>
            </w:r>
          </w:p>
        </w:tc>
        <w:tc>
          <w:tcPr>
            <w:tcW w:w="3645" w:type="dxa"/>
            <w:tcBorders>
              <w:top w:val="nil"/>
              <w:left w:val="nil"/>
              <w:bottom w:val="nil"/>
              <w:right w:val="nil"/>
            </w:tcBorders>
            <w:shd w:val="clear" w:color="auto" w:fill="000000"/>
            <w:hideMark/>
          </w:tcPr>
          <w:p w:rsidRPr="001F2B38" w:rsidR="001879B6" w:rsidP="000F3FCA" w:rsidRDefault="001879B6" w14:paraId="381140E5"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FFFFFF"/>
                <w:lang w:eastAsia="en-PH"/>
              </w:rPr>
              <w:t>Email </w:t>
            </w:r>
            <w:r w:rsidRPr="001F2B38">
              <w:rPr>
                <w:rFonts w:ascii="Calibri" w:hAnsi="Calibri" w:eastAsia="Times New Roman" w:cs="Calibri"/>
                <w:color w:val="FFFFFF"/>
                <w:lang w:eastAsia="en-PH"/>
              </w:rPr>
              <w:t> </w:t>
            </w:r>
          </w:p>
        </w:tc>
        <w:tc>
          <w:tcPr>
            <w:tcW w:w="2235" w:type="dxa"/>
            <w:tcBorders>
              <w:top w:val="nil"/>
              <w:left w:val="nil"/>
              <w:bottom w:val="nil"/>
              <w:right w:val="nil"/>
            </w:tcBorders>
            <w:shd w:val="clear" w:color="auto" w:fill="000000"/>
            <w:hideMark/>
          </w:tcPr>
          <w:p w:rsidRPr="001F2B38" w:rsidR="001879B6" w:rsidP="000F3FCA" w:rsidRDefault="001879B6" w14:paraId="08F36C3C"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FFFFFF"/>
                <w:lang w:eastAsia="en-PH"/>
              </w:rPr>
              <w:t>Role </w:t>
            </w:r>
            <w:r w:rsidRPr="001F2B38">
              <w:rPr>
                <w:rFonts w:ascii="Calibri" w:hAnsi="Calibri" w:eastAsia="Times New Roman" w:cs="Calibri"/>
                <w:color w:val="FFFFFF"/>
                <w:lang w:eastAsia="en-PH"/>
              </w:rPr>
              <w:t> </w:t>
            </w:r>
          </w:p>
        </w:tc>
      </w:tr>
      <w:tr w:rsidRPr="001F2B38" w:rsidR="001879B6" w:rsidTr="000F3FCA" w14:paraId="256D63C1" w14:textId="77777777">
        <w:trPr>
          <w:trHeight w:val="315"/>
        </w:trPr>
        <w:tc>
          <w:tcPr>
            <w:tcW w:w="3120" w:type="dxa"/>
            <w:tcBorders>
              <w:top w:val="nil"/>
              <w:left w:val="single" w:color="666666" w:sz="6" w:space="0"/>
              <w:bottom w:val="single" w:color="666666" w:sz="6" w:space="0"/>
              <w:right w:val="single" w:color="666666" w:sz="6" w:space="0"/>
            </w:tcBorders>
            <w:shd w:val="clear" w:color="auto" w:fill="CCCCCC"/>
            <w:hideMark/>
          </w:tcPr>
          <w:p w:rsidRPr="001F2B38" w:rsidR="001879B6" w:rsidP="000F3FCA" w:rsidRDefault="001879B6" w14:paraId="7A571C67"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Mikedale Dellera </w:t>
            </w:r>
            <w:r w:rsidRPr="001F2B38">
              <w:rPr>
                <w:rFonts w:ascii="Calibri" w:hAnsi="Calibri" w:eastAsia="Times New Roman" w:cs="Calibri"/>
                <w:color w:val="000000"/>
                <w:lang w:eastAsia="en-PH"/>
              </w:rPr>
              <w:t> </w:t>
            </w:r>
          </w:p>
        </w:tc>
        <w:tc>
          <w:tcPr>
            <w:tcW w:w="3645" w:type="dxa"/>
            <w:tcBorders>
              <w:top w:val="nil"/>
              <w:left w:val="single" w:color="666666" w:sz="6" w:space="0"/>
              <w:bottom w:val="single" w:color="666666" w:sz="6" w:space="0"/>
              <w:right w:val="single" w:color="666666" w:sz="6" w:space="0"/>
            </w:tcBorders>
            <w:shd w:val="clear" w:color="auto" w:fill="CCCCCC"/>
            <w:hideMark/>
          </w:tcPr>
          <w:p w:rsidRPr="001F2B38" w:rsidR="001879B6" w:rsidP="000F3FCA" w:rsidRDefault="000A6FDD" w14:paraId="7AE99613"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10">
              <w:r w:rsidRPr="001F2B38" w:rsidR="001879B6">
                <w:rPr>
                  <w:rFonts w:ascii="Calibri" w:hAnsi="Calibri" w:eastAsia="Times New Roman" w:cs="Calibri"/>
                  <w:color w:val="0563C1"/>
                  <w:u w:val="single"/>
                  <w:lang w:eastAsia="en-PH"/>
                </w:rPr>
                <w:t>mbdellera@student.apc.edu.ph</w:t>
              </w:r>
            </w:hyperlink>
            <w:r w:rsidRPr="001F2B38" w:rsidR="001879B6">
              <w:rPr>
                <w:rFonts w:ascii="Calibri" w:hAnsi="Calibri" w:eastAsia="Times New Roman" w:cs="Calibri"/>
                <w:color w:val="000000"/>
                <w:lang w:eastAsia="en-PH"/>
              </w:rPr>
              <w:t>  </w:t>
            </w:r>
          </w:p>
        </w:tc>
        <w:tc>
          <w:tcPr>
            <w:tcW w:w="2235" w:type="dxa"/>
            <w:tcBorders>
              <w:top w:val="nil"/>
              <w:left w:val="single" w:color="666666" w:sz="6" w:space="0"/>
              <w:bottom w:val="single" w:color="666666" w:sz="6" w:space="0"/>
              <w:right w:val="single" w:color="666666" w:sz="6" w:space="0"/>
            </w:tcBorders>
            <w:shd w:val="clear" w:color="auto" w:fill="CCCCCC"/>
            <w:hideMark/>
          </w:tcPr>
          <w:p w:rsidRPr="001F2B38" w:rsidR="001879B6" w:rsidP="000F3FCA" w:rsidRDefault="001879B6" w14:paraId="6E2F3E13"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Presenter  </w:t>
            </w:r>
          </w:p>
        </w:tc>
      </w:tr>
      <w:tr w:rsidRPr="001F2B38" w:rsidR="001879B6" w:rsidTr="000F3FCA" w14:paraId="470349D2" w14:textId="77777777">
        <w:trPr>
          <w:trHeight w:val="345"/>
        </w:trPr>
        <w:tc>
          <w:tcPr>
            <w:tcW w:w="3120" w:type="dxa"/>
            <w:tcBorders>
              <w:top w:val="single" w:color="666666" w:sz="6" w:space="0"/>
              <w:left w:val="single" w:color="666666" w:sz="6" w:space="0"/>
              <w:bottom w:val="single" w:color="666666" w:sz="6" w:space="0"/>
              <w:right w:val="single" w:color="666666" w:sz="6" w:space="0"/>
            </w:tcBorders>
            <w:shd w:val="clear" w:color="auto" w:fill="auto"/>
            <w:vAlign w:val="bottom"/>
            <w:hideMark/>
          </w:tcPr>
          <w:p w:rsidRPr="001F2B38" w:rsidR="001879B6" w:rsidP="000F3FCA" w:rsidRDefault="001879B6" w14:paraId="70989889"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Wilkins Caducio </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0A6FDD" w14:paraId="2920AD2B"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11">
              <w:r w:rsidRPr="001F2B38" w:rsidR="001879B6">
                <w:rPr>
                  <w:rFonts w:ascii="Calibri" w:hAnsi="Calibri" w:eastAsia="Times New Roman" w:cs="Calibri"/>
                  <w:color w:val="0563C1"/>
                  <w:u w:val="single"/>
                  <w:lang w:eastAsia="en-PH"/>
                </w:rPr>
                <w:t>wvcaducio@student.apc.edu.ph</w:t>
              </w:r>
            </w:hyperlink>
            <w:r w:rsidRPr="001F2B38" w:rsidR="001879B6">
              <w:rPr>
                <w:rFonts w:ascii="Calibri" w:hAnsi="Calibri" w:eastAsia="Times New Roman" w:cs="Calibri"/>
                <w:color w:val="000000"/>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1879B6" w14:paraId="65A00596"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Presenter  </w:t>
            </w:r>
          </w:p>
        </w:tc>
      </w:tr>
      <w:tr w:rsidRPr="001F2B38" w:rsidR="001879B6" w:rsidTr="000F3FCA" w14:paraId="4704B0CB"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CCCCCC"/>
            <w:vAlign w:val="bottom"/>
            <w:hideMark/>
          </w:tcPr>
          <w:p w:rsidRPr="001F2B38" w:rsidR="001879B6" w:rsidP="000F3FCA" w:rsidRDefault="001879B6" w14:paraId="6433E091"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Carl James Garcia </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0A6FDD" w14:paraId="353B0E5E"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12">
              <w:r w:rsidRPr="001F2B38" w:rsidR="001879B6">
                <w:rPr>
                  <w:rFonts w:ascii="Calibri" w:hAnsi="Calibri" w:eastAsia="Times New Roman" w:cs="Calibri"/>
                  <w:color w:val="0563C1"/>
                  <w:u w:val="single"/>
                  <w:lang w:eastAsia="en-PH"/>
                </w:rPr>
                <w:t>cagarcia@student.apc.edu.ph</w:t>
              </w:r>
            </w:hyperlink>
            <w:r w:rsidRPr="001F2B38" w:rsidR="001879B6">
              <w:rPr>
                <w:rFonts w:ascii="Calibri" w:hAnsi="Calibri" w:eastAsia="Times New Roman" w:cs="Calibri"/>
                <w:color w:val="000000"/>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1879B6" w14:paraId="35A2F102"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Presenter  </w:t>
            </w:r>
          </w:p>
        </w:tc>
      </w:tr>
      <w:tr w:rsidRPr="001F2B38" w:rsidR="001879B6" w:rsidTr="000F3FCA" w14:paraId="5CCB1E7F" w14:textId="77777777">
        <w:trPr>
          <w:trHeight w:val="345"/>
        </w:trPr>
        <w:tc>
          <w:tcPr>
            <w:tcW w:w="3120" w:type="dxa"/>
            <w:tcBorders>
              <w:top w:val="single" w:color="666666" w:sz="6" w:space="0"/>
              <w:left w:val="single" w:color="666666" w:sz="6" w:space="0"/>
              <w:bottom w:val="single" w:color="666666" w:sz="6" w:space="0"/>
              <w:right w:val="single" w:color="666666" w:sz="6" w:space="0"/>
            </w:tcBorders>
            <w:shd w:val="clear" w:color="auto" w:fill="auto"/>
            <w:vAlign w:val="bottom"/>
            <w:hideMark/>
          </w:tcPr>
          <w:p w:rsidRPr="001F2B38" w:rsidR="001879B6" w:rsidP="000F3FCA" w:rsidRDefault="001879B6" w14:paraId="19FF3823"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Rark Mowen Alcantara </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0A6FDD" w14:paraId="6F1948C4"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13">
              <w:r w:rsidRPr="001F2B38" w:rsidR="001879B6">
                <w:rPr>
                  <w:rFonts w:ascii="Calibri" w:hAnsi="Calibri" w:eastAsia="Times New Roman" w:cs="Calibri"/>
                  <w:color w:val="0563C1"/>
                  <w:u w:val="single"/>
                  <w:lang w:eastAsia="en-PH"/>
                </w:rPr>
                <w:t>rlalcantara@student.apc.edu.ph</w:t>
              </w:r>
            </w:hyperlink>
            <w:r w:rsidRPr="001F2B38" w:rsidR="001879B6">
              <w:rPr>
                <w:rFonts w:ascii="Calibri" w:hAnsi="Calibri" w:eastAsia="Times New Roman" w:cs="Calibri"/>
                <w:color w:val="000000"/>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1879B6" w14:paraId="38096DEE"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Presenter  </w:t>
            </w:r>
          </w:p>
        </w:tc>
      </w:tr>
      <w:tr w:rsidRPr="001F2B38" w:rsidR="001879B6" w:rsidTr="000F3FCA" w14:paraId="0D218B57"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CCCCCC"/>
            <w:vAlign w:val="bottom"/>
            <w:hideMark/>
          </w:tcPr>
          <w:p w:rsidRPr="001F2B38" w:rsidR="001879B6" w:rsidP="000F3FCA" w:rsidRDefault="001879B6" w14:paraId="775DE292"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Princess Joy Ferrer </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0A6FDD" w14:paraId="67CA0594"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14">
              <w:r w:rsidRPr="001F2B38" w:rsidR="001879B6">
                <w:rPr>
                  <w:rFonts w:ascii="Calibri" w:hAnsi="Calibri" w:eastAsia="Times New Roman" w:cs="Calibri"/>
                  <w:color w:val="0563C1"/>
                  <w:u w:val="single"/>
                  <w:lang w:eastAsia="en-PH"/>
                </w:rPr>
                <w:t>phferrer@student.apc.edu.ph</w:t>
              </w:r>
            </w:hyperlink>
            <w:r w:rsidRPr="001F2B38" w:rsidR="001879B6">
              <w:rPr>
                <w:rFonts w:ascii="Calibri" w:hAnsi="Calibri" w:eastAsia="Times New Roman" w:cs="Calibri"/>
                <w:color w:val="000000"/>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1879B6" w14:paraId="4C44F96C"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Presenter  </w:t>
            </w:r>
          </w:p>
        </w:tc>
      </w:tr>
      <w:tr w:rsidRPr="001F2B38" w:rsidR="001879B6" w:rsidTr="000F3FCA" w14:paraId="7B7AC985"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auto"/>
            <w:vAlign w:val="bottom"/>
            <w:hideMark/>
          </w:tcPr>
          <w:p w:rsidRPr="001F2B38" w:rsidR="001879B6" w:rsidP="000F3FCA" w:rsidRDefault="001879B6" w14:paraId="5AEB39AF"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Jakerson Bermudo</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0A6FDD" w14:paraId="0D10C771"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15">
              <w:r w:rsidRPr="001F2B38" w:rsidR="001879B6">
                <w:rPr>
                  <w:rFonts w:ascii="Calibri" w:hAnsi="Calibri" w:eastAsia="Times New Roman" w:cs="Calibri"/>
                  <w:color w:val="0563C1"/>
                  <w:u w:val="single"/>
                  <w:lang w:eastAsia="en-PH"/>
                </w:rPr>
                <w:t>jbbermudo@student.apc.edu.ph</w:t>
              </w:r>
            </w:hyperlink>
            <w:r w:rsidRPr="001F2B38" w:rsidR="001879B6">
              <w:rPr>
                <w:rFonts w:ascii="Calibri" w:hAnsi="Calibri" w:eastAsia="Times New Roman" w:cs="Calibri"/>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1879B6" w14:paraId="57BFFDDC"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Organizer </w:t>
            </w:r>
          </w:p>
        </w:tc>
      </w:tr>
    </w:tbl>
    <w:p w:rsidRPr="001F2B38" w:rsidR="001879B6" w:rsidP="001879B6" w:rsidRDefault="001879B6" w14:paraId="3091E309"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67BFA383"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AGENDA: </w:t>
      </w:r>
      <w:r w:rsidRPr="001F2B38">
        <w:rPr>
          <w:rFonts w:ascii="Times New Roman" w:hAnsi="Times New Roman" w:eastAsia="Times New Roman" w:cs="Times New Roman"/>
          <w:color w:val="000000"/>
          <w:sz w:val="24"/>
          <w:szCs w:val="24"/>
          <w:lang w:eastAsia="en-PH"/>
        </w:rPr>
        <w:t> </w:t>
      </w:r>
    </w:p>
    <w:p w:rsidRPr="001F2B38" w:rsidR="001879B6" w:rsidP="001879B6" w:rsidRDefault="7455A07C" w14:paraId="3DF0D13A" w14:textId="146F3E8E">
      <w:pPr>
        <w:numPr>
          <w:ilvl w:val="0"/>
          <w:numId w:val="63"/>
        </w:numPr>
        <w:spacing w:after="0" w:line="240" w:lineRule="auto"/>
        <w:ind w:left="1080" w:firstLine="0"/>
        <w:textAlignment w:val="baseline"/>
        <w:rPr>
          <w:rFonts w:ascii="Times New Roman" w:hAnsi="Times New Roman" w:eastAsia="Times New Roman" w:cs="Times New Roman"/>
          <w:sz w:val="24"/>
          <w:szCs w:val="24"/>
          <w:lang w:eastAsia="en-PH"/>
        </w:rPr>
      </w:pPr>
      <w:r w:rsidRPr="664B8507">
        <w:rPr>
          <w:rFonts w:ascii="Times New Roman" w:hAnsi="Times New Roman" w:eastAsia="Times New Roman" w:cs="Times New Roman"/>
          <w:sz w:val="24"/>
          <w:szCs w:val="24"/>
          <w:lang w:eastAsia="en-PH"/>
        </w:rPr>
        <w:t>Setting UP</w:t>
      </w:r>
      <w:r w:rsidRPr="001F2B38" w:rsidR="001879B6">
        <w:rPr>
          <w:rFonts w:ascii="Times New Roman" w:hAnsi="Times New Roman" w:eastAsia="Times New Roman" w:cs="Times New Roman"/>
          <w:sz w:val="24"/>
          <w:szCs w:val="24"/>
          <w:lang w:eastAsia="en-PH"/>
        </w:rPr>
        <w:t xml:space="preserve"> </w:t>
      </w:r>
      <w:r w:rsidRPr="79609FE5" w:rsidR="0BC0DC14">
        <w:rPr>
          <w:rFonts w:ascii="Times New Roman" w:hAnsi="Times New Roman" w:eastAsia="Times New Roman" w:cs="Times New Roman"/>
          <w:sz w:val="24"/>
          <w:szCs w:val="24"/>
          <w:lang w:eastAsia="en-PH"/>
        </w:rPr>
        <w:t>GitHub</w:t>
      </w:r>
      <w:r w:rsidRPr="001F2B38" w:rsidR="001879B6">
        <w:rPr>
          <w:rFonts w:ascii="Times New Roman" w:hAnsi="Times New Roman" w:eastAsia="Times New Roman" w:cs="Times New Roman"/>
          <w:sz w:val="24"/>
          <w:szCs w:val="24"/>
          <w:lang w:eastAsia="en-PH"/>
        </w:rPr>
        <w:t> </w:t>
      </w:r>
    </w:p>
    <w:p w:rsidRPr="001F2B38" w:rsidR="001879B6" w:rsidP="001879B6" w:rsidRDefault="001879B6" w14:paraId="5A97627B" w14:textId="77777777">
      <w:pPr>
        <w:numPr>
          <w:ilvl w:val="0"/>
          <w:numId w:val="63"/>
        </w:numPr>
        <w:spacing w:after="0" w:line="240" w:lineRule="auto"/>
        <w:ind w:left="1080" w:firstLine="0"/>
        <w:textAlignment w:val="baseline"/>
        <w:rPr>
          <w:rFonts w:ascii="Times New Roman" w:hAnsi="Times New Roman" w:eastAsia="Times New Roman" w:cs="Times New Roman"/>
          <w:sz w:val="24"/>
          <w:szCs w:val="24"/>
          <w:lang w:eastAsia="en-PH"/>
        </w:rPr>
      </w:pPr>
      <w:r w:rsidRPr="001F2B38">
        <w:rPr>
          <w:rFonts w:ascii="Times New Roman" w:hAnsi="Times New Roman" w:eastAsia="Times New Roman" w:cs="Times New Roman"/>
          <w:sz w:val="24"/>
          <w:szCs w:val="24"/>
          <w:lang w:eastAsia="en-PH"/>
        </w:rPr>
        <w:t>Sprint 1 Deliverables </w:t>
      </w:r>
    </w:p>
    <w:p w:rsidRPr="001F2B38" w:rsidR="001879B6" w:rsidP="001879B6" w:rsidRDefault="001879B6" w14:paraId="7CA9DC4D" w14:textId="77777777">
      <w:pPr>
        <w:numPr>
          <w:ilvl w:val="0"/>
          <w:numId w:val="64"/>
        </w:numPr>
        <w:spacing w:after="0" w:line="240" w:lineRule="auto"/>
        <w:ind w:left="1800" w:firstLine="0"/>
        <w:textAlignment w:val="baseline"/>
        <w:rPr>
          <w:rFonts w:ascii="Times New Roman" w:hAnsi="Times New Roman" w:eastAsia="Times New Roman" w:cs="Times New Roman"/>
          <w:sz w:val="24"/>
          <w:szCs w:val="24"/>
          <w:lang w:eastAsia="en-PH"/>
        </w:rPr>
      </w:pPr>
      <w:r w:rsidRPr="001F2B38">
        <w:rPr>
          <w:rFonts w:ascii="Times New Roman" w:hAnsi="Times New Roman" w:eastAsia="Times New Roman" w:cs="Times New Roman"/>
          <w:sz w:val="24"/>
          <w:szCs w:val="24"/>
          <w:lang w:eastAsia="en-PH"/>
        </w:rPr>
        <w:t>Creation of Final project proposal </w:t>
      </w:r>
    </w:p>
    <w:p w:rsidRPr="001F2B38" w:rsidR="001879B6" w:rsidP="001879B6" w:rsidRDefault="001879B6" w14:paraId="1B756B17" w14:textId="77777777">
      <w:pPr>
        <w:numPr>
          <w:ilvl w:val="0"/>
          <w:numId w:val="65"/>
        </w:numPr>
        <w:spacing w:after="0" w:line="240" w:lineRule="auto"/>
        <w:ind w:left="1800" w:firstLine="0"/>
        <w:textAlignment w:val="baseline"/>
        <w:rPr>
          <w:rFonts w:ascii="Times New Roman" w:hAnsi="Times New Roman" w:eastAsia="Times New Roman" w:cs="Times New Roman"/>
          <w:sz w:val="24"/>
          <w:szCs w:val="24"/>
          <w:lang w:eastAsia="en-PH"/>
        </w:rPr>
      </w:pPr>
      <w:r w:rsidRPr="001F2B38">
        <w:rPr>
          <w:rFonts w:ascii="Times New Roman" w:hAnsi="Times New Roman" w:eastAsia="Times New Roman" w:cs="Times New Roman"/>
          <w:sz w:val="24"/>
          <w:szCs w:val="24"/>
          <w:lang w:eastAsia="en-PH"/>
        </w:rPr>
        <w:t>Mural </w:t>
      </w:r>
    </w:p>
    <w:p w:rsidRPr="001F2B38" w:rsidR="001879B6" w:rsidP="001879B6" w:rsidRDefault="001879B6" w14:paraId="029A013D" w14:textId="77777777">
      <w:pPr>
        <w:numPr>
          <w:ilvl w:val="0"/>
          <w:numId w:val="66"/>
        </w:numPr>
        <w:spacing w:after="0" w:line="240" w:lineRule="auto"/>
        <w:ind w:left="2520" w:firstLine="0"/>
        <w:textAlignment w:val="baseline"/>
        <w:rPr>
          <w:rFonts w:ascii="Times New Roman" w:hAnsi="Times New Roman" w:eastAsia="Times New Roman" w:cs="Times New Roman"/>
          <w:sz w:val="24"/>
          <w:szCs w:val="24"/>
          <w:lang w:eastAsia="en-PH"/>
        </w:rPr>
      </w:pPr>
      <w:r w:rsidRPr="001F2B38">
        <w:rPr>
          <w:rFonts w:ascii="Times New Roman" w:hAnsi="Times New Roman" w:eastAsia="Times New Roman" w:cs="Times New Roman"/>
          <w:sz w:val="24"/>
          <w:szCs w:val="24"/>
          <w:lang w:eastAsia="en-PH"/>
        </w:rPr>
        <w:t>Creation of User Stories </w:t>
      </w:r>
    </w:p>
    <w:p w:rsidRPr="001F2B38" w:rsidR="001879B6" w:rsidP="001879B6" w:rsidRDefault="001879B6" w14:paraId="692E3742" w14:textId="77777777">
      <w:pPr>
        <w:numPr>
          <w:ilvl w:val="0"/>
          <w:numId w:val="66"/>
        </w:numPr>
        <w:spacing w:after="0" w:line="240" w:lineRule="auto"/>
        <w:ind w:left="2520" w:firstLine="0"/>
        <w:textAlignment w:val="baseline"/>
        <w:rPr>
          <w:rFonts w:ascii="Times New Roman" w:hAnsi="Times New Roman" w:eastAsia="Times New Roman" w:cs="Times New Roman"/>
          <w:sz w:val="24"/>
          <w:szCs w:val="24"/>
          <w:lang w:eastAsia="en-PH"/>
        </w:rPr>
      </w:pPr>
      <w:r w:rsidRPr="001F2B38">
        <w:rPr>
          <w:rFonts w:ascii="Times New Roman" w:hAnsi="Times New Roman" w:eastAsia="Times New Roman" w:cs="Times New Roman"/>
          <w:sz w:val="24"/>
          <w:szCs w:val="24"/>
          <w:lang w:eastAsia="en-PH"/>
        </w:rPr>
        <w:t>Action Priority Matrix </w:t>
      </w:r>
    </w:p>
    <w:p w:rsidRPr="001F2B38" w:rsidR="001879B6" w:rsidP="001879B6" w:rsidRDefault="001879B6" w14:paraId="2D0ABE5D" w14:textId="77777777">
      <w:pPr>
        <w:numPr>
          <w:ilvl w:val="0"/>
          <w:numId w:val="67"/>
        </w:numPr>
        <w:spacing w:after="0" w:line="240" w:lineRule="auto"/>
        <w:ind w:left="1800" w:firstLine="0"/>
        <w:textAlignment w:val="baseline"/>
        <w:rPr>
          <w:rFonts w:ascii="Times New Roman" w:hAnsi="Times New Roman" w:eastAsia="Times New Roman" w:cs="Times New Roman"/>
          <w:sz w:val="24"/>
          <w:szCs w:val="24"/>
          <w:lang w:eastAsia="en-PH"/>
        </w:rPr>
      </w:pPr>
      <w:r w:rsidRPr="001F2B38">
        <w:rPr>
          <w:rFonts w:ascii="Times New Roman" w:hAnsi="Times New Roman" w:eastAsia="Times New Roman" w:cs="Times New Roman"/>
          <w:sz w:val="24"/>
          <w:szCs w:val="24"/>
          <w:lang w:eastAsia="en-PH"/>
        </w:rPr>
        <w:t>Jira setup </w:t>
      </w:r>
    </w:p>
    <w:p w:rsidRPr="001F2B38" w:rsidR="001879B6" w:rsidP="001879B6" w:rsidRDefault="001879B6" w14:paraId="1035C909" w14:textId="77777777">
      <w:pPr>
        <w:numPr>
          <w:ilvl w:val="0"/>
          <w:numId w:val="68"/>
        </w:numPr>
        <w:spacing w:after="0" w:line="240" w:lineRule="auto"/>
        <w:ind w:left="2520" w:firstLine="0"/>
        <w:textAlignment w:val="baseline"/>
        <w:rPr>
          <w:rFonts w:ascii="Times New Roman" w:hAnsi="Times New Roman" w:eastAsia="Times New Roman" w:cs="Times New Roman"/>
          <w:sz w:val="24"/>
          <w:szCs w:val="24"/>
          <w:lang w:eastAsia="en-PH"/>
        </w:rPr>
      </w:pPr>
      <w:r w:rsidRPr="001F2B38">
        <w:rPr>
          <w:rFonts w:ascii="Times New Roman" w:hAnsi="Times New Roman" w:eastAsia="Times New Roman" w:cs="Times New Roman"/>
          <w:sz w:val="24"/>
          <w:szCs w:val="24"/>
          <w:lang w:eastAsia="en-PH"/>
        </w:rPr>
        <w:t>Product backlog </w:t>
      </w:r>
    </w:p>
    <w:p w:rsidRPr="001F2B38" w:rsidR="001879B6" w:rsidP="001879B6" w:rsidRDefault="001879B6" w14:paraId="7A6E0A2D" w14:textId="77777777">
      <w:pPr>
        <w:numPr>
          <w:ilvl w:val="0"/>
          <w:numId w:val="69"/>
        </w:numPr>
        <w:spacing w:after="0" w:line="240" w:lineRule="auto"/>
        <w:ind w:left="2520" w:firstLine="0"/>
        <w:textAlignment w:val="baseline"/>
        <w:rPr>
          <w:rFonts w:ascii="Times New Roman" w:hAnsi="Times New Roman" w:eastAsia="Times New Roman" w:cs="Times New Roman"/>
          <w:sz w:val="24"/>
          <w:szCs w:val="24"/>
          <w:lang w:eastAsia="en-PH"/>
        </w:rPr>
      </w:pPr>
      <w:r w:rsidRPr="001F2B38">
        <w:rPr>
          <w:rFonts w:ascii="Times New Roman" w:hAnsi="Times New Roman" w:eastAsia="Times New Roman" w:cs="Times New Roman"/>
          <w:sz w:val="24"/>
          <w:szCs w:val="24"/>
          <w:lang w:eastAsia="en-PH"/>
        </w:rPr>
        <w:t>Sprint backlog </w:t>
      </w:r>
    </w:p>
    <w:p w:rsidRPr="001F2B38" w:rsidR="001879B6" w:rsidP="001879B6" w:rsidRDefault="001879B6" w14:paraId="6A894B1E" w14:textId="77777777">
      <w:pPr>
        <w:numPr>
          <w:ilvl w:val="0"/>
          <w:numId w:val="70"/>
        </w:numPr>
        <w:spacing w:after="0" w:line="240" w:lineRule="auto"/>
        <w:ind w:left="1800" w:firstLine="0"/>
        <w:textAlignment w:val="baseline"/>
        <w:rPr>
          <w:rFonts w:ascii="Times New Roman" w:hAnsi="Times New Roman" w:eastAsia="Times New Roman" w:cs="Times New Roman"/>
          <w:sz w:val="24"/>
          <w:szCs w:val="24"/>
          <w:lang w:eastAsia="en-PH"/>
        </w:rPr>
      </w:pPr>
      <w:r w:rsidRPr="001F2B38">
        <w:rPr>
          <w:rFonts w:ascii="Times New Roman" w:hAnsi="Times New Roman" w:eastAsia="Times New Roman" w:cs="Times New Roman"/>
          <w:sz w:val="24"/>
          <w:szCs w:val="24"/>
          <w:lang w:eastAsia="en-PH"/>
        </w:rPr>
        <w:t>Weekly progress report </w:t>
      </w:r>
    </w:p>
    <w:p w:rsidRPr="001F2B38" w:rsidR="001879B6" w:rsidP="001879B6" w:rsidRDefault="001879B6" w14:paraId="3013B7F5" w14:textId="77777777">
      <w:pPr>
        <w:numPr>
          <w:ilvl w:val="0"/>
          <w:numId w:val="70"/>
        </w:numPr>
        <w:spacing w:after="0" w:line="240" w:lineRule="auto"/>
        <w:ind w:left="1800" w:firstLine="0"/>
        <w:textAlignment w:val="baseline"/>
        <w:rPr>
          <w:rFonts w:ascii="Times New Roman" w:hAnsi="Times New Roman" w:eastAsia="Times New Roman" w:cs="Times New Roman"/>
          <w:sz w:val="24"/>
          <w:szCs w:val="24"/>
          <w:lang w:eastAsia="en-PH"/>
        </w:rPr>
      </w:pPr>
      <w:r w:rsidRPr="001F2B38">
        <w:rPr>
          <w:rFonts w:ascii="Times New Roman" w:hAnsi="Times New Roman" w:eastAsia="Times New Roman" w:cs="Times New Roman"/>
          <w:sz w:val="24"/>
          <w:szCs w:val="24"/>
          <w:lang w:eastAsia="en-PH"/>
        </w:rPr>
        <w:t>Approved project adviser/consultant forms </w:t>
      </w:r>
    </w:p>
    <w:p w:rsidRPr="001F2B38" w:rsidR="001879B6" w:rsidP="001879B6" w:rsidRDefault="001879B6" w14:paraId="7F8507B8" w14:textId="77777777">
      <w:pPr>
        <w:spacing w:after="0" w:line="240" w:lineRule="auto"/>
        <w:textAlignment w:val="baseline"/>
        <w:rPr>
          <w:rFonts w:ascii="Segoe UI" w:hAnsi="Segoe UI" w:eastAsia="Times New Roman" w:cs="Segoe UI"/>
          <w:sz w:val="18"/>
          <w:szCs w:val="18"/>
          <w:lang w:eastAsia="en-PH"/>
        </w:rPr>
      </w:pPr>
      <w:r w:rsidRPr="001F2B38">
        <w:rPr>
          <w:rFonts w:ascii="Segoe UI" w:hAnsi="Segoe UI" w:eastAsia="Times New Roman" w:cs="Segoe UI"/>
          <w:b/>
          <w:bCs/>
          <w:lang w:eastAsia="en-PH"/>
        </w:rPr>
        <w:t>DISCUSSIONS:</w:t>
      </w:r>
      <w:r w:rsidRPr="001F2B38">
        <w:rPr>
          <w:rFonts w:ascii="Segoe UI" w:hAnsi="Segoe UI" w:eastAsia="Times New Roman" w:cs="Segoe UI"/>
          <w:lang w:eastAsia="en-PH"/>
        </w:rPr>
        <w:t> </w:t>
      </w:r>
    </w:p>
    <w:p w:rsidRPr="001F2B38" w:rsidR="001879B6" w:rsidP="001879B6" w:rsidRDefault="001879B6" w14:paraId="2D861641" w14:textId="77777777">
      <w:pPr>
        <w:numPr>
          <w:ilvl w:val="0"/>
          <w:numId w:val="71"/>
        </w:numPr>
        <w:spacing w:after="0" w:line="240" w:lineRule="auto"/>
        <w:ind w:left="1440" w:firstLine="0"/>
        <w:textAlignment w:val="baseline"/>
        <w:rPr>
          <w:rFonts w:ascii="Segoe UI" w:hAnsi="Segoe UI" w:eastAsia="Times New Roman" w:cs="Segoe UI"/>
          <w:sz w:val="21"/>
          <w:szCs w:val="21"/>
          <w:lang w:eastAsia="en-PH"/>
        </w:rPr>
      </w:pPr>
      <w:r w:rsidRPr="001F2B38">
        <w:rPr>
          <w:rFonts w:ascii="Segoe UI" w:hAnsi="Segoe UI" w:eastAsia="Times New Roman" w:cs="Segoe UI"/>
          <w:sz w:val="21"/>
          <w:szCs w:val="21"/>
          <w:lang w:val="en-GB" w:eastAsia="en-PH"/>
        </w:rPr>
        <w:t>Created new user stories and categorized them based on Action Priority. </w:t>
      </w:r>
      <w:r w:rsidRPr="001F2B38">
        <w:rPr>
          <w:rFonts w:ascii="Segoe UI" w:hAnsi="Segoe UI" w:eastAsia="Times New Roman" w:cs="Segoe UI"/>
          <w:sz w:val="21"/>
          <w:szCs w:val="21"/>
          <w:lang w:eastAsia="en-PH"/>
        </w:rPr>
        <w:t> </w:t>
      </w:r>
    </w:p>
    <w:p w:rsidRPr="001F2B38" w:rsidR="001879B6" w:rsidP="001879B6" w:rsidRDefault="001879B6" w14:paraId="0C10918F" w14:textId="77777777">
      <w:pPr>
        <w:numPr>
          <w:ilvl w:val="0"/>
          <w:numId w:val="72"/>
        </w:numPr>
        <w:spacing w:after="0" w:line="240" w:lineRule="auto"/>
        <w:ind w:left="2160" w:firstLine="0"/>
        <w:textAlignment w:val="baseline"/>
        <w:rPr>
          <w:rFonts w:ascii="Segoe UI" w:hAnsi="Segoe UI" w:eastAsia="Times New Roman" w:cs="Segoe UI"/>
          <w:sz w:val="21"/>
          <w:szCs w:val="21"/>
          <w:lang w:eastAsia="en-PH"/>
        </w:rPr>
      </w:pPr>
      <w:r w:rsidRPr="001F2B38">
        <w:rPr>
          <w:rFonts w:ascii="Segoe UI" w:hAnsi="Segoe UI" w:eastAsia="Times New Roman" w:cs="Segoe UI"/>
          <w:i/>
          <w:iCs/>
          <w:sz w:val="21"/>
          <w:szCs w:val="21"/>
          <w:lang w:val="en-GB" w:eastAsia="en-PH"/>
        </w:rPr>
        <w:t>As a resident, I want to view the safety protocols of the barangay online so that I have an information on what to do during emergencies and calamities.</w:t>
      </w:r>
      <w:r w:rsidRPr="001F2B38">
        <w:rPr>
          <w:rFonts w:ascii="Segoe UI" w:hAnsi="Segoe UI" w:eastAsia="Times New Roman" w:cs="Segoe UI"/>
          <w:sz w:val="21"/>
          <w:szCs w:val="21"/>
          <w:lang w:eastAsia="en-PH"/>
        </w:rPr>
        <w:t> </w:t>
      </w:r>
    </w:p>
    <w:p w:rsidRPr="001F2B38" w:rsidR="001879B6" w:rsidP="001879B6" w:rsidRDefault="001879B6" w14:paraId="72ACDB89" w14:textId="77777777">
      <w:pPr>
        <w:numPr>
          <w:ilvl w:val="0"/>
          <w:numId w:val="72"/>
        </w:numPr>
        <w:spacing w:after="0" w:line="240" w:lineRule="auto"/>
        <w:ind w:left="2160" w:firstLine="0"/>
        <w:textAlignment w:val="baseline"/>
        <w:rPr>
          <w:rFonts w:ascii="Segoe UI" w:hAnsi="Segoe UI" w:eastAsia="Times New Roman" w:cs="Segoe UI"/>
          <w:sz w:val="21"/>
          <w:szCs w:val="21"/>
          <w:lang w:eastAsia="en-PH"/>
        </w:rPr>
      </w:pPr>
      <w:r w:rsidRPr="001F2B38">
        <w:rPr>
          <w:rFonts w:ascii="Segoe UI" w:hAnsi="Segoe UI" w:eastAsia="Times New Roman" w:cs="Segoe UI"/>
          <w:i/>
          <w:iCs/>
          <w:sz w:val="21"/>
          <w:szCs w:val="21"/>
          <w:lang w:val="en-GB" w:eastAsia="en-PH"/>
        </w:rPr>
        <w:t>As a barangay captain, I want to have a captcha security system so that it can prevent bot attacks such as DDOS, breach in security, data loss and unauthorized access within the system.</w:t>
      </w:r>
      <w:r w:rsidRPr="001F2B38">
        <w:rPr>
          <w:rFonts w:ascii="Segoe UI" w:hAnsi="Segoe UI" w:eastAsia="Times New Roman" w:cs="Segoe UI"/>
          <w:sz w:val="21"/>
          <w:szCs w:val="21"/>
          <w:lang w:eastAsia="en-PH"/>
        </w:rPr>
        <w:t> </w:t>
      </w:r>
    </w:p>
    <w:p w:rsidRPr="001F2B38" w:rsidR="001879B6" w:rsidP="001879B6" w:rsidRDefault="001879B6" w14:paraId="6C6F06A3" w14:textId="77777777">
      <w:pPr>
        <w:numPr>
          <w:ilvl w:val="0"/>
          <w:numId w:val="72"/>
        </w:numPr>
        <w:spacing w:after="0" w:line="240" w:lineRule="auto"/>
        <w:ind w:left="2160" w:firstLine="0"/>
        <w:textAlignment w:val="baseline"/>
        <w:rPr>
          <w:rFonts w:ascii="Segoe UI" w:hAnsi="Segoe UI" w:eastAsia="Times New Roman" w:cs="Segoe UI"/>
          <w:sz w:val="21"/>
          <w:szCs w:val="21"/>
          <w:lang w:eastAsia="en-PH"/>
        </w:rPr>
      </w:pPr>
      <w:r w:rsidRPr="001F2B38">
        <w:rPr>
          <w:rFonts w:ascii="Segoe UI" w:hAnsi="Segoe UI" w:eastAsia="Times New Roman" w:cs="Segoe UI"/>
          <w:i/>
          <w:iCs/>
          <w:sz w:val="21"/>
          <w:szCs w:val="21"/>
          <w:lang w:val="en-GB" w:eastAsia="en-PH"/>
        </w:rPr>
        <w:t>As a barangay secretary, I want to view the payment transaction history and the status of each payment so that I can verify the paid users.</w:t>
      </w:r>
      <w:r w:rsidRPr="001F2B38">
        <w:rPr>
          <w:rFonts w:ascii="Segoe UI" w:hAnsi="Segoe UI" w:eastAsia="Times New Roman" w:cs="Segoe UI"/>
          <w:sz w:val="21"/>
          <w:szCs w:val="21"/>
          <w:lang w:eastAsia="en-PH"/>
        </w:rPr>
        <w:t> </w:t>
      </w:r>
    </w:p>
    <w:p w:rsidRPr="001F2B38" w:rsidR="001879B6" w:rsidP="001879B6" w:rsidRDefault="001879B6" w14:paraId="7A5E7C65" w14:textId="2458ABCC">
      <w:pPr>
        <w:numPr>
          <w:ilvl w:val="0"/>
          <w:numId w:val="72"/>
        </w:numPr>
        <w:spacing w:after="0" w:line="240" w:lineRule="auto"/>
        <w:ind w:left="2160" w:firstLine="0"/>
        <w:textAlignment w:val="baseline"/>
        <w:rPr>
          <w:rFonts w:ascii="Segoe UI" w:hAnsi="Segoe UI" w:eastAsia="Times New Roman" w:cs="Segoe UI"/>
          <w:sz w:val="21"/>
          <w:szCs w:val="21"/>
          <w:lang w:eastAsia="en-PH"/>
        </w:rPr>
      </w:pPr>
      <w:r w:rsidRPr="001F2B38">
        <w:rPr>
          <w:rFonts w:ascii="Segoe UI" w:hAnsi="Segoe UI" w:eastAsia="Times New Roman" w:cs="Segoe UI"/>
          <w:i/>
          <w:iCs/>
          <w:sz w:val="21"/>
          <w:szCs w:val="21"/>
          <w:lang w:val="en-GB" w:eastAsia="en-PH"/>
        </w:rPr>
        <w:t xml:space="preserve">As a resident, I want to have an online payment option in requesting documents so that I </w:t>
      </w:r>
      <w:r w:rsidRPr="79609FE5" w:rsidR="2BC00345">
        <w:rPr>
          <w:rFonts w:ascii="Segoe UI" w:hAnsi="Segoe UI" w:eastAsia="Times New Roman" w:cs="Segoe UI"/>
          <w:i/>
          <w:iCs/>
          <w:sz w:val="21"/>
          <w:szCs w:val="21"/>
          <w:lang w:val="en-GB" w:eastAsia="en-PH"/>
        </w:rPr>
        <w:t>do not</w:t>
      </w:r>
      <w:r w:rsidRPr="001F2B38">
        <w:rPr>
          <w:rFonts w:ascii="Segoe UI" w:hAnsi="Segoe UI" w:eastAsia="Times New Roman" w:cs="Segoe UI"/>
          <w:i/>
          <w:iCs/>
          <w:sz w:val="21"/>
          <w:szCs w:val="21"/>
          <w:lang w:val="en-GB" w:eastAsia="en-PH"/>
        </w:rPr>
        <w:t xml:space="preserve"> need to fall in line the barangay to pay.</w:t>
      </w:r>
      <w:r w:rsidRPr="001F2B38">
        <w:rPr>
          <w:rFonts w:ascii="Segoe UI" w:hAnsi="Segoe UI" w:eastAsia="Times New Roman" w:cs="Segoe UI"/>
          <w:sz w:val="21"/>
          <w:szCs w:val="21"/>
          <w:lang w:eastAsia="en-PH"/>
        </w:rPr>
        <w:t> </w:t>
      </w:r>
    </w:p>
    <w:p w:rsidRPr="001F2B38" w:rsidR="001879B6" w:rsidP="001879B6" w:rsidRDefault="001879B6" w14:paraId="15D71F29" w14:textId="02595A3F">
      <w:pPr>
        <w:numPr>
          <w:ilvl w:val="0"/>
          <w:numId w:val="72"/>
        </w:numPr>
        <w:spacing w:after="0" w:line="240" w:lineRule="auto"/>
        <w:ind w:left="2160" w:firstLine="0"/>
        <w:textAlignment w:val="baseline"/>
        <w:rPr>
          <w:rFonts w:ascii="Segoe UI" w:hAnsi="Segoe UI" w:eastAsia="Times New Roman" w:cs="Segoe UI"/>
          <w:sz w:val="21"/>
          <w:szCs w:val="21"/>
          <w:lang w:eastAsia="en-PH"/>
        </w:rPr>
      </w:pPr>
      <w:r w:rsidRPr="001F2B38">
        <w:rPr>
          <w:rFonts w:ascii="Segoe UI" w:hAnsi="Segoe UI" w:eastAsia="Times New Roman" w:cs="Segoe UI"/>
          <w:i/>
          <w:iCs/>
          <w:sz w:val="21"/>
          <w:szCs w:val="21"/>
          <w:lang w:val="en-GB" w:eastAsia="en-PH"/>
        </w:rPr>
        <w:t xml:space="preserve">As a barangay secretary, I want to have an ID and facial verification system so that there is more security and validation towards the </w:t>
      </w:r>
      <w:r w:rsidRPr="386E0C60" w:rsidR="51AD6D5B">
        <w:rPr>
          <w:rFonts w:ascii="Segoe UI" w:hAnsi="Segoe UI" w:eastAsia="Times New Roman" w:cs="Segoe UI"/>
          <w:i/>
          <w:iCs/>
          <w:sz w:val="21"/>
          <w:szCs w:val="21"/>
          <w:lang w:val="en-GB" w:eastAsia="en-PH"/>
        </w:rPr>
        <w:t>resident's</w:t>
      </w:r>
      <w:r w:rsidRPr="001F2B38">
        <w:rPr>
          <w:rFonts w:ascii="Segoe UI" w:hAnsi="Segoe UI" w:eastAsia="Times New Roman" w:cs="Segoe UI"/>
          <w:i/>
          <w:iCs/>
          <w:sz w:val="21"/>
          <w:szCs w:val="21"/>
          <w:lang w:val="en-GB" w:eastAsia="en-PH"/>
        </w:rPr>
        <w:t xml:space="preserve"> information.</w:t>
      </w:r>
      <w:r w:rsidRPr="001F2B38">
        <w:rPr>
          <w:rFonts w:ascii="Segoe UI" w:hAnsi="Segoe UI" w:eastAsia="Times New Roman" w:cs="Segoe UI"/>
          <w:sz w:val="21"/>
          <w:szCs w:val="21"/>
          <w:lang w:eastAsia="en-PH"/>
        </w:rPr>
        <w:t> </w:t>
      </w:r>
    </w:p>
    <w:p w:rsidRPr="001F2B38" w:rsidR="001879B6" w:rsidP="001879B6" w:rsidRDefault="001879B6" w14:paraId="78D33418" w14:textId="77777777">
      <w:pPr>
        <w:numPr>
          <w:ilvl w:val="0"/>
          <w:numId w:val="73"/>
        </w:numPr>
        <w:spacing w:after="0" w:line="240" w:lineRule="auto"/>
        <w:ind w:left="2160" w:firstLine="0"/>
        <w:textAlignment w:val="baseline"/>
        <w:rPr>
          <w:rFonts w:ascii="Segoe UI" w:hAnsi="Segoe UI" w:eastAsia="Times New Roman" w:cs="Segoe UI"/>
          <w:sz w:val="21"/>
          <w:szCs w:val="21"/>
          <w:lang w:eastAsia="en-PH"/>
        </w:rPr>
      </w:pPr>
      <w:r w:rsidRPr="001F2B38">
        <w:rPr>
          <w:rFonts w:ascii="Segoe UI" w:hAnsi="Segoe UI" w:eastAsia="Times New Roman" w:cs="Segoe UI"/>
          <w:i/>
          <w:iCs/>
          <w:sz w:val="21"/>
          <w:szCs w:val="21"/>
          <w:lang w:val="en-GB" w:eastAsia="en-PH"/>
        </w:rPr>
        <w:t>As a resident, I want to have a Tagalog translation for the data policy notice and terms and conditions so that I can understand it better.</w:t>
      </w:r>
      <w:r w:rsidRPr="001F2B38">
        <w:rPr>
          <w:rFonts w:ascii="Segoe UI" w:hAnsi="Segoe UI" w:eastAsia="Times New Roman" w:cs="Segoe UI"/>
          <w:sz w:val="21"/>
          <w:szCs w:val="21"/>
          <w:lang w:eastAsia="en-PH"/>
        </w:rPr>
        <w:t> </w:t>
      </w:r>
    </w:p>
    <w:p w:rsidRPr="001F2B38" w:rsidR="001879B6" w:rsidP="001879B6" w:rsidRDefault="001879B6" w14:paraId="59827281" w14:textId="77777777">
      <w:pPr>
        <w:spacing w:after="0" w:line="240" w:lineRule="auto"/>
        <w:ind w:left="1800"/>
        <w:textAlignment w:val="baseline"/>
        <w:rPr>
          <w:rFonts w:ascii="Segoe UI" w:hAnsi="Segoe UI" w:eastAsia="Times New Roman" w:cs="Segoe UI"/>
          <w:sz w:val="18"/>
          <w:szCs w:val="18"/>
          <w:lang w:eastAsia="en-PH"/>
        </w:rPr>
      </w:pPr>
      <w:r w:rsidRPr="001F2B38">
        <w:rPr>
          <w:rFonts w:ascii="Segoe UI" w:hAnsi="Segoe UI" w:eastAsia="Times New Roman" w:cs="Segoe UI"/>
          <w:sz w:val="21"/>
          <w:szCs w:val="21"/>
          <w:lang w:eastAsia="en-PH"/>
        </w:rPr>
        <w:t> </w:t>
      </w:r>
    </w:p>
    <w:p w:rsidRPr="001F2B38" w:rsidR="001879B6" w:rsidP="001879B6" w:rsidRDefault="001879B6" w14:paraId="7C6FAD61" w14:textId="77777777">
      <w:pPr>
        <w:numPr>
          <w:ilvl w:val="0"/>
          <w:numId w:val="74"/>
        </w:numPr>
        <w:spacing w:after="0" w:line="240" w:lineRule="auto"/>
        <w:ind w:left="1440" w:firstLine="0"/>
        <w:textAlignment w:val="baseline"/>
        <w:rPr>
          <w:rFonts w:ascii="Segoe UI" w:hAnsi="Segoe UI" w:eastAsia="Times New Roman" w:cs="Segoe UI"/>
          <w:sz w:val="21"/>
          <w:szCs w:val="21"/>
          <w:lang w:eastAsia="en-PH"/>
        </w:rPr>
      </w:pPr>
      <w:r w:rsidRPr="001F2B38">
        <w:rPr>
          <w:rFonts w:ascii="Segoe UI" w:hAnsi="Segoe UI" w:eastAsia="Times New Roman" w:cs="Segoe UI"/>
          <w:sz w:val="21"/>
          <w:szCs w:val="21"/>
          <w:lang w:val="en-GB" w:eastAsia="en-PH"/>
        </w:rPr>
        <w:t>Adding new features in the web app based on the user stories. </w:t>
      </w:r>
      <w:r w:rsidRPr="001F2B38">
        <w:rPr>
          <w:rFonts w:ascii="Segoe UI" w:hAnsi="Segoe UI" w:eastAsia="Times New Roman" w:cs="Segoe UI"/>
          <w:sz w:val="21"/>
          <w:szCs w:val="21"/>
          <w:lang w:eastAsia="en-PH"/>
        </w:rPr>
        <w:t> </w:t>
      </w:r>
    </w:p>
    <w:p w:rsidRPr="001F2B38" w:rsidR="001879B6" w:rsidP="001879B6" w:rsidRDefault="001879B6" w14:paraId="635B5F5E" w14:textId="77777777">
      <w:pPr>
        <w:numPr>
          <w:ilvl w:val="0"/>
          <w:numId w:val="75"/>
        </w:numPr>
        <w:spacing w:after="0" w:line="240" w:lineRule="auto"/>
        <w:ind w:left="2160" w:firstLine="0"/>
        <w:textAlignment w:val="baseline"/>
        <w:rPr>
          <w:rFonts w:ascii="Segoe UI" w:hAnsi="Segoe UI" w:eastAsia="Times New Roman" w:cs="Segoe UI"/>
          <w:sz w:val="21"/>
          <w:szCs w:val="21"/>
          <w:lang w:eastAsia="en-PH"/>
        </w:rPr>
      </w:pPr>
      <w:r w:rsidRPr="001F2B38">
        <w:rPr>
          <w:rFonts w:ascii="Segoe UI" w:hAnsi="Segoe UI" w:eastAsia="Times New Roman" w:cs="Segoe UI"/>
          <w:sz w:val="21"/>
          <w:szCs w:val="21"/>
          <w:lang w:val="en-GB" w:eastAsia="en-PH"/>
        </w:rPr>
        <w:t>ID Analyzer for login, registration and requesting docs.</w:t>
      </w:r>
      <w:r w:rsidRPr="001F2B38">
        <w:rPr>
          <w:rFonts w:ascii="Segoe UI" w:hAnsi="Segoe UI" w:eastAsia="Times New Roman" w:cs="Segoe UI"/>
          <w:sz w:val="21"/>
          <w:szCs w:val="21"/>
          <w:lang w:eastAsia="en-PH"/>
        </w:rPr>
        <w:t> </w:t>
      </w:r>
    </w:p>
    <w:p w:rsidRPr="001F2B38" w:rsidR="001879B6" w:rsidP="001879B6" w:rsidRDefault="001879B6" w14:paraId="4366802D" w14:textId="77777777">
      <w:pPr>
        <w:numPr>
          <w:ilvl w:val="0"/>
          <w:numId w:val="75"/>
        </w:numPr>
        <w:spacing w:after="0" w:line="240" w:lineRule="auto"/>
        <w:ind w:left="2160" w:firstLine="0"/>
        <w:textAlignment w:val="baseline"/>
        <w:rPr>
          <w:rFonts w:ascii="Segoe UI" w:hAnsi="Segoe UI" w:eastAsia="Times New Roman" w:cs="Segoe UI"/>
          <w:sz w:val="21"/>
          <w:szCs w:val="21"/>
          <w:lang w:eastAsia="en-PH"/>
        </w:rPr>
      </w:pPr>
      <w:r w:rsidRPr="001F2B38">
        <w:rPr>
          <w:rFonts w:ascii="Segoe UI" w:hAnsi="Segoe UI" w:eastAsia="Times New Roman" w:cs="Segoe UI"/>
          <w:sz w:val="21"/>
          <w:szCs w:val="21"/>
          <w:lang w:val="en-GB" w:eastAsia="en-PH"/>
        </w:rPr>
        <w:t>Online Payment</w:t>
      </w:r>
      <w:r w:rsidRPr="001F2B38">
        <w:rPr>
          <w:rFonts w:ascii="Segoe UI" w:hAnsi="Segoe UI" w:eastAsia="Times New Roman" w:cs="Segoe UI"/>
          <w:sz w:val="21"/>
          <w:szCs w:val="21"/>
          <w:lang w:eastAsia="en-PH"/>
        </w:rPr>
        <w:t> </w:t>
      </w:r>
    </w:p>
    <w:p w:rsidRPr="001F2B38" w:rsidR="001879B6" w:rsidP="001879B6" w:rsidRDefault="001879B6" w14:paraId="4E500ED2" w14:textId="77777777">
      <w:pPr>
        <w:numPr>
          <w:ilvl w:val="0"/>
          <w:numId w:val="76"/>
        </w:numPr>
        <w:spacing w:after="0" w:line="240" w:lineRule="auto"/>
        <w:ind w:left="2160" w:firstLine="0"/>
        <w:textAlignment w:val="baseline"/>
        <w:rPr>
          <w:rFonts w:ascii="Segoe UI" w:hAnsi="Segoe UI" w:eastAsia="Times New Roman" w:cs="Segoe UI"/>
          <w:sz w:val="21"/>
          <w:szCs w:val="21"/>
          <w:lang w:eastAsia="en-PH"/>
        </w:rPr>
      </w:pPr>
      <w:r w:rsidRPr="001F2B38">
        <w:rPr>
          <w:rFonts w:ascii="Segoe UI" w:hAnsi="Segoe UI" w:eastAsia="Times New Roman" w:cs="Segoe UI"/>
          <w:sz w:val="21"/>
          <w:szCs w:val="21"/>
          <w:lang w:val="en-GB" w:eastAsia="en-PH"/>
        </w:rPr>
        <w:t>New Safety Guidelines </w:t>
      </w:r>
      <w:r w:rsidRPr="001F2B38">
        <w:rPr>
          <w:rFonts w:ascii="Segoe UI" w:hAnsi="Segoe UI" w:eastAsia="Times New Roman" w:cs="Segoe UI"/>
          <w:sz w:val="21"/>
          <w:szCs w:val="21"/>
          <w:lang w:eastAsia="en-PH"/>
        </w:rPr>
        <w:t> </w:t>
      </w:r>
    </w:p>
    <w:p w:rsidRPr="001F2B38" w:rsidR="001879B6" w:rsidP="001879B6" w:rsidRDefault="001879B6" w14:paraId="70556B46" w14:textId="77777777">
      <w:pPr>
        <w:numPr>
          <w:ilvl w:val="0"/>
          <w:numId w:val="76"/>
        </w:numPr>
        <w:spacing w:after="0" w:line="240" w:lineRule="auto"/>
        <w:ind w:left="2160" w:firstLine="0"/>
        <w:textAlignment w:val="baseline"/>
        <w:rPr>
          <w:rFonts w:ascii="Segoe UI" w:hAnsi="Segoe UI" w:eastAsia="Times New Roman" w:cs="Segoe UI"/>
          <w:sz w:val="21"/>
          <w:szCs w:val="21"/>
          <w:lang w:eastAsia="en-PH"/>
        </w:rPr>
      </w:pPr>
      <w:r w:rsidRPr="001F2B38">
        <w:rPr>
          <w:rFonts w:ascii="Segoe UI" w:hAnsi="Segoe UI" w:eastAsia="Times New Roman" w:cs="Segoe UI"/>
          <w:sz w:val="21"/>
          <w:szCs w:val="21"/>
          <w:lang w:val="en-GB" w:eastAsia="en-PH"/>
        </w:rPr>
        <w:t>ReCaptcha</w:t>
      </w:r>
      <w:r w:rsidRPr="001F2B38">
        <w:rPr>
          <w:rFonts w:ascii="Segoe UI" w:hAnsi="Segoe UI" w:eastAsia="Times New Roman" w:cs="Segoe UI"/>
          <w:sz w:val="21"/>
          <w:szCs w:val="21"/>
          <w:lang w:eastAsia="en-PH"/>
        </w:rPr>
        <w:t> </w:t>
      </w:r>
    </w:p>
    <w:p w:rsidRPr="001F2B38" w:rsidR="001879B6" w:rsidP="001879B6" w:rsidRDefault="001879B6" w14:paraId="1801463B" w14:textId="77777777">
      <w:pPr>
        <w:spacing w:after="0" w:line="240" w:lineRule="auto"/>
        <w:ind w:left="1800"/>
        <w:textAlignment w:val="baseline"/>
        <w:rPr>
          <w:rFonts w:ascii="Segoe UI" w:hAnsi="Segoe UI" w:eastAsia="Times New Roman" w:cs="Segoe UI"/>
          <w:sz w:val="18"/>
          <w:szCs w:val="18"/>
          <w:lang w:eastAsia="en-PH"/>
        </w:rPr>
      </w:pPr>
      <w:r w:rsidRPr="001F2B38">
        <w:rPr>
          <w:rFonts w:ascii="Segoe UI" w:hAnsi="Segoe UI" w:eastAsia="Times New Roman" w:cs="Segoe UI"/>
          <w:sz w:val="21"/>
          <w:szCs w:val="21"/>
          <w:lang w:eastAsia="en-PH"/>
        </w:rPr>
        <w:t> </w:t>
      </w:r>
    </w:p>
    <w:p w:rsidRPr="001F2B38" w:rsidR="001879B6" w:rsidP="001879B6" w:rsidRDefault="001879B6" w14:paraId="03F00B32" w14:textId="6AB4D601">
      <w:pPr>
        <w:numPr>
          <w:ilvl w:val="0"/>
          <w:numId w:val="77"/>
        </w:numPr>
        <w:spacing w:after="0" w:line="240" w:lineRule="auto"/>
        <w:ind w:left="1440" w:firstLine="0"/>
        <w:textAlignment w:val="baseline"/>
        <w:rPr>
          <w:rFonts w:ascii="Segoe UI" w:hAnsi="Segoe UI" w:eastAsia="Times New Roman" w:cs="Segoe UI"/>
          <w:sz w:val="21"/>
          <w:szCs w:val="21"/>
          <w:lang w:eastAsia="en-PH"/>
        </w:rPr>
      </w:pPr>
      <w:r w:rsidRPr="001F2B38">
        <w:rPr>
          <w:rFonts w:ascii="Segoe UI" w:hAnsi="Segoe UI" w:eastAsia="Times New Roman" w:cs="Segoe UI"/>
          <w:sz w:val="21"/>
          <w:szCs w:val="21"/>
          <w:lang w:val="en-GB" w:eastAsia="en-PH"/>
        </w:rPr>
        <w:t>We will have 4 sprints (2 for midterm and 2 for finals). Tentative dates per sprint: </w:t>
      </w:r>
      <w:r w:rsidRPr="001F2B38">
        <w:rPr>
          <w:rFonts w:ascii="Segoe UI" w:hAnsi="Segoe UI" w:eastAsia="Times New Roman" w:cs="Segoe UI"/>
          <w:sz w:val="21"/>
          <w:szCs w:val="21"/>
          <w:lang w:eastAsia="en-PH"/>
        </w:rPr>
        <w:t> </w:t>
      </w:r>
    </w:p>
    <w:p w:rsidRPr="001F2B38" w:rsidR="001879B6" w:rsidP="001879B6" w:rsidRDefault="001879B6" w14:paraId="2AEA34C3" w14:textId="77777777">
      <w:pPr>
        <w:numPr>
          <w:ilvl w:val="0"/>
          <w:numId w:val="78"/>
        </w:numPr>
        <w:spacing w:after="0" w:line="240" w:lineRule="auto"/>
        <w:ind w:left="2160" w:firstLine="0"/>
        <w:textAlignment w:val="baseline"/>
        <w:rPr>
          <w:rFonts w:ascii="Segoe UI" w:hAnsi="Segoe UI" w:eastAsia="Times New Roman" w:cs="Segoe UI"/>
          <w:sz w:val="21"/>
          <w:szCs w:val="21"/>
          <w:lang w:eastAsia="en-PH"/>
        </w:rPr>
      </w:pPr>
      <w:r w:rsidRPr="001F2B38">
        <w:rPr>
          <w:rFonts w:ascii="Segoe UI" w:hAnsi="Segoe UI" w:eastAsia="Times New Roman" w:cs="Segoe UI"/>
          <w:b/>
          <w:bCs/>
          <w:lang w:val="en-GB" w:eastAsia="en-PH"/>
        </w:rPr>
        <w:t>Sprint 1</w:t>
      </w:r>
      <w:r w:rsidRPr="001F2B38">
        <w:rPr>
          <w:rFonts w:ascii="Segoe UI" w:hAnsi="Segoe UI" w:eastAsia="Times New Roman" w:cs="Segoe UI"/>
          <w:lang w:val="en-GB" w:eastAsia="en-PH"/>
        </w:rPr>
        <w:t>: September 4 – September 13</w:t>
      </w:r>
      <w:r w:rsidRPr="001F2B38">
        <w:rPr>
          <w:rFonts w:ascii="Segoe UI" w:hAnsi="Segoe UI" w:eastAsia="Times New Roman" w:cs="Segoe UI"/>
          <w:lang w:eastAsia="en-PH"/>
        </w:rPr>
        <w:t> </w:t>
      </w:r>
    </w:p>
    <w:p w:rsidRPr="001F2B38" w:rsidR="001879B6" w:rsidP="001879B6" w:rsidRDefault="001879B6" w14:paraId="75F6EE22" w14:textId="77777777">
      <w:pPr>
        <w:numPr>
          <w:ilvl w:val="0"/>
          <w:numId w:val="79"/>
        </w:numPr>
        <w:spacing w:after="0" w:line="240" w:lineRule="auto"/>
        <w:ind w:left="2160" w:firstLine="0"/>
        <w:textAlignment w:val="baseline"/>
        <w:rPr>
          <w:rFonts w:ascii="Segoe UI" w:hAnsi="Segoe UI" w:eastAsia="Times New Roman" w:cs="Segoe UI"/>
          <w:sz w:val="21"/>
          <w:szCs w:val="21"/>
          <w:lang w:eastAsia="en-PH"/>
        </w:rPr>
      </w:pPr>
      <w:r w:rsidRPr="001F2B38">
        <w:rPr>
          <w:rFonts w:ascii="Segoe UI" w:hAnsi="Segoe UI" w:eastAsia="Times New Roman" w:cs="Segoe UI"/>
          <w:b/>
          <w:bCs/>
          <w:lang w:val="en-GB" w:eastAsia="en-PH"/>
        </w:rPr>
        <w:t>Sprint 2:</w:t>
      </w:r>
      <w:r w:rsidRPr="001F2B38">
        <w:rPr>
          <w:rFonts w:ascii="Segoe UI" w:hAnsi="Segoe UI" w:eastAsia="Times New Roman" w:cs="Segoe UI"/>
          <w:lang w:val="en-GB" w:eastAsia="en-PH"/>
        </w:rPr>
        <w:t xml:space="preserve"> September 14 – September 22</w:t>
      </w:r>
      <w:r w:rsidRPr="001F2B38">
        <w:rPr>
          <w:rFonts w:ascii="Segoe UI" w:hAnsi="Segoe UI" w:eastAsia="Times New Roman" w:cs="Segoe UI"/>
          <w:lang w:eastAsia="en-PH"/>
        </w:rPr>
        <w:t> </w:t>
      </w:r>
    </w:p>
    <w:p w:rsidRPr="001F2B38" w:rsidR="001879B6" w:rsidP="001879B6" w:rsidRDefault="001879B6" w14:paraId="1D1A91A1" w14:textId="77777777">
      <w:pPr>
        <w:numPr>
          <w:ilvl w:val="0"/>
          <w:numId w:val="79"/>
        </w:numPr>
        <w:spacing w:after="0" w:line="240" w:lineRule="auto"/>
        <w:ind w:left="2160" w:firstLine="0"/>
        <w:textAlignment w:val="baseline"/>
        <w:rPr>
          <w:rFonts w:ascii="Segoe UI" w:hAnsi="Segoe UI" w:eastAsia="Times New Roman" w:cs="Segoe UI"/>
          <w:sz w:val="21"/>
          <w:szCs w:val="21"/>
          <w:lang w:eastAsia="en-PH"/>
        </w:rPr>
      </w:pPr>
      <w:r w:rsidRPr="001F2B38">
        <w:rPr>
          <w:rFonts w:ascii="Segoe UI" w:hAnsi="Segoe UI" w:eastAsia="Times New Roman" w:cs="Segoe UI"/>
          <w:b/>
          <w:bCs/>
          <w:lang w:val="en-GB" w:eastAsia="en-PH"/>
        </w:rPr>
        <w:t>Sprint 3:</w:t>
      </w:r>
      <w:r w:rsidRPr="001F2B38">
        <w:rPr>
          <w:rFonts w:ascii="Segoe UI" w:hAnsi="Segoe UI" w:eastAsia="Times New Roman" w:cs="Segoe UI"/>
          <w:lang w:val="en-GB" w:eastAsia="en-PH"/>
        </w:rPr>
        <w:t xml:space="preserve"> September 25 – October 13</w:t>
      </w:r>
      <w:r w:rsidRPr="001F2B38">
        <w:rPr>
          <w:rFonts w:ascii="Segoe UI" w:hAnsi="Segoe UI" w:eastAsia="Times New Roman" w:cs="Segoe UI"/>
          <w:lang w:eastAsia="en-PH"/>
        </w:rPr>
        <w:t> </w:t>
      </w:r>
    </w:p>
    <w:p w:rsidRPr="001F2B38" w:rsidR="001879B6" w:rsidP="001879B6" w:rsidRDefault="001879B6" w14:paraId="1F5189F5" w14:textId="77777777">
      <w:pPr>
        <w:numPr>
          <w:ilvl w:val="0"/>
          <w:numId w:val="79"/>
        </w:numPr>
        <w:spacing w:after="0" w:line="240" w:lineRule="auto"/>
        <w:ind w:left="2160" w:firstLine="0"/>
        <w:textAlignment w:val="baseline"/>
        <w:rPr>
          <w:rFonts w:ascii="Segoe UI" w:hAnsi="Segoe UI" w:eastAsia="Times New Roman" w:cs="Segoe UI"/>
          <w:sz w:val="21"/>
          <w:szCs w:val="21"/>
          <w:lang w:eastAsia="en-PH"/>
        </w:rPr>
      </w:pPr>
      <w:r w:rsidRPr="001F2B38">
        <w:rPr>
          <w:rFonts w:ascii="Segoe UI" w:hAnsi="Segoe UI" w:eastAsia="Times New Roman" w:cs="Segoe UI"/>
          <w:b/>
          <w:bCs/>
          <w:lang w:val="en-GB" w:eastAsia="en-PH"/>
        </w:rPr>
        <w:t>Sprint 4</w:t>
      </w:r>
      <w:r w:rsidRPr="001F2B38">
        <w:rPr>
          <w:rFonts w:ascii="Segoe UI" w:hAnsi="Segoe UI" w:eastAsia="Times New Roman" w:cs="Segoe UI"/>
          <w:lang w:val="en-GB" w:eastAsia="en-PH"/>
        </w:rPr>
        <w:t>: October 16 – November 9</w:t>
      </w:r>
      <w:r w:rsidRPr="001F2B38">
        <w:rPr>
          <w:rFonts w:ascii="Segoe UI" w:hAnsi="Segoe UI" w:eastAsia="Times New Roman" w:cs="Segoe UI"/>
          <w:lang w:eastAsia="en-PH"/>
        </w:rPr>
        <w:t> </w:t>
      </w:r>
    </w:p>
    <w:p w:rsidRPr="001F2B38" w:rsidR="001879B6" w:rsidP="001879B6" w:rsidRDefault="001879B6" w14:paraId="162645E3" w14:textId="77777777">
      <w:pPr>
        <w:numPr>
          <w:ilvl w:val="0"/>
          <w:numId w:val="80"/>
        </w:numPr>
        <w:spacing w:after="0" w:line="240" w:lineRule="auto"/>
        <w:ind w:left="1440" w:firstLine="0"/>
        <w:textAlignment w:val="baseline"/>
        <w:rPr>
          <w:rFonts w:ascii="Segoe UI" w:hAnsi="Segoe UI" w:eastAsia="Times New Roman" w:cs="Segoe UI"/>
          <w:sz w:val="21"/>
          <w:szCs w:val="21"/>
          <w:lang w:eastAsia="en-PH"/>
        </w:rPr>
      </w:pPr>
      <w:r w:rsidRPr="001F2B38">
        <w:rPr>
          <w:rFonts w:ascii="Segoe UI" w:hAnsi="Segoe UI" w:eastAsia="Times New Roman" w:cs="Segoe UI"/>
          <w:sz w:val="21"/>
          <w:szCs w:val="21"/>
          <w:lang w:val="en-GB" w:eastAsia="en-PH"/>
        </w:rPr>
        <w:t>Follow-up by Wilkins Caducio about the additional information about the safety guidelines with the client. </w:t>
      </w:r>
      <w:r w:rsidRPr="001F2B38">
        <w:rPr>
          <w:rFonts w:ascii="Segoe UI" w:hAnsi="Segoe UI" w:eastAsia="Times New Roman" w:cs="Segoe UI"/>
          <w:sz w:val="21"/>
          <w:szCs w:val="21"/>
          <w:lang w:eastAsia="en-PH"/>
        </w:rPr>
        <w:t> </w:t>
      </w:r>
    </w:p>
    <w:p w:rsidRPr="001F2B38" w:rsidR="001879B6" w:rsidP="001879B6" w:rsidRDefault="001879B6" w14:paraId="5553CCB0" w14:textId="77777777">
      <w:pPr>
        <w:spacing w:after="0" w:line="240" w:lineRule="auto"/>
        <w:ind w:left="1080"/>
        <w:textAlignment w:val="baseline"/>
        <w:rPr>
          <w:rFonts w:ascii="Segoe UI" w:hAnsi="Segoe UI" w:eastAsia="Times New Roman" w:cs="Segoe UI"/>
          <w:sz w:val="18"/>
          <w:szCs w:val="18"/>
          <w:lang w:eastAsia="en-PH"/>
        </w:rPr>
      </w:pPr>
      <w:r w:rsidRPr="001F2B38">
        <w:rPr>
          <w:rFonts w:ascii="Segoe UI" w:hAnsi="Segoe UI" w:eastAsia="Times New Roman" w:cs="Segoe UI"/>
          <w:sz w:val="21"/>
          <w:szCs w:val="21"/>
          <w:lang w:eastAsia="en-PH"/>
        </w:rPr>
        <w:t> </w:t>
      </w:r>
    </w:p>
    <w:p w:rsidRPr="001F2B38" w:rsidR="001879B6" w:rsidP="001879B6" w:rsidRDefault="001879B6" w14:paraId="0AE050C3" w14:textId="77777777">
      <w:pPr>
        <w:numPr>
          <w:ilvl w:val="0"/>
          <w:numId w:val="81"/>
        </w:numPr>
        <w:spacing w:after="0" w:line="240" w:lineRule="auto"/>
        <w:ind w:left="1440" w:firstLine="0"/>
        <w:textAlignment w:val="baseline"/>
        <w:rPr>
          <w:rFonts w:ascii="Segoe UI" w:hAnsi="Segoe UI" w:eastAsia="Times New Roman" w:cs="Segoe UI"/>
          <w:sz w:val="21"/>
          <w:szCs w:val="21"/>
          <w:lang w:eastAsia="en-PH"/>
        </w:rPr>
      </w:pPr>
      <w:r w:rsidRPr="001F2B38">
        <w:rPr>
          <w:rFonts w:ascii="Segoe UI" w:hAnsi="Segoe UI" w:eastAsia="Times New Roman" w:cs="Segoe UI"/>
          <w:sz w:val="21"/>
          <w:szCs w:val="21"/>
          <w:lang w:val="en-GB" w:eastAsia="en-PH"/>
        </w:rPr>
        <w:t>Deadline for Weekly progress report is on or before September 14, 2023. </w:t>
      </w:r>
      <w:r w:rsidRPr="001F2B38">
        <w:rPr>
          <w:rFonts w:ascii="Segoe UI" w:hAnsi="Segoe UI" w:eastAsia="Times New Roman" w:cs="Segoe UI"/>
          <w:sz w:val="21"/>
          <w:szCs w:val="21"/>
          <w:lang w:eastAsia="en-PH"/>
        </w:rPr>
        <w:t> </w:t>
      </w:r>
    </w:p>
    <w:p w:rsidRPr="001F2B38" w:rsidR="001879B6" w:rsidP="001879B6" w:rsidRDefault="001879B6" w14:paraId="5A86EDA1" w14:textId="77777777">
      <w:pPr>
        <w:numPr>
          <w:ilvl w:val="0"/>
          <w:numId w:val="82"/>
        </w:numPr>
        <w:spacing w:after="0" w:line="240" w:lineRule="auto"/>
        <w:ind w:left="1440" w:firstLine="0"/>
        <w:textAlignment w:val="baseline"/>
        <w:rPr>
          <w:rFonts w:ascii="Segoe UI" w:hAnsi="Segoe UI" w:eastAsia="Times New Roman" w:cs="Segoe UI"/>
          <w:sz w:val="21"/>
          <w:szCs w:val="21"/>
          <w:lang w:eastAsia="en-PH"/>
        </w:rPr>
      </w:pPr>
      <w:r w:rsidRPr="001F2B38">
        <w:rPr>
          <w:rFonts w:ascii="Segoe UI" w:hAnsi="Segoe UI" w:eastAsia="Times New Roman" w:cs="Segoe UI"/>
          <w:sz w:val="21"/>
          <w:szCs w:val="21"/>
          <w:lang w:val="en-GB" w:eastAsia="en-PH"/>
        </w:rPr>
        <w:t>Waiting for Sir Alvin signature for project adviser forms. </w:t>
      </w:r>
      <w:r w:rsidRPr="001F2B38">
        <w:rPr>
          <w:rFonts w:ascii="Segoe UI" w:hAnsi="Segoe UI" w:eastAsia="Times New Roman" w:cs="Segoe UI"/>
          <w:sz w:val="21"/>
          <w:szCs w:val="21"/>
          <w:lang w:eastAsia="en-PH"/>
        </w:rPr>
        <w:t> </w:t>
      </w:r>
    </w:p>
    <w:p w:rsidRPr="001F2B38" w:rsidR="001879B6" w:rsidP="001879B6" w:rsidRDefault="001879B6" w14:paraId="05571A73" w14:textId="77777777">
      <w:pPr>
        <w:numPr>
          <w:ilvl w:val="0"/>
          <w:numId w:val="83"/>
        </w:numPr>
        <w:spacing w:after="0" w:line="240" w:lineRule="auto"/>
        <w:ind w:left="1440" w:firstLine="0"/>
        <w:textAlignment w:val="baseline"/>
        <w:rPr>
          <w:rFonts w:ascii="Segoe UI" w:hAnsi="Segoe UI" w:eastAsia="Times New Roman" w:cs="Segoe UI"/>
          <w:sz w:val="21"/>
          <w:szCs w:val="21"/>
          <w:lang w:eastAsia="en-PH"/>
        </w:rPr>
      </w:pPr>
      <w:r w:rsidRPr="001F2B38">
        <w:rPr>
          <w:rFonts w:ascii="Segoe UI" w:hAnsi="Segoe UI" w:eastAsia="Times New Roman" w:cs="Segoe UI"/>
          <w:sz w:val="21"/>
          <w:szCs w:val="21"/>
          <w:lang w:val="en-GB" w:eastAsia="en-PH"/>
        </w:rPr>
        <w:t>Jakerson Bermudo - create folder for deliverables and post it in the channel. </w:t>
      </w:r>
      <w:r w:rsidRPr="001F2B38">
        <w:rPr>
          <w:rFonts w:ascii="Segoe UI" w:hAnsi="Segoe UI" w:eastAsia="Times New Roman" w:cs="Segoe UI"/>
          <w:sz w:val="21"/>
          <w:szCs w:val="21"/>
          <w:lang w:eastAsia="en-PH"/>
        </w:rPr>
        <w:t> </w:t>
      </w:r>
    </w:p>
    <w:p w:rsidR="001879B6" w:rsidP="001879B6" w:rsidRDefault="001879B6" w14:paraId="799E62E6" w14:textId="77777777">
      <w:pPr>
        <w:spacing w:after="0" w:line="240" w:lineRule="auto"/>
        <w:jc w:val="center"/>
        <w:textAlignment w:val="baseline"/>
        <w:rPr>
          <w:rFonts w:ascii="Segoe UI" w:hAnsi="Segoe UI" w:eastAsia="Times New Roman" w:cs="Segoe UI"/>
          <w:noProof/>
          <w:sz w:val="18"/>
          <w:szCs w:val="18"/>
          <w:lang w:eastAsia="en-PH"/>
        </w:rPr>
      </w:pPr>
    </w:p>
    <w:p w:rsidR="001879B6" w:rsidP="001879B6" w:rsidRDefault="001879B6" w14:paraId="4C450971" w14:textId="77777777">
      <w:pPr>
        <w:spacing w:after="0" w:line="240" w:lineRule="auto"/>
        <w:jc w:val="center"/>
        <w:textAlignment w:val="baseline"/>
        <w:rPr>
          <w:rFonts w:ascii="Segoe UI" w:hAnsi="Segoe UI" w:eastAsia="Times New Roman" w:cs="Segoe UI"/>
          <w:noProof/>
          <w:sz w:val="18"/>
          <w:szCs w:val="18"/>
          <w:lang w:eastAsia="en-PH"/>
        </w:rPr>
      </w:pPr>
    </w:p>
    <w:p w:rsidRPr="001662F7" w:rsidR="001879B6" w:rsidP="001879B6" w:rsidRDefault="001879B6" w14:paraId="0F87FF82" w14:textId="77777777">
      <w:pPr>
        <w:spacing w:after="0" w:line="240" w:lineRule="auto"/>
        <w:jc w:val="center"/>
        <w:textAlignment w:val="baseline"/>
        <w:rPr>
          <w:rFonts w:ascii="Segoe UI" w:hAnsi="Segoe UI" w:eastAsia="Times New Roman" w:cs="Segoe UI"/>
          <w:sz w:val="18"/>
          <w:szCs w:val="18"/>
          <w:lang w:eastAsia="en-PH"/>
        </w:rPr>
      </w:pPr>
      <w:r w:rsidRPr="001F2B38">
        <w:rPr>
          <w:rFonts w:ascii="Segoe UI" w:hAnsi="Segoe UI" w:eastAsia="Times New Roman" w:cs="Segoe UI"/>
          <w:noProof/>
          <w:sz w:val="18"/>
          <w:szCs w:val="18"/>
          <w:lang w:eastAsia="en-PH"/>
        </w:rPr>
        <w:drawing>
          <wp:inline distT="0" distB="0" distL="0" distR="0" wp14:anchorId="56678602" wp14:editId="5C8CDDB5">
            <wp:extent cx="4954882" cy="2651760"/>
            <wp:effectExtent l="0" t="0" r="0" b="0"/>
            <wp:docPr id="1264330940" name="Picture 1264330940" descr="A group of people sitting in a lecture h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oup of people sitting in a lecture hall&#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59770" cy="2654376"/>
                    </a:xfrm>
                    <a:prstGeom prst="rect">
                      <a:avLst/>
                    </a:prstGeom>
                    <a:noFill/>
                    <a:ln>
                      <a:noFill/>
                    </a:ln>
                  </pic:spPr>
                </pic:pic>
              </a:graphicData>
            </a:graphic>
          </wp:inline>
        </w:drawing>
      </w:r>
      <w:r w:rsidRPr="001F2B38">
        <w:rPr>
          <w:rFonts w:ascii="Calibri" w:hAnsi="Calibri" w:eastAsia="Times New Roman" w:cs="Calibri"/>
          <w:lang w:eastAsia="en-PH"/>
        </w:rPr>
        <w:t> </w:t>
      </w:r>
    </w:p>
    <w:p w:rsidRPr="001F2B38" w:rsidR="001879B6" w:rsidP="001879B6" w:rsidRDefault="001879B6" w14:paraId="6F61CE54" w14:textId="77777777">
      <w:pPr>
        <w:pBdr>
          <w:bottom w:val="single" w:color="auto" w:sz="6" w:space="1"/>
        </w:pBdr>
        <w:spacing w:after="0" w:line="240" w:lineRule="auto"/>
        <w:jc w:val="center"/>
        <w:textAlignment w:val="baseline"/>
        <w:rPr>
          <w:rFonts w:ascii="Segoe UI" w:hAnsi="Segoe UI" w:eastAsia="Times New Roman" w:cs="Segoe UI"/>
          <w:sz w:val="18"/>
          <w:szCs w:val="18"/>
          <w:lang w:eastAsia="en-PH"/>
        </w:rPr>
      </w:pPr>
    </w:p>
    <w:p w:rsidR="001879B6" w:rsidP="001879B6" w:rsidRDefault="001879B6" w14:paraId="16355DE3" w14:textId="77777777">
      <w:pPr>
        <w:spacing w:after="0" w:line="240" w:lineRule="auto"/>
        <w:textAlignment w:val="baseline"/>
        <w:rPr>
          <w:rFonts w:ascii="Times New Roman" w:hAnsi="Times New Roman" w:eastAsia="Times New Roman" w:cs="Times New Roman"/>
          <w:b/>
          <w:bCs/>
          <w:color w:val="000000"/>
          <w:sz w:val="24"/>
          <w:szCs w:val="24"/>
          <w:lang w:val="en-GB" w:eastAsia="en-PH"/>
        </w:rPr>
      </w:pPr>
    </w:p>
    <w:p w:rsidRPr="001F2B38" w:rsidR="001879B6" w:rsidP="001879B6" w:rsidRDefault="001879B6" w14:paraId="185F7A33"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DATE: </w:t>
      </w:r>
      <w:r w:rsidRPr="001F2B38">
        <w:rPr>
          <w:rFonts w:ascii="Times New Roman" w:hAnsi="Times New Roman" w:eastAsia="Times New Roman" w:cs="Times New Roman"/>
          <w:color w:val="000000"/>
          <w:sz w:val="24"/>
          <w:szCs w:val="24"/>
          <w:lang w:val="en-GB" w:eastAsia="en-PH"/>
        </w:rPr>
        <w:t>September 11, 2023</w:t>
      </w:r>
      <w:r w:rsidRPr="001F2B38">
        <w:rPr>
          <w:rFonts w:ascii="Times New Roman" w:hAnsi="Times New Roman" w:eastAsia="Times New Roman" w:cs="Times New Roman"/>
          <w:b/>
          <w:bCs/>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21DFBADD"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TIME START: </w:t>
      </w:r>
      <w:r w:rsidRPr="001F2B38">
        <w:rPr>
          <w:rFonts w:ascii="Times New Roman" w:hAnsi="Times New Roman" w:eastAsia="Times New Roman" w:cs="Times New Roman"/>
          <w:color w:val="000000"/>
          <w:sz w:val="24"/>
          <w:szCs w:val="24"/>
          <w:lang w:val="en-GB" w:eastAsia="en-PH"/>
        </w:rPr>
        <w:t>7:22 pm</w:t>
      </w:r>
      <w:r w:rsidRPr="001F2B38">
        <w:rPr>
          <w:rFonts w:ascii="Times New Roman" w:hAnsi="Times New Roman" w:eastAsia="Times New Roman" w:cs="Times New Roman"/>
          <w:b/>
          <w:bCs/>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1F107CF0"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TIME END:  </w:t>
      </w:r>
      <w:r w:rsidRPr="001F2B38">
        <w:rPr>
          <w:rFonts w:ascii="Times New Roman" w:hAnsi="Times New Roman" w:eastAsia="Times New Roman" w:cs="Times New Roman"/>
          <w:color w:val="000000"/>
          <w:sz w:val="24"/>
          <w:szCs w:val="24"/>
          <w:lang w:val="en-GB" w:eastAsia="en-PH"/>
        </w:rPr>
        <w:t>7:36 pm</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5695D60F"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MODERATOR: </w:t>
      </w:r>
      <w:r w:rsidRPr="001F2B38">
        <w:rPr>
          <w:rFonts w:ascii="Times New Roman" w:hAnsi="Times New Roman" w:eastAsia="Times New Roman" w:cs="Times New Roman"/>
          <w:color w:val="000000"/>
          <w:sz w:val="24"/>
          <w:szCs w:val="24"/>
          <w:lang w:val="en-GB" w:eastAsia="en-PH"/>
        </w:rPr>
        <w:t>Jakerson Bermudo</w:t>
      </w:r>
      <w:r w:rsidRPr="001F2B38">
        <w:rPr>
          <w:rFonts w:ascii="Segoe UI" w:hAnsi="Segoe UI" w:eastAsia="Times New Roman" w:cs="Segoe UI"/>
          <w:color w:val="000000"/>
          <w:sz w:val="21"/>
          <w:szCs w:val="21"/>
          <w:lang w:val="en-GB" w:eastAsia="en-PH"/>
        </w:rPr>
        <w:t> </w:t>
      </w:r>
      <w:r w:rsidRPr="001F2B38">
        <w:rPr>
          <w:rFonts w:ascii="Segoe UI" w:hAnsi="Segoe UI" w:eastAsia="Times New Roman" w:cs="Segoe UI"/>
          <w:color w:val="000000"/>
          <w:sz w:val="21"/>
          <w:szCs w:val="21"/>
          <w:lang w:eastAsia="en-PH"/>
        </w:rPr>
        <w:t> </w:t>
      </w:r>
    </w:p>
    <w:p w:rsidRPr="001F2B38" w:rsidR="001879B6" w:rsidP="001879B6" w:rsidRDefault="001879B6" w14:paraId="4D41D33E" w14:textId="77777777">
      <w:pPr>
        <w:spacing w:after="0" w:line="240" w:lineRule="auto"/>
        <w:textAlignment w:val="baseline"/>
        <w:rPr>
          <w:rFonts w:ascii="Segoe UI" w:hAnsi="Segoe UI" w:eastAsia="Times New Roman" w:cs="Segoe UI"/>
          <w:sz w:val="18"/>
          <w:szCs w:val="18"/>
          <w:lang w:eastAsia="en-PH"/>
        </w:rPr>
      </w:pPr>
      <w:r w:rsidRPr="001F2B38">
        <w:rPr>
          <w:rFonts w:ascii="Segoe UI" w:hAnsi="Segoe UI" w:eastAsia="Times New Roman" w:cs="Segoe UI"/>
          <w:color w:val="000000"/>
          <w:sz w:val="21"/>
          <w:szCs w:val="21"/>
          <w:lang w:val="en-GB" w:eastAsia="en-PH"/>
        </w:rPr>
        <w:t> </w:t>
      </w:r>
      <w:r w:rsidRPr="001F2B38">
        <w:rPr>
          <w:rFonts w:ascii="Segoe UI" w:hAnsi="Segoe UI" w:eastAsia="Times New Roman" w:cs="Segoe UI"/>
          <w:color w:val="000000"/>
          <w:sz w:val="21"/>
          <w:szCs w:val="21"/>
          <w:lang w:eastAsia="en-PH"/>
        </w:rPr>
        <w:t> </w:t>
      </w:r>
    </w:p>
    <w:p w:rsidRPr="001F2B38" w:rsidR="001879B6" w:rsidP="001879B6" w:rsidRDefault="001879B6" w14:paraId="7151CA89"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MINUTES TAKER:</w:t>
      </w:r>
      <w:r w:rsidRPr="001F2B38">
        <w:rPr>
          <w:rFonts w:ascii="Times New Roman" w:hAnsi="Times New Roman" w:eastAsia="Times New Roman" w:cs="Times New Roman"/>
          <w:color w:val="000000"/>
          <w:sz w:val="24"/>
          <w:szCs w:val="24"/>
          <w:lang w:val="en-GB" w:eastAsia="en-PH"/>
        </w:rPr>
        <w:t xml:space="preserve"> Carl James Garcia</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69D3E1E1"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008D552D"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ATTENDANCE: </w:t>
      </w:r>
      <w:r w:rsidRPr="001F2B38">
        <w:rPr>
          <w:rFonts w:ascii="Times New Roman" w:hAnsi="Times New Roman" w:eastAsia="Times New Roman" w:cs="Times New Roman"/>
          <w:color w:val="000000"/>
          <w:sz w:val="24"/>
          <w:szCs w:val="24"/>
          <w:lang w:eastAsia="en-PH"/>
        </w:rPr>
        <w:t> </w:t>
      </w:r>
    </w:p>
    <w:tbl>
      <w:tblPr>
        <w:tblW w:w="900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120"/>
        <w:gridCol w:w="3645"/>
        <w:gridCol w:w="2235"/>
      </w:tblGrid>
      <w:tr w:rsidRPr="001F2B38" w:rsidR="001879B6" w:rsidTr="000F3FCA" w14:paraId="33D0D636" w14:textId="77777777">
        <w:trPr>
          <w:trHeight w:val="345"/>
        </w:trPr>
        <w:tc>
          <w:tcPr>
            <w:tcW w:w="3120" w:type="dxa"/>
            <w:tcBorders>
              <w:top w:val="nil"/>
              <w:left w:val="nil"/>
              <w:bottom w:val="nil"/>
              <w:right w:val="nil"/>
            </w:tcBorders>
            <w:shd w:val="clear" w:color="auto" w:fill="000000"/>
            <w:hideMark/>
          </w:tcPr>
          <w:p w:rsidRPr="001F2B38" w:rsidR="001879B6" w:rsidP="000F3FCA" w:rsidRDefault="001879B6" w14:paraId="49094A0E" w14:textId="77777777">
            <w:pPr>
              <w:spacing w:after="0" w:line="240" w:lineRule="auto"/>
              <w:textAlignment w:val="baseline"/>
              <w:rPr>
                <w:rFonts w:ascii="Times New Roman" w:hAnsi="Times New Roman" w:eastAsia="Times New Roman" w:cs="Times New Roman"/>
                <w:sz w:val="24"/>
                <w:szCs w:val="24"/>
                <w:lang w:eastAsia="en-PH"/>
              </w:rPr>
            </w:pPr>
            <w:r>
              <w:rPr>
                <w:rFonts w:ascii="Calibri" w:hAnsi="Calibri" w:eastAsia="Times New Roman" w:cs="Calibri"/>
                <w:b/>
                <w:bCs/>
                <w:color w:val="FFFFFF"/>
                <w:lang w:eastAsia="en-PH"/>
              </w:rPr>
              <w:t>Name</w:t>
            </w:r>
          </w:p>
        </w:tc>
        <w:tc>
          <w:tcPr>
            <w:tcW w:w="3645" w:type="dxa"/>
            <w:tcBorders>
              <w:top w:val="nil"/>
              <w:left w:val="nil"/>
              <w:bottom w:val="nil"/>
              <w:right w:val="nil"/>
            </w:tcBorders>
            <w:shd w:val="clear" w:color="auto" w:fill="000000"/>
            <w:hideMark/>
          </w:tcPr>
          <w:p w:rsidRPr="001F2B38" w:rsidR="001879B6" w:rsidP="000F3FCA" w:rsidRDefault="001879B6" w14:paraId="046AE976"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FFFFFF"/>
                <w:lang w:eastAsia="en-PH"/>
              </w:rPr>
              <w:t>Email </w:t>
            </w:r>
            <w:r w:rsidRPr="001F2B38">
              <w:rPr>
                <w:rFonts w:ascii="Calibri" w:hAnsi="Calibri" w:eastAsia="Times New Roman" w:cs="Calibri"/>
                <w:color w:val="FFFFFF"/>
                <w:lang w:eastAsia="en-PH"/>
              </w:rPr>
              <w:t> </w:t>
            </w:r>
          </w:p>
        </w:tc>
        <w:tc>
          <w:tcPr>
            <w:tcW w:w="2235" w:type="dxa"/>
            <w:tcBorders>
              <w:top w:val="nil"/>
              <w:left w:val="nil"/>
              <w:bottom w:val="nil"/>
              <w:right w:val="nil"/>
            </w:tcBorders>
            <w:shd w:val="clear" w:color="auto" w:fill="000000"/>
            <w:hideMark/>
          </w:tcPr>
          <w:p w:rsidRPr="001F2B38" w:rsidR="001879B6" w:rsidP="000F3FCA" w:rsidRDefault="001879B6" w14:paraId="148B01CD"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FFFFFF"/>
                <w:lang w:eastAsia="en-PH"/>
              </w:rPr>
              <w:t>Role </w:t>
            </w:r>
            <w:r w:rsidRPr="001F2B38">
              <w:rPr>
                <w:rFonts w:ascii="Calibri" w:hAnsi="Calibri" w:eastAsia="Times New Roman" w:cs="Calibri"/>
                <w:color w:val="FFFFFF"/>
                <w:lang w:eastAsia="en-PH"/>
              </w:rPr>
              <w:t> </w:t>
            </w:r>
          </w:p>
        </w:tc>
      </w:tr>
      <w:tr w:rsidRPr="001F2B38" w:rsidR="001879B6" w:rsidTr="000F3FCA" w14:paraId="63BCCA23" w14:textId="77777777">
        <w:trPr>
          <w:trHeight w:val="315"/>
        </w:trPr>
        <w:tc>
          <w:tcPr>
            <w:tcW w:w="3120" w:type="dxa"/>
            <w:tcBorders>
              <w:top w:val="nil"/>
              <w:left w:val="single" w:color="666666" w:sz="6" w:space="0"/>
              <w:bottom w:val="single" w:color="666666" w:sz="6" w:space="0"/>
              <w:right w:val="single" w:color="666666" w:sz="6" w:space="0"/>
            </w:tcBorders>
            <w:shd w:val="clear" w:color="auto" w:fill="CCCCCC"/>
            <w:hideMark/>
          </w:tcPr>
          <w:p w:rsidRPr="001F2B38" w:rsidR="001879B6" w:rsidP="000F3FCA" w:rsidRDefault="001879B6" w14:paraId="6DB6AD0E"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Mikedale Dellera </w:t>
            </w:r>
            <w:r w:rsidRPr="001F2B38">
              <w:rPr>
                <w:rFonts w:ascii="Calibri" w:hAnsi="Calibri" w:eastAsia="Times New Roman" w:cs="Calibri"/>
                <w:color w:val="000000"/>
                <w:lang w:eastAsia="en-PH"/>
              </w:rPr>
              <w:t> </w:t>
            </w:r>
          </w:p>
        </w:tc>
        <w:tc>
          <w:tcPr>
            <w:tcW w:w="3645" w:type="dxa"/>
            <w:tcBorders>
              <w:top w:val="nil"/>
              <w:left w:val="single" w:color="666666" w:sz="6" w:space="0"/>
              <w:bottom w:val="single" w:color="666666" w:sz="6" w:space="0"/>
              <w:right w:val="single" w:color="666666" w:sz="6" w:space="0"/>
            </w:tcBorders>
            <w:shd w:val="clear" w:color="auto" w:fill="CCCCCC"/>
            <w:hideMark/>
          </w:tcPr>
          <w:p w:rsidRPr="001F2B38" w:rsidR="001879B6" w:rsidP="000F3FCA" w:rsidRDefault="000A6FDD" w14:paraId="1419F151"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17">
              <w:r w:rsidRPr="001F2B38" w:rsidR="001879B6">
                <w:rPr>
                  <w:rFonts w:ascii="Calibri" w:hAnsi="Calibri" w:eastAsia="Times New Roman" w:cs="Calibri"/>
                  <w:color w:val="0563C1"/>
                  <w:u w:val="single"/>
                  <w:lang w:eastAsia="en-PH"/>
                </w:rPr>
                <w:t>mbdellera@student.apc.edu.ph</w:t>
              </w:r>
            </w:hyperlink>
            <w:r w:rsidRPr="001F2B38" w:rsidR="001879B6">
              <w:rPr>
                <w:rFonts w:ascii="Calibri" w:hAnsi="Calibri" w:eastAsia="Times New Roman" w:cs="Calibri"/>
                <w:color w:val="000000"/>
                <w:lang w:eastAsia="en-PH"/>
              </w:rPr>
              <w:t>  </w:t>
            </w:r>
          </w:p>
        </w:tc>
        <w:tc>
          <w:tcPr>
            <w:tcW w:w="2235" w:type="dxa"/>
            <w:tcBorders>
              <w:top w:val="nil"/>
              <w:left w:val="single" w:color="666666" w:sz="6" w:space="0"/>
              <w:bottom w:val="single" w:color="666666" w:sz="6" w:space="0"/>
              <w:right w:val="single" w:color="666666" w:sz="6" w:space="0"/>
            </w:tcBorders>
            <w:shd w:val="clear" w:color="auto" w:fill="CCCCCC"/>
            <w:hideMark/>
          </w:tcPr>
          <w:p w:rsidRPr="001F2B38" w:rsidR="001879B6" w:rsidP="000F3FCA" w:rsidRDefault="001879B6" w14:paraId="424B7463"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Presenter  </w:t>
            </w:r>
          </w:p>
        </w:tc>
      </w:tr>
      <w:tr w:rsidRPr="001F2B38" w:rsidR="001879B6" w:rsidTr="000F3FCA" w14:paraId="60689547" w14:textId="77777777">
        <w:trPr>
          <w:trHeight w:val="345"/>
        </w:trPr>
        <w:tc>
          <w:tcPr>
            <w:tcW w:w="3120" w:type="dxa"/>
            <w:tcBorders>
              <w:top w:val="single" w:color="666666" w:sz="6" w:space="0"/>
              <w:left w:val="single" w:color="666666" w:sz="6" w:space="0"/>
              <w:bottom w:val="single" w:color="666666" w:sz="6" w:space="0"/>
              <w:right w:val="single" w:color="666666" w:sz="6" w:space="0"/>
            </w:tcBorders>
            <w:shd w:val="clear" w:color="auto" w:fill="auto"/>
            <w:vAlign w:val="bottom"/>
            <w:hideMark/>
          </w:tcPr>
          <w:p w:rsidRPr="001F2B38" w:rsidR="001879B6" w:rsidP="000F3FCA" w:rsidRDefault="001879B6" w14:paraId="5CA38830"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Wilkins Caducio </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0A6FDD" w14:paraId="08AC93B9"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18">
              <w:r w:rsidRPr="001F2B38" w:rsidR="001879B6">
                <w:rPr>
                  <w:rFonts w:ascii="Calibri" w:hAnsi="Calibri" w:eastAsia="Times New Roman" w:cs="Calibri"/>
                  <w:color w:val="0563C1"/>
                  <w:u w:val="single"/>
                  <w:lang w:eastAsia="en-PH"/>
                </w:rPr>
                <w:t>wvcaducio@student.apc.edu.ph</w:t>
              </w:r>
            </w:hyperlink>
            <w:r w:rsidRPr="001F2B38" w:rsidR="001879B6">
              <w:rPr>
                <w:rFonts w:ascii="Calibri" w:hAnsi="Calibri" w:eastAsia="Times New Roman" w:cs="Calibri"/>
                <w:color w:val="000000"/>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1879B6" w14:paraId="5FABE477"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Presenter  </w:t>
            </w:r>
          </w:p>
        </w:tc>
      </w:tr>
      <w:tr w:rsidRPr="001F2B38" w:rsidR="001879B6" w:rsidTr="000F3FCA" w14:paraId="484FFD10"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CCCCCC"/>
            <w:vAlign w:val="bottom"/>
            <w:hideMark/>
          </w:tcPr>
          <w:p w:rsidRPr="001F2B38" w:rsidR="001879B6" w:rsidP="000F3FCA" w:rsidRDefault="001879B6" w14:paraId="27339BC9"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Carl James Garcia </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0A6FDD" w14:paraId="01EC4371"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19">
              <w:r w:rsidRPr="001F2B38" w:rsidR="001879B6">
                <w:rPr>
                  <w:rFonts w:ascii="Calibri" w:hAnsi="Calibri" w:eastAsia="Times New Roman" w:cs="Calibri"/>
                  <w:color w:val="0563C1"/>
                  <w:u w:val="single"/>
                  <w:lang w:eastAsia="en-PH"/>
                </w:rPr>
                <w:t>cagarcia@student.apc.edu.ph</w:t>
              </w:r>
            </w:hyperlink>
            <w:r w:rsidRPr="001F2B38" w:rsidR="001879B6">
              <w:rPr>
                <w:rFonts w:ascii="Calibri" w:hAnsi="Calibri" w:eastAsia="Times New Roman" w:cs="Calibri"/>
                <w:color w:val="000000"/>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1879B6" w14:paraId="5FE3FC39"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Presenter  </w:t>
            </w:r>
          </w:p>
        </w:tc>
      </w:tr>
      <w:tr w:rsidRPr="001F2B38" w:rsidR="001879B6" w:rsidTr="000F3FCA" w14:paraId="1250B1DF"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CCCCCC"/>
            <w:vAlign w:val="bottom"/>
            <w:hideMark/>
          </w:tcPr>
          <w:p w:rsidRPr="001F2B38" w:rsidR="001879B6" w:rsidP="000F3FCA" w:rsidRDefault="001879B6" w14:paraId="3FAC1DF0"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Princess Joy Ferrer </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0A6FDD" w14:paraId="490552D5"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20">
              <w:r w:rsidRPr="001F2B38" w:rsidR="001879B6">
                <w:rPr>
                  <w:rFonts w:ascii="Calibri" w:hAnsi="Calibri" w:eastAsia="Times New Roman" w:cs="Calibri"/>
                  <w:color w:val="0563C1"/>
                  <w:u w:val="single"/>
                  <w:lang w:eastAsia="en-PH"/>
                </w:rPr>
                <w:t>phferrer@student.apc.edu.ph</w:t>
              </w:r>
            </w:hyperlink>
            <w:r w:rsidRPr="001F2B38" w:rsidR="001879B6">
              <w:rPr>
                <w:rFonts w:ascii="Calibri" w:hAnsi="Calibri" w:eastAsia="Times New Roman" w:cs="Calibri"/>
                <w:color w:val="000000"/>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1879B6" w14:paraId="6C479CA1"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Presenter  </w:t>
            </w:r>
          </w:p>
        </w:tc>
      </w:tr>
      <w:tr w:rsidRPr="001F2B38" w:rsidR="001879B6" w:rsidTr="000F3FCA" w14:paraId="5BA5C44D"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auto"/>
            <w:vAlign w:val="bottom"/>
            <w:hideMark/>
          </w:tcPr>
          <w:p w:rsidRPr="001F2B38" w:rsidR="001879B6" w:rsidP="000F3FCA" w:rsidRDefault="001879B6" w14:paraId="3CC46259"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Jakerson Bermudo</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0A6FDD" w14:paraId="54FDBBDC"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21">
              <w:r w:rsidRPr="001F2B38" w:rsidR="001879B6">
                <w:rPr>
                  <w:rFonts w:ascii="Calibri" w:hAnsi="Calibri" w:eastAsia="Times New Roman" w:cs="Calibri"/>
                  <w:color w:val="0563C1"/>
                  <w:u w:val="single"/>
                  <w:lang w:eastAsia="en-PH"/>
                </w:rPr>
                <w:t>jbbermudo@student.apc.edu.ph</w:t>
              </w:r>
            </w:hyperlink>
            <w:r w:rsidRPr="001F2B38" w:rsidR="001879B6">
              <w:rPr>
                <w:rFonts w:ascii="Calibri" w:hAnsi="Calibri" w:eastAsia="Times New Roman" w:cs="Calibri"/>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1879B6" w14:paraId="251CC45C"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Organizer </w:t>
            </w:r>
          </w:p>
        </w:tc>
      </w:tr>
      <w:tr w:rsidRPr="001F2B38" w:rsidR="001879B6" w:rsidTr="000F3FCA" w14:paraId="7140348A"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auto"/>
            <w:vAlign w:val="bottom"/>
          </w:tcPr>
          <w:p w:rsidRPr="001F2B38" w:rsidR="001879B6" w:rsidP="000F3FCA" w:rsidRDefault="001879B6" w14:paraId="0168B7BC" w14:textId="77777777">
            <w:pPr>
              <w:spacing w:after="0" w:line="240" w:lineRule="auto"/>
              <w:textAlignment w:val="baseline"/>
              <w:rPr>
                <w:rFonts w:ascii="Calibri" w:hAnsi="Calibri" w:eastAsia="Times New Roman" w:cs="Calibri"/>
                <w:b/>
                <w:bCs/>
                <w:color w:val="000000"/>
                <w:lang w:eastAsia="en-PH"/>
              </w:rPr>
            </w:pPr>
            <w:r>
              <w:rPr>
                <w:rFonts w:ascii="Calibri" w:hAnsi="Calibri" w:eastAsia="Times New Roman" w:cs="Calibri"/>
                <w:b/>
                <w:bCs/>
                <w:color w:val="000000"/>
                <w:lang w:eastAsia="en-PH"/>
              </w:rPr>
              <w:t>Rark Mowen Alcantara</w:t>
            </w:r>
          </w:p>
        </w:tc>
        <w:tc>
          <w:tcPr>
            <w:tcW w:w="3645" w:type="dxa"/>
            <w:tcBorders>
              <w:top w:val="single" w:color="666666" w:sz="6" w:space="0"/>
              <w:left w:val="single" w:color="666666" w:sz="6" w:space="0"/>
              <w:bottom w:val="single" w:color="666666" w:sz="6" w:space="0"/>
              <w:right w:val="single" w:color="666666" w:sz="6" w:space="0"/>
            </w:tcBorders>
            <w:shd w:val="clear" w:color="auto" w:fill="auto"/>
          </w:tcPr>
          <w:p w:rsidRPr="001F2B38" w:rsidR="001879B6" w:rsidP="000F3FCA" w:rsidRDefault="000A6FDD" w14:paraId="295D6125" w14:textId="77777777">
            <w:pPr>
              <w:spacing w:after="0" w:line="240" w:lineRule="auto"/>
              <w:textAlignment w:val="baseline"/>
              <w:rPr>
                <w:rFonts w:ascii="Times New Roman" w:hAnsi="Times New Roman" w:eastAsia="Times New Roman" w:cs="Times New Roman"/>
                <w:sz w:val="24"/>
                <w:szCs w:val="24"/>
                <w:lang w:eastAsia="en-PH"/>
              </w:rPr>
            </w:pPr>
            <w:hyperlink w:history="1" r:id="rId122">
              <w:r w:rsidRPr="00BF02E7" w:rsidR="001879B6">
                <w:rPr>
                  <w:rStyle w:val="Hyperlink"/>
                  <w:rFonts w:ascii="Calibri" w:hAnsi="Calibri" w:eastAsia="Times New Roman" w:cs="Calibri"/>
                  <w:lang w:eastAsia="en-PH"/>
                </w:rPr>
                <w:t>rlalcantara</w:t>
              </w:r>
              <w:r w:rsidRPr="001F2B38" w:rsidR="001879B6">
                <w:rPr>
                  <w:rStyle w:val="Hyperlink"/>
                  <w:rFonts w:ascii="Calibri" w:hAnsi="Calibri" w:eastAsia="Times New Roman" w:cs="Calibri"/>
                  <w:lang w:eastAsia="en-PH"/>
                </w:rPr>
                <w:t>@student.apc.edu.ph</w:t>
              </w:r>
            </w:hyperlink>
            <w:r w:rsidRPr="001F2B38" w:rsidR="001879B6">
              <w:rPr>
                <w:rFonts w:ascii="Calibri" w:hAnsi="Calibri" w:eastAsia="Times New Roman" w:cs="Calibri"/>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auto"/>
          </w:tcPr>
          <w:p w:rsidRPr="001F2B38" w:rsidR="001879B6" w:rsidP="000F3FCA" w:rsidRDefault="001879B6" w14:paraId="7E64849B" w14:textId="77777777">
            <w:pPr>
              <w:spacing w:after="0" w:line="240" w:lineRule="auto"/>
              <w:textAlignment w:val="baseline"/>
              <w:rPr>
                <w:rFonts w:ascii="Calibri" w:hAnsi="Calibri" w:eastAsia="Times New Roman" w:cs="Calibri"/>
                <w:color w:val="000000"/>
                <w:lang w:eastAsia="en-PH"/>
              </w:rPr>
            </w:pPr>
            <w:r>
              <w:rPr>
                <w:rFonts w:ascii="Calibri" w:hAnsi="Calibri" w:eastAsia="Times New Roman" w:cs="Calibri"/>
                <w:color w:val="000000"/>
                <w:lang w:eastAsia="en-PH"/>
              </w:rPr>
              <w:t>Presenter</w:t>
            </w:r>
          </w:p>
        </w:tc>
      </w:tr>
    </w:tbl>
    <w:p w:rsidRPr="001F2B38" w:rsidR="001879B6" w:rsidP="001879B6" w:rsidRDefault="001879B6" w14:paraId="472C8EE3"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137284F1"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AGENDA:</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2B62C94D" w14:textId="77777777">
      <w:pPr>
        <w:numPr>
          <w:ilvl w:val="0"/>
          <w:numId w:val="54"/>
        </w:numPr>
        <w:spacing w:after="0" w:line="240" w:lineRule="auto"/>
        <w:ind w:left="1080" w:firstLine="0"/>
        <w:textAlignment w:val="baseline"/>
        <w:rPr>
          <w:rFonts w:ascii="Calibri" w:hAnsi="Calibri" w:eastAsia="Times New Roman" w:cs="Calibri"/>
          <w:lang w:eastAsia="en-PH"/>
        </w:rPr>
      </w:pPr>
      <w:r w:rsidRPr="001F2B38">
        <w:rPr>
          <w:rFonts w:ascii="Calibri" w:hAnsi="Calibri" w:eastAsia="Times New Roman" w:cs="Calibri"/>
          <w:lang w:eastAsia="en-PH"/>
        </w:rPr>
        <w:t>Weekly Scrum Report </w:t>
      </w:r>
    </w:p>
    <w:p w:rsidRPr="001F2B38" w:rsidR="001879B6" w:rsidP="001879B6" w:rsidRDefault="001879B6" w14:paraId="07D147D9" w14:textId="77777777">
      <w:pPr>
        <w:numPr>
          <w:ilvl w:val="0"/>
          <w:numId w:val="55"/>
        </w:numPr>
        <w:spacing w:after="0" w:line="240" w:lineRule="auto"/>
        <w:ind w:left="1800" w:firstLine="0"/>
        <w:textAlignment w:val="baseline"/>
        <w:rPr>
          <w:rFonts w:ascii="Calibri" w:hAnsi="Calibri" w:eastAsia="Times New Roman" w:cs="Calibri"/>
          <w:lang w:eastAsia="en-PH"/>
        </w:rPr>
      </w:pPr>
      <w:r w:rsidRPr="001F2B38">
        <w:rPr>
          <w:rFonts w:ascii="Calibri" w:hAnsi="Calibri" w:eastAsia="Times New Roman" w:cs="Calibri"/>
          <w:lang w:eastAsia="en-PH"/>
        </w:rPr>
        <w:t>Checking the progress of the team </w:t>
      </w:r>
    </w:p>
    <w:p w:rsidRPr="001F2B38" w:rsidR="001879B6" w:rsidP="001879B6" w:rsidRDefault="001879B6" w14:paraId="02BDFE24" w14:textId="77777777">
      <w:pPr>
        <w:numPr>
          <w:ilvl w:val="0"/>
          <w:numId w:val="55"/>
        </w:numPr>
        <w:spacing w:after="0" w:line="240" w:lineRule="auto"/>
        <w:ind w:left="1800" w:firstLine="0"/>
        <w:textAlignment w:val="baseline"/>
        <w:rPr>
          <w:rFonts w:ascii="Calibri" w:hAnsi="Calibri" w:eastAsia="Times New Roman" w:cs="Calibri"/>
          <w:lang w:eastAsia="en-PH"/>
        </w:rPr>
      </w:pPr>
      <w:r w:rsidRPr="001F2B38">
        <w:rPr>
          <w:rFonts w:ascii="Calibri" w:hAnsi="Calibri" w:eastAsia="Times New Roman" w:cs="Calibri"/>
          <w:lang w:eastAsia="en-PH"/>
        </w:rPr>
        <w:t>Discussing our individual task  </w:t>
      </w:r>
    </w:p>
    <w:p w:rsidRPr="001F2B38" w:rsidR="001879B6" w:rsidP="001879B6" w:rsidRDefault="001879B6" w14:paraId="4DCB684B" w14:textId="77777777">
      <w:pPr>
        <w:numPr>
          <w:ilvl w:val="0"/>
          <w:numId w:val="56"/>
        </w:numPr>
        <w:spacing w:after="0" w:line="240" w:lineRule="auto"/>
        <w:ind w:left="1080" w:firstLine="0"/>
        <w:textAlignment w:val="baseline"/>
        <w:rPr>
          <w:rFonts w:ascii="Calibri" w:hAnsi="Calibri" w:eastAsia="Times New Roman" w:cs="Calibri"/>
          <w:lang w:eastAsia="en-PH"/>
        </w:rPr>
      </w:pPr>
      <w:r w:rsidRPr="001F2B38">
        <w:rPr>
          <w:rFonts w:ascii="Calibri" w:hAnsi="Calibri" w:eastAsia="Times New Roman" w:cs="Calibri"/>
          <w:lang w:eastAsia="en-PH"/>
        </w:rPr>
        <w:t>Checking our sprint backlog and product backlog </w:t>
      </w:r>
    </w:p>
    <w:p w:rsidRPr="001F2B38" w:rsidR="001879B6" w:rsidP="001879B6" w:rsidRDefault="001879B6" w14:paraId="0F6CEE73" w14:textId="77777777">
      <w:pPr>
        <w:spacing w:after="0" w:line="240" w:lineRule="auto"/>
        <w:textAlignment w:val="baseline"/>
        <w:rPr>
          <w:rFonts w:ascii="Segoe UI" w:hAnsi="Segoe UI" w:eastAsia="Times New Roman" w:cs="Segoe UI"/>
          <w:sz w:val="18"/>
          <w:szCs w:val="18"/>
          <w:lang w:eastAsia="en-PH"/>
        </w:rPr>
      </w:pPr>
      <w:r w:rsidRPr="001F2B38">
        <w:rPr>
          <w:rFonts w:ascii="Calibri" w:hAnsi="Calibri" w:eastAsia="Times New Roman" w:cs="Calibri"/>
          <w:lang w:eastAsia="en-PH"/>
        </w:rPr>
        <w:t> </w:t>
      </w:r>
    </w:p>
    <w:p w:rsidRPr="001F2B38" w:rsidR="001879B6" w:rsidP="001879B6" w:rsidRDefault="001879B6" w14:paraId="61047D27" w14:textId="77777777">
      <w:pPr>
        <w:spacing w:after="0" w:line="240" w:lineRule="auto"/>
        <w:textAlignment w:val="baseline"/>
        <w:rPr>
          <w:rFonts w:ascii="Segoe UI" w:hAnsi="Segoe UI" w:eastAsia="Times New Roman" w:cs="Segoe UI"/>
          <w:sz w:val="18"/>
          <w:szCs w:val="18"/>
          <w:lang w:eastAsia="en-PH"/>
        </w:rPr>
      </w:pPr>
      <w:r w:rsidRPr="001F2B38">
        <w:rPr>
          <w:rFonts w:ascii="Segoe UI" w:hAnsi="Segoe UI" w:eastAsia="Times New Roman" w:cs="Segoe UI"/>
          <w:b/>
          <w:bCs/>
          <w:lang w:eastAsia="en-PH"/>
        </w:rPr>
        <w:t>DISCUSSIONS:</w:t>
      </w:r>
      <w:r w:rsidRPr="001F2B38">
        <w:rPr>
          <w:rFonts w:ascii="Segoe UI" w:hAnsi="Segoe UI" w:eastAsia="Times New Roman" w:cs="Segoe UI"/>
          <w:lang w:eastAsia="en-PH"/>
        </w:rPr>
        <w:t> </w:t>
      </w:r>
    </w:p>
    <w:p w:rsidRPr="001F2B38" w:rsidR="001879B6" w:rsidP="001879B6" w:rsidRDefault="001879B6" w14:paraId="04423709" w14:textId="77777777">
      <w:pPr>
        <w:numPr>
          <w:ilvl w:val="0"/>
          <w:numId w:val="57"/>
        </w:numPr>
        <w:spacing w:after="0" w:line="240" w:lineRule="auto"/>
        <w:ind w:left="1080" w:firstLine="0"/>
        <w:textAlignment w:val="baseline"/>
        <w:rPr>
          <w:rFonts w:ascii="Segoe UI" w:hAnsi="Segoe UI" w:eastAsia="Times New Roman" w:cs="Segoe UI"/>
          <w:lang w:eastAsia="en-PH"/>
        </w:rPr>
      </w:pPr>
      <w:r w:rsidRPr="001F2B38">
        <w:rPr>
          <w:rFonts w:ascii="Segoe UI" w:hAnsi="Segoe UI" w:eastAsia="Times New Roman" w:cs="Segoe UI"/>
          <w:lang w:eastAsia="en-PH"/>
        </w:rPr>
        <w:t>Comments of Miss Joanna  </w:t>
      </w:r>
    </w:p>
    <w:p w:rsidRPr="001F2B38" w:rsidR="001879B6" w:rsidP="001879B6" w:rsidRDefault="001879B6" w14:paraId="7B45FD07" w14:textId="77777777">
      <w:pPr>
        <w:numPr>
          <w:ilvl w:val="0"/>
          <w:numId w:val="58"/>
        </w:numPr>
        <w:spacing w:after="0" w:line="240" w:lineRule="auto"/>
        <w:ind w:left="1800" w:firstLine="0"/>
        <w:textAlignment w:val="baseline"/>
        <w:rPr>
          <w:rFonts w:ascii="Segoe UI" w:hAnsi="Segoe UI" w:eastAsia="Times New Roman" w:cs="Segoe UI"/>
          <w:lang w:eastAsia="en-PH"/>
        </w:rPr>
      </w:pPr>
      <w:r w:rsidRPr="001F2B38">
        <w:rPr>
          <w:rFonts w:ascii="Segoe UI" w:hAnsi="Segoe UI" w:eastAsia="Times New Roman" w:cs="Segoe UI"/>
          <w:sz w:val="21"/>
          <w:szCs w:val="21"/>
          <w:lang w:val="en-US" w:eastAsia="en-PH"/>
        </w:rPr>
        <w:t>In your sprint backlog, kindly add a Start Date for Sprint 1. </w:t>
      </w:r>
      <w:r w:rsidRPr="001F2B38">
        <w:rPr>
          <w:rFonts w:ascii="Segoe UI" w:hAnsi="Segoe UI" w:eastAsia="Times New Roman" w:cs="Segoe UI"/>
          <w:sz w:val="21"/>
          <w:szCs w:val="21"/>
          <w:lang w:eastAsia="en-PH"/>
        </w:rPr>
        <w:t> </w:t>
      </w:r>
    </w:p>
    <w:p w:rsidRPr="001F2B38" w:rsidR="001879B6" w:rsidP="001879B6" w:rsidRDefault="6CE86E97" w14:paraId="4708EE8D" w14:textId="796C9F2F">
      <w:pPr>
        <w:numPr>
          <w:ilvl w:val="0"/>
          <w:numId w:val="59"/>
        </w:numPr>
        <w:spacing w:after="0" w:line="240" w:lineRule="auto"/>
        <w:ind w:left="1800" w:firstLine="0"/>
        <w:textAlignment w:val="baseline"/>
        <w:rPr>
          <w:rFonts w:ascii="Segoe UI" w:hAnsi="Segoe UI" w:eastAsia="Times New Roman" w:cs="Segoe UI"/>
          <w:lang w:eastAsia="en-PH"/>
        </w:rPr>
      </w:pPr>
      <w:r w:rsidRPr="664B8507">
        <w:rPr>
          <w:rFonts w:ascii="Segoe UI" w:hAnsi="Segoe UI" w:eastAsia="Times New Roman" w:cs="Segoe UI"/>
          <w:sz w:val="21"/>
          <w:szCs w:val="21"/>
          <w:lang w:val="en-US" w:eastAsia="en-PH"/>
        </w:rPr>
        <w:t>I noticed</w:t>
      </w:r>
      <w:r w:rsidRPr="001F2B38" w:rsidR="001879B6">
        <w:rPr>
          <w:rFonts w:ascii="Segoe UI" w:hAnsi="Segoe UI" w:eastAsia="Times New Roman" w:cs="Segoe UI"/>
          <w:sz w:val="21"/>
          <w:szCs w:val="21"/>
          <w:lang w:val="en-US" w:eastAsia="en-PH"/>
        </w:rPr>
        <w:t xml:space="preserve"> that the task "Adding Tagalog translation for Data Privacy Notice..." which you have identified as a Fill In (low value, </w:t>
      </w:r>
      <w:r w:rsidRPr="664B8507" w:rsidR="6871C931">
        <w:rPr>
          <w:rFonts w:ascii="Segoe UI" w:hAnsi="Segoe UI" w:eastAsia="Times New Roman" w:cs="Segoe UI"/>
          <w:sz w:val="21"/>
          <w:szCs w:val="21"/>
          <w:lang w:val="en-US" w:eastAsia="en-PH"/>
        </w:rPr>
        <w:t>minimal</w:t>
      </w:r>
      <w:r w:rsidRPr="001F2B38" w:rsidR="001879B6">
        <w:rPr>
          <w:rFonts w:ascii="Segoe UI" w:hAnsi="Segoe UI" w:eastAsia="Times New Roman" w:cs="Segoe UI"/>
          <w:sz w:val="21"/>
          <w:szCs w:val="21"/>
          <w:lang w:val="en-US" w:eastAsia="en-PH"/>
        </w:rPr>
        <w:t xml:space="preserve"> impact) was prioritized for Sprint 1. </w:t>
      </w:r>
      <w:r w:rsidRPr="664B8507" w:rsidR="15A6D632">
        <w:rPr>
          <w:rFonts w:ascii="Segoe UI" w:hAnsi="Segoe UI" w:eastAsia="Times New Roman" w:cs="Segoe UI"/>
          <w:sz w:val="21"/>
          <w:szCs w:val="21"/>
          <w:lang w:val="en-US" w:eastAsia="en-PH"/>
        </w:rPr>
        <w:t>I would</w:t>
      </w:r>
      <w:r w:rsidRPr="001F2B38" w:rsidR="001879B6">
        <w:rPr>
          <w:rFonts w:ascii="Segoe UI" w:hAnsi="Segoe UI" w:eastAsia="Times New Roman" w:cs="Segoe UI"/>
          <w:sz w:val="21"/>
          <w:szCs w:val="21"/>
          <w:lang w:val="en-US" w:eastAsia="en-PH"/>
        </w:rPr>
        <w:t xml:space="preserve"> like to recommend that you include another higher</w:t>
      </w:r>
      <w:r w:rsidRPr="1D71C0A9" w:rsidR="3E0DB9B5">
        <w:rPr>
          <w:rFonts w:ascii="Segoe UI" w:hAnsi="Segoe UI" w:eastAsia="Times New Roman" w:cs="Segoe UI"/>
          <w:sz w:val="21"/>
          <w:szCs w:val="21"/>
          <w:lang w:val="en-US" w:eastAsia="en-PH"/>
        </w:rPr>
        <w:t>-</w:t>
      </w:r>
      <w:r w:rsidRPr="001F2B38" w:rsidR="001879B6">
        <w:rPr>
          <w:rFonts w:ascii="Segoe UI" w:hAnsi="Segoe UI" w:eastAsia="Times New Roman" w:cs="Segoe UI"/>
          <w:sz w:val="21"/>
          <w:szCs w:val="21"/>
          <w:lang w:val="en-US" w:eastAsia="en-PH"/>
        </w:rPr>
        <w:t>priority task for Sprint 1 to deliver maximum value to the client.</w:t>
      </w:r>
      <w:r w:rsidRPr="001F2B38" w:rsidR="001879B6">
        <w:rPr>
          <w:rFonts w:ascii="Segoe UI" w:hAnsi="Segoe UI" w:eastAsia="Times New Roman" w:cs="Segoe UI"/>
          <w:sz w:val="21"/>
          <w:szCs w:val="21"/>
          <w:lang w:eastAsia="en-PH"/>
        </w:rPr>
        <w:t> </w:t>
      </w:r>
    </w:p>
    <w:p w:rsidRPr="001F2B38" w:rsidR="001879B6" w:rsidP="001879B6" w:rsidRDefault="001879B6" w14:paraId="3CB47E8D" w14:textId="77777777">
      <w:pPr>
        <w:spacing w:after="0" w:line="240" w:lineRule="auto"/>
        <w:ind w:left="1440"/>
        <w:textAlignment w:val="baseline"/>
        <w:rPr>
          <w:rFonts w:ascii="Segoe UI" w:hAnsi="Segoe UI" w:eastAsia="Times New Roman" w:cs="Segoe UI"/>
          <w:sz w:val="18"/>
          <w:szCs w:val="18"/>
          <w:lang w:eastAsia="en-PH"/>
        </w:rPr>
      </w:pPr>
      <w:r w:rsidRPr="001F2B38">
        <w:rPr>
          <w:rFonts w:ascii="Segoe UI" w:hAnsi="Segoe UI" w:eastAsia="Times New Roman" w:cs="Segoe UI"/>
          <w:lang w:eastAsia="en-PH"/>
        </w:rPr>
        <w:t> </w:t>
      </w:r>
    </w:p>
    <w:p w:rsidRPr="001F2B38" w:rsidR="001879B6" w:rsidP="001879B6" w:rsidRDefault="001879B6" w14:paraId="7367AD34" w14:textId="77777777">
      <w:pPr>
        <w:numPr>
          <w:ilvl w:val="0"/>
          <w:numId w:val="60"/>
        </w:numPr>
        <w:spacing w:after="0" w:line="240" w:lineRule="auto"/>
        <w:ind w:left="1080" w:firstLine="0"/>
        <w:textAlignment w:val="baseline"/>
        <w:rPr>
          <w:rFonts w:ascii="Segoe UI" w:hAnsi="Segoe UI" w:eastAsia="Times New Roman" w:cs="Segoe UI"/>
          <w:lang w:eastAsia="en-PH"/>
        </w:rPr>
      </w:pPr>
      <w:r w:rsidRPr="001F2B38">
        <w:rPr>
          <w:rFonts w:ascii="Segoe UI" w:hAnsi="Segoe UI" w:eastAsia="Times New Roman" w:cs="Segoe UI"/>
          <w:lang w:eastAsia="en-PH"/>
        </w:rPr>
        <w:t>Changes in Backlog </w:t>
      </w:r>
    </w:p>
    <w:p w:rsidRPr="001F2B38" w:rsidR="001879B6" w:rsidP="001879B6" w:rsidRDefault="001879B6" w14:paraId="6B6C96C1" w14:textId="77777777">
      <w:pPr>
        <w:numPr>
          <w:ilvl w:val="0"/>
          <w:numId w:val="61"/>
        </w:numPr>
        <w:spacing w:after="0" w:line="240" w:lineRule="auto"/>
        <w:ind w:left="1800" w:firstLine="0"/>
        <w:textAlignment w:val="baseline"/>
        <w:rPr>
          <w:rFonts w:ascii="Segoe UI" w:hAnsi="Segoe UI" w:eastAsia="Times New Roman" w:cs="Segoe UI"/>
          <w:lang w:eastAsia="en-PH"/>
        </w:rPr>
      </w:pPr>
      <w:r w:rsidRPr="001F2B38">
        <w:rPr>
          <w:rFonts w:ascii="Segoe UI" w:hAnsi="Segoe UI" w:eastAsia="Times New Roman" w:cs="Segoe UI"/>
          <w:lang w:eastAsia="en-PH"/>
        </w:rPr>
        <w:t>Moving the Creating UI for uploading IDs and Selfie for the Residents Registration UI/UX from Sprint 2 to Sprint 1 </w:t>
      </w:r>
    </w:p>
    <w:p w:rsidRPr="001F2B38" w:rsidR="001879B6" w:rsidP="001879B6" w:rsidRDefault="001879B6" w14:paraId="3FE0557C" w14:textId="77777777">
      <w:pPr>
        <w:numPr>
          <w:ilvl w:val="0"/>
          <w:numId w:val="61"/>
        </w:numPr>
        <w:spacing w:after="0" w:line="240" w:lineRule="auto"/>
        <w:ind w:left="1800" w:firstLine="0"/>
        <w:textAlignment w:val="baseline"/>
        <w:rPr>
          <w:rFonts w:ascii="Segoe UI" w:hAnsi="Segoe UI" w:eastAsia="Times New Roman" w:cs="Segoe UI"/>
          <w:lang w:eastAsia="en-PH"/>
        </w:rPr>
      </w:pPr>
      <w:r w:rsidRPr="001F2B38">
        <w:rPr>
          <w:rFonts w:ascii="Segoe UI" w:hAnsi="Segoe UI" w:eastAsia="Times New Roman" w:cs="Segoe UI"/>
          <w:lang w:eastAsia="en-PH"/>
        </w:rPr>
        <w:t>Changing the priority of Creating UI for uploading IDs and Selfie for the Residents Registration UI/UX from Medium to High  </w:t>
      </w:r>
    </w:p>
    <w:p w:rsidRPr="001F2B38" w:rsidR="001879B6" w:rsidP="001879B6" w:rsidRDefault="001879B6" w14:paraId="1C3C5B21" w14:textId="77777777">
      <w:pPr>
        <w:numPr>
          <w:ilvl w:val="0"/>
          <w:numId w:val="62"/>
        </w:numPr>
        <w:spacing w:after="0" w:line="240" w:lineRule="auto"/>
        <w:ind w:left="1800" w:firstLine="0"/>
        <w:textAlignment w:val="baseline"/>
        <w:rPr>
          <w:rFonts w:ascii="Segoe UI" w:hAnsi="Segoe UI" w:eastAsia="Times New Roman" w:cs="Segoe UI"/>
          <w:lang w:eastAsia="en-PH"/>
        </w:rPr>
      </w:pPr>
      <w:r w:rsidRPr="001F2B38">
        <w:rPr>
          <w:rFonts w:ascii="Segoe UI" w:hAnsi="Segoe UI" w:eastAsia="Times New Roman" w:cs="Segoe UI"/>
          <w:lang w:eastAsia="en-PH"/>
        </w:rPr>
        <w:t>Changing the priority of Updating registration form after integrating ID analyzer from Medium to High </w:t>
      </w:r>
    </w:p>
    <w:p w:rsidRPr="001F2B38" w:rsidR="001879B6" w:rsidP="001879B6" w:rsidRDefault="001879B6" w14:paraId="5280B5BD" w14:textId="77777777">
      <w:pPr>
        <w:numPr>
          <w:ilvl w:val="0"/>
          <w:numId w:val="62"/>
        </w:numPr>
        <w:spacing w:after="0" w:line="240" w:lineRule="auto"/>
        <w:ind w:left="1800" w:firstLine="0"/>
        <w:textAlignment w:val="baseline"/>
        <w:rPr>
          <w:rFonts w:ascii="Segoe UI" w:hAnsi="Segoe UI" w:eastAsia="Times New Roman" w:cs="Segoe UI"/>
          <w:lang w:eastAsia="en-PH"/>
        </w:rPr>
      </w:pPr>
      <w:r w:rsidRPr="001F2B38">
        <w:rPr>
          <w:rFonts w:ascii="Segoe UI" w:hAnsi="Segoe UI" w:eastAsia="Times New Roman" w:cs="Segoe UI"/>
          <w:lang w:eastAsia="en-PH"/>
        </w:rPr>
        <w:t>Swap the Sprint 3 and Sprint 4 issues. </w:t>
      </w:r>
    </w:p>
    <w:p w:rsidRPr="001F2B38" w:rsidR="001879B6" w:rsidP="001879B6" w:rsidRDefault="001879B6" w14:paraId="2EC8E8B5" w14:textId="77777777">
      <w:pPr>
        <w:pBdr>
          <w:bottom w:val="single" w:color="auto" w:sz="6" w:space="1"/>
        </w:pBdr>
        <w:spacing w:after="0" w:line="240" w:lineRule="auto"/>
        <w:textAlignment w:val="baseline"/>
        <w:rPr>
          <w:rFonts w:ascii="Segoe UI" w:hAnsi="Segoe UI" w:eastAsia="Times New Roman" w:cs="Segoe UI"/>
          <w:sz w:val="18"/>
          <w:szCs w:val="18"/>
          <w:lang w:eastAsia="en-PH"/>
        </w:rPr>
      </w:pPr>
      <w:r w:rsidRPr="001F2B38">
        <w:rPr>
          <w:rFonts w:ascii="Calibri" w:hAnsi="Calibri" w:eastAsia="Times New Roman" w:cs="Calibri"/>
          <w:lang w:eastAsia="en-PH"/>
        </w:rPr>
        <w:t> </w:t>
      </w:r>
    </w:p>
    <w:p w:rsidR="001879B6" w:rsidP="001879B6" w:rsidRDefault="001879B6" w14:paraId="6C942172" w14:textId="77777777"/>
    <w:p w:rsidRPr="001F2B38" w:rsidR="001879B6" w:rsidP="001879B6" w:rsidRDefault="001879B6" w14:paraId="09D40D60"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DATE: </w:t>
      </w:r>
      <w:r w:rsidRPr="001F2B38">
        <w:rPr>
          <w:rFonts w:ascii="Times New Roman" w:hAnsi="Times New Roman" w:eastAsia="Times New Roman" w:cs="Times New Roman"/>
          <w:color w:val="000000"/>
          <w:sz w:val="24"/>
          <w:szCs w:val="24"/>
          <w:lang w:val="en-GB" w:eastAsia="en-PH"/>
        </w:rPr>
        <w:t xml:space="preserve">September </w:t>
      </w:r>
      <w:r>
        <w:rPr>
          <w:rFonts w:ascii="Times New Roman" w:hAnsi="Times New Roman" w:eastAsia="Times New Roman" w:cs="Times New Roman"/>
          <w:color w:val="000000"/>
          <w:sz w:val="24"/>
          <w:szCs w:val="24"/>
          <w:lang w:val="en-GB" w:eastAsia="en-PH"/>
        </w:rPr>
        <w:t>20</w:t>
      </w:r>
      <w:r w:rsidRPr="001F2B38">
        <w:rPr>
          <w:rFonts w:ascii="Times New Roman" w:hAnsi="Times New Roman" w:eastAsia="Times New Roman" w:cs="Times New Roman"/>
          <w:color w:val="000000"/>
          <w:sz w:val="24"/>
          <w:szCs w:val="24"/>
          <w:lang w:val="en-GB" w:eastAsia="en-PH"/>
        </w:rPr>
        <w:t>, 2023</w:t>
      </w:r>
      <w:r w:rsidRPr="001F2B38">
        <w:rPr>
          <w:rFonts w:ascii="Times New Roman" w:hAnsi="Times New Roman" w:eastAsia="Times New Roman" w:cs="Times New Roman"/>
          <w:b/>
          <w:bCs/>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2711D233"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TIME START: </w:t>
      </w:r>
      <w:r>
        <w:rPr>
          <w:rFonts w:ascii="Times New Roman" w:hAnsi="Times New Roman" w:eastAsia="Times New Roman" w:cs="Times New Roman"/>
          <w:color w:val="000000"/>
          <w:sz w:val="24"/>
          <w:szCs w:val="24"/>
          <w:lang w:val="en-GB" w:eastAsia="en-PH"/>
        </w:rPr>
        <w:t>6</w:t>
      </w:r>
      <w:r w:rsidRPr="001F2B38">
        <w:rPr>
          <w:rFonts w:ascii="Times New Roman" w:hAnsi="Times New Roman" w:eastAsia="Times New Roman" w:cs="Times New Roman"/>
          <w:color w:val="000000"/>
          <w:sz w:val="24"/>
          <w:szCs w:val="24"/>
          <w:lang w:val="en-GB" w:eastAsia="en-PH"/>
        </w:rPr>
        <w:t>:</w:t>
      </w:r>
      <w:r>
        <w:rPr>
          <w:rFonts w:ascii="Times New Roman" w:hAnsi="Times New Roman" w:eastAsia="Times New Roman" w:cs="Times New Roman"/>
          <w:color w:val="000000"/>
          <w:sz w:val="24"/>
          <w:szCs w:val="24"/>
          <w:lang w:val="en-GB" w:eastAsia="en-PH"/>
        </w:rPr>
        <w:t>00</w:t>
      </w:r>
      <w:r w:rsidRPr="001F2B38">
        <w:rPr>
          <w:rFonts w:ascii="Times New Roman" w:hAnsi="Times New Roman" w:eastAsia="Times New Roman" w:cs="Times New Roman"/>
          <w:color w:val="000000"/>
          <w:sz w:val="24"/>
          <w:szCs w:val="24"/>
          <w:lang w:val="en-GB" w:eastAsia="en-PH"/>
        </w:rPr>
        <w:t xml:space="preserve"> pm</w:t>
      </w:r>
      <w:r w:rsidRPr="001F2B38">
        <w:rPr>
          <w:rFonts w:ascii="Times New Roman" w:hAnsi="Times New Roman" w:eastAsia="Times New Roman" w:cs="Times New Roman"/>
          <w:b/>
          <w:bCs/>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71B9BC73"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TIME END:  </w:t>
      </w:r>
      <w:r w:rsidRPr="001F2B38">
        <w:rPr>
          <w:rFonts w:ascii="Times New Roman" w:hAnsi="Times New Roman" w:eastAsia="Times New Roman" w:cs="Times New Roman"/>
          <w:color w:val="000000"/>
          <w:sz w:val="24"/>
          <w:szCs w:val="24"/>
          <w:lang w:val="en-GB" w:eastAsia="en-PH"/>
        </w:rPr>
        <w:t>7:</w:t>
      </w:r>
      <w:r>
        <w:rPr>
          <w:rFonts w:ascii="Times New Roman" w:hAnsi="Times New Roman" w:eastAsia="Times New Roman" w:cs="Times New Roman"/>
          <w:color w:val="000000"/>
          <w:sz w:val="24"/>
          <w:szCs w:val="24"/>
          <w:lang w:val="en-GB" w:eastAsia="en-PH"/>
        </w:rPr>
        <w:t>10</w:t>
      </w:r>
      <w:r w:rsidRPr="001F2B38">
        <w:rPr>
          <w:rFonts w:ascii="Times New Roman" w:hAnsi="Times New Roman" w:eastAsia="Times New Roman" w:cs="Times New Roman"/>
          <w:color w:val="000000"/>
          <w:sz w:val="24"/>
          <w:szCs w:val="24"/>
          <w:lang w:val="en-GB" w:eastAsia="en-PH"/>
        </w:rPr>
        <w:t xml:space="preserve"> pm</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7D7F8461"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MODERATOR: </w:t>
      </w:r>
      <w:r w:rsidRPr="001F2B38">
        <w:rPr>
          <w:rFonts w:ascii="Times New Roman" w:hAnsi="Times New Roman" w:eastAsia="Times New Roman" w:cs="Times New Roman"/>
          <w:color w:val="000000"/>
          <w:sz w:val="24"/>
          <w:szCs w:val="24"/>
          <w:lang w:val="en-GB" w:eastAsia="en-PH"/>
        </w:rPr>
        <w:t>Jakerson Bermudo</w:t>
      </w:r>
      <w:r w:rsidRPr="001F2B38">
        <w:rPr>
          <w:rFonts w:ascii="Segoe UI" w:hAnsi="Segoe UI" w:eastAsia="Times New Roman" w:cs="Segoe UI"/>
          <w:color w:val="000000"/>
          <w:sz w:val="21"/>
          <w:szCs w:val="21"/>
          <w:lang w:val="en-GB" w:eastAsia="en-PH"/>
        </w:rPr>
        <w:t> </w:t>
      </w:r>
      <w:r w:rsidRPr="001F2B38">
        <w:rPr>
          <w:rFonts w:ascii="Segoe UI" w:hAnsi="Segoe UI" w:eastAsia="Times New Roman" w:cs="Segoe UI"/>
          <w:color w:val="000000"/>
          <w:sz w:val="21"/>
          <w:szCs w:val="21"/>
          <w:lang w:eastAsia="en-PH"/>
        </w:rPr>
        <w:t> </w:t>
      </w:r>
    </w:p>
    <w:p w:rsidRPr="001F2B38" w:rsidR="001879B6" w:rsidP="001879B6" w:rsidRDefault="001879B6" w14:paraId="20068024" w14:textId="77777777">
      <w:pPr>
        <w:spacing w:after="0" w:line="240" w:lineRule="auto"/>
        <w:textAlignment w:val="baseline"/>
        <w:rPr>
          <w:rFonts w:ascii="Segoe UI" w:hAnsi="Segoe UI" w:eastAsia="Times New Roman" w:cs="Segoe UI"/>
          <w:sz w:val="18"/>
          <w:szCs w:val="18"/>
          <w:lang w:eastAsia="en-PH"/>
        </w:rPr>
      </w:pPr>
      <w:r w:rsidRPr="001F2B38">
        <w:rPr>
          <w:rFonts w:ascii="Segoe UI" w:hAnsi="Segoe UI" w:eastAsia="Times New Roman" w:cs="Segoe UI"/>
          <w:color w:val="000000"/>
          <w:sz w:val="21"/>
          <w:szCs w:val="21"/>
          <w:lang w:val="en-GB" w:eastAsia="en-PH"/>
        </w:rPr>
        <w:t> </w:t>
      </w:r>
      <w:r w:rsidRPr="001F2B38">
        <w:rPr>
          <w:rFonts w:ascii="Segoe UI" w:hAnsi="Segoe UI" w:eastAsia="Times New Roman" w:cs="Segoe UI"/>
          <w:color w:val="000000"/>
          <w:sz w:val="21"/>
          <w:szCs w:val="21"/>
          <w:lang w:eastAsia="en-PH"/>
        </w:rPr>
        <w:t> </w:t>
      </w:r>
    </w:p>
    <w:p w:rsidRPr="001F2B38" w:rsidR="001879B6" w:rsidP="001879B6" w:rsidRDefault="001879B6" w14:paraId="346EA525"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MINUTES TAKER:</w:t>
      </w:r>
      <w:r w:rsidRPr="001F2B38">
        <w:rPr>
          <w:rFonts w:ascii="Times New Roman" w:hAnsi="Times New Roman" w:eastAsia="Times New Roman" w:cs="Times New Roman"/>
          <w:color w:val="000000"/>
          <w:sz w:val="24"/>
          <w:szCs w:val="24"/>
          <w:lang w:val="en-GB" w:eastAsia="en-PH"/>
        </w:rPr>
        <w:t xml:space="preserve"> </w:t>
      </w:r>
      <w:r>
        <w:rPr>
          <w:rFonts w:ascii="Times New Roman" w:hAnsi="Times New Roman" w:eastAsia="Times New Roman" w:cs="Times New Roman"/>
          <w:color w:val="000000"/>
          <w:sz w:val="24"/>
          <w:szCs w:val="24"/>
          <w:lang w:val="en-GB" w:eastAsia="en-PH"/>
        </w:rPr>
        <w:t>Princess Joy Ferrer</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13C23B89"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1D72A800"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ATTENDANCE: </w:t>
      </w:r>
      <w:r w:rsidRPr="001F2B38">
        <w:rPr>
          <w:rFonts w:ascii="Times New Roman" w:hAnsi="Times New Roman" w:eastAsia="Times New Roman" w:cs="Times New Roman"/>
          <w:color w:val="000000"/>
          <w:sz w:val="24"/>
          <w:szCs w:val="24"/>
          <w:lang w:eastAsia="en-PH"/>
        </w:rPr>
        <w:t> </w:t>
      </w:r>
    </w:p>
    <w:tbl>
      <w:tblPr>
        <w:tblW w:w="900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120"/>
        <w:gridCol w:w="3645"/>
        <w:gridCol w:w="2235"/>
      </w:tblGrid>
      <w:tr w:rsidRPr="001F2B38" w:rsidR="001879B6" w:rsidTr="000F3FCA" w14:paraId="55F76836" w14:textId="77777777">
        <w:trPr>
          <w:trHeight w:val="345"/>
        </w:trPr>
        <w:tc>
          <w:tcPr>
            <w:tcW w:w="3120" w:type="dxa"/>
            <w:tcBorders>
              <w:top w:val="nil"/>
              <w:left w:val="nil"/>
              <w:bottom w:val="nil"/>
              <w:right w:val="nil"/>
            </w:tcBorders>
            <w:shd w:val="clear" w:color="auto" w:fill="000000"/>
            <w:hideMark/>
          </w:tcPr>
          <w:p w:rsidRPr="001F2B38" w:rsidR="001879B6" w:rsidP="000F3FCA" w:rsidRDefault="001879B6" w14:paraId="52A3C870" w14:textId="77777777">
            <w:pPr>
              <w:spacing w:after="0" w:line="240" w:lineRule="auto"/>
              <w:textAlignment w:val="baseline"/>
              <w:rPr>
                <w:rFonts w:ascii="Times New Roman" w:hAnsi="Times New Roman" w:eastAsia="Times New Roman" w:cs="Times New Roman"/>
                <w:sz w:val="24"/>
                <w:szCs w:val="24"/>
                <w:lang w:eastAsia="en-PH"/>
              </w:rPr>
            </w:pPr>
            <w:r>
              <w:rPr>
                <w:rFonts w:ascii="Calibri" w:hAnsi="Calibri" w:eastAsia="Times New Roman" w:cs="Calibri"/>
                <w:b/>
                <w:bCs/>
                <w:color w:val="FFFFFF"/>
                <w:lang w:eastAsia="en-PH"/>
              </w:rPr>
              <w:t>Name</w:t>
            </w:r>
          </w:p>
        </w:tc>
        <w:tc>
          <w:tcPr>
            <w:tcW w:w="3645" w:type="dxa"/>
            <w:tcBorders>
              <w:top w:val="nil"/>
              <w:left w:val="nil"/>
              <w:bottom w:val="nil"/>
              <w:right w:val="nil"/>
            </w:tcBorders>
            <w:shd w:val="clear" w:color="auto" w:fill="000000"/>
            <w:hideMark/>
          </w:tcPr>
          <w:p w:rsidRPr="001F2B38" w:rsidR="001879B6" w:rsidP="000F3FCA" w:rsidRDefault="001879B6" w14:paraId="704D529E"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FFFFFF"/>
                <w:lang w:eastAsia="en-PH"/>
              </w:rPr>
              <w:t>Email </w:t>
            </w:r>
            <w:r w:rsidRPr="001F2B38">
              <w:rPr>
                <w:rFonts w:ascii="Calibri" w:hAnsi="Calibri" w:eastAsia="Times New Roman" w:cs="Calibri"/>
                <w:color w:val="FFFFFF"/>
                <w:lang w:eastAsia="en-PH"/>
              </w:rPr>
              <w:t> </w:t>
            </w:r>
          </w:p>
        </w:tc>
        <w:tc>
          <w:tcPr>
            <w:tcW w:w="2235" w:type="dxa"/>
            <w:tcBorders>
              <w:top w:val="nil"/>
              <w:left w:val="nil"/>
              <w:bottom w:val="nil"/>
              <w:right w:val="nil"/>
            </w:tcBorders>
            <w:shd w:val="clear" w:color="auto" w:fill="000000"/>
            <w:hideMark/>
          </w:tcPr>
          <w:p w:rsidRPr="001F2B38" w:rsidR="001879B6" w:rsidP="000F3FCA" w:rsidRDefault="001879B6" w14:paraId="616760BF"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FFFFFF"/>
                <w:lang w:eastAsia="en-PH"/>
              </w:rPr>
              <w:t>Role </w:t>
            </w:r>
            <w:r w:rsidRPr="001F2B38">
              <w:rPr>
                <w:rFonts w:ascii="Calibri" w:hAnsi="Calibri" w:eastAsia="Times New Roman" w:cs="Calibri"/>
                <w:color w:val="FFFFFF"/>
                <w:lang w:eastAsia="en-PH"/>
              </w:rPr>
              <w:t> </w:t>
            </w:r>
          </w:p>
        </w:tc>
      </w:tr>
      <w:tr w:rsidRPr="001F2B38" w:rsidR="001879B6" w:rsidTr="000F3FCA" w14:paraId="3612BED9" w14:textId="77777777">
        <w:trPr>
          <w:trHeight w:val="315"/>
        </w:trPr>
        <w:tc>
          <w:tcPr>
            <w:tcW w:w="3120" w:type="dxa"/>
            <w:tcBorders>
              <w:top w:val="nil"/>
              <w:left w:val="single" w:color="666666" w:sz="6" w:space="0"/>
              <w:bottom w:val="single" w:color="666666" w:sz="6" w:space="0"/>
              <w:right w:val="single" w:color="666666" w:sz="6" w:space="0"/>
            </w:tcBorders>
            <w:shd w:val="clear" w:color="auto" w:fill="CCCCCC"/>
            <w:hideMark/>
          </w:tcPr>
          <w:p w:rsidRPr="001F2B38" w:rsidR="001879B6" w:rsidP="000F3FCA" w:rsidRDefault="001879B6" w14:paraId="0F65BDE1"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Mikedale Dellera </w:t>
            </w:r>
            <w:r w:rsidRPr="001F2B38">
              <w:rPr>
                <w:rFonts w:ascii="Calibri" w:hAnsi="Calibri" w:eastAsia="Times New Roman" w:cs="Calibri"/>
                <w:color w:val="000000"/>
                <w:lang w:eastAsia="en-PH"/>
              </w:rPr>
              <w:t> </w:t>
            </w:r>
          </w:p>
        </w:tc>
        <w:tc>
          <w:tcPr>
            <w:tcW w:w="3645" w:type="dxa"/>
            <w:tcBorders>
              <w:top w:val="nil"/>
              <w:left w:val="single" w:color="666666" w:sz="6" w:space="0"/>
              <w:bottom w:val="single" w:color="666666" w:sz="6" w:space="0"/>
              <w:right w:val="single" w:color="666666" w:sz="6" w:space="0"/>
            </w:tcBorders>
            <w:shd w:val="clear" w:color="auto" w:fill="CCCCCC"/>
            <w:hideMark/>
          </w:tcPr>
          <w:p w:rsidRPr="001F2B38" w:rsidR="001879B6" w:rsidP="000F3FCA" w:rsidRDefault="000A6FDD" w14:paraId="4D32278C"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23">
              <w:r w:rsidRPr="001F2B38" w:rsidR="001879B6">
                <w:rPr>
                  <w:rFonts w:ascii="Calibri" w:hAnsi="Calibri" w:eastAsia="Times New Roman" w:cs="Calibri"/>
                  <w:color w:val="0563C1"/>
                  <w:u w:val="single"/>
                  <w:lang w:eastAsia="en-PH"/>
                </w:rPr>
                <w:t>mbdellera@student.apc.edu.ph</w:t>
              </w:r>
            </w:hyperlink>
            <w:r w:rsidRPr="001F2B38" w:rsidR="001879B6">
              <w:rPr>
                <w:rFonts w:ascii="Calibri" w:hAnsi="Calibri" w:eastAsia="Times New Roman" w:cs="Calibri"/>
                <w:color w:val="000000"/>
                <w:lang w:eastAsia="en-PH"/>
              </w:rPr>
              <w:t>  </w:t>
            </w:r>
          </w:p>
        </w:tc>
        <w:tc>
          <w:tcPr>
            <w:tcW w:w="2235" w:type="dxa"/>
            <w:tcBorders>
              <w:top w:val="nil"/>
              <w:left w:val="single" w:color="666666" w:sz="6" w:space="0"/>
              <w:bottom w:val="single" w:color="666666" w:sz="6" w:space="0"/>
              <w:right w:val="single" w:color="666666" w:sz="6" w:space="0"/>
            </w:tcBorders>
            <w:shd w:val="clear" w:color="auto" w:fill="CCCCCC"/>
            <w:hideMark/>
          </w:tcPr>
          <w:p w:rsidRPr="001F2B38" w:rsidR="001879B6" w:rsidP="000F3FCA" w:rsidRDefault="001879B6" w14:paraId="1823F24A"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Presenter  </w:t>
            </w:r>
          </w:p>
        </w:tc>
      </w:tr>
      <w:tr w:rsidRPr="001F2B38" w:rsidR="001879B6" w:rsidTr="000F3FCA" w14:paraId="45A05977" w14:textId="77777777">
        <w:trPr>
          <w:trHeight w:val="345"/>
        </w:trPr>
        <w:tc>
          <w:tcPr>
            <w:tcW w:w="3120" w:type="dxa"/>
            <w:tcBorders>
              <w:top w:val="single" w:color="666666" w:sz="6" w:space="0"/>
              <w:left w:val="single" w:color="666666" w:sz="6" w:space="0"/>
              <w:bottom w:val="single" w:color="666666" w:sz="6" w:space="0"/>
              <w:right w:val="single" w:color="666666" w:sz="6" w:space="0"/>
            </w:tcBorders>
            <w:shd w:val="clear" w:color="auto" w:fill="auto"/>
            <w:vAlign w:val="bottom"/>
            <w:hideMark/>
          </w:tcPr>
          <w:p w:rsidRPr="001F2B38" w:rsidR="001879B6" w:rsidP="000F3FCA" w:rsidRDefault="001879B6" w14:paraId="08306CFE"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Wilkins Caducio </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0A6FDD" w14:paraId="44D1FDCD"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24">
              <w:r w:rsidRPr="001F2B38" w:rsidR="001879B6">
                <w:rPr>
                  <w:rFonts w:ascii="Calibri" w:hAnsi="Calibri" w:eastAsia="Times New Roman" w:cs="Calibri"/>
                  <w:color w:val="0563C1"/>
                  <w:u w:val="single"/>
                  <w:lang w:eastAsia="en-PH"/>
                </w:rPr>
                <w:t>wvcaducio@student.apc.edu.ph</w:t>
              </w:r>
            </w:hyperlink>
            <w:r w:rsidRPr="001F2B38" w:rsidR="001879B6">
              <w:rPr>
                <w:rFonts w:ascii="Calibri" w:hAnsi="Calibri" w:eastAsia="Times New Roman" w:cs="Calibri"/>
                <w:color w:val="000000"/>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1879B6" w14:paraId="47027DC9"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Presenter  </w:t>
            </w:r>
          </w:p>
        </w:tc>
      </w:tr>
      <w:tr w:rsidRPr="001F2B38" w:rsidR="001879B6" w:rsidTr="000F3FCA" w14:paraId="62C57DFA"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CCCCCC"/>
            <w:vAlign w:val="bottom"/>
            <w:hideMark/>
          </w:tcPr>
          <w:p w:rsidRPr="001F2B38" w:rsidR="001879B6" w:rsidP="000F3FCA" w:rsidRDefault="001879B6" w14:paraId="33951514"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Carl James Garcia </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0A6FDD" w14:paraId="79567ADA"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25">
              <w:r w:rsidRPr="001F2B38" w:rsidR="001879B6">
                <w:rPr>
                  <w:rFonts w:ascii="Calibri" w:hAnsi="Calibri" w:eastAsia="Times New Roman" w:cs="Calibri"/>
                  <w:color w:val="0563C1"/>
                  <w:u w:val="single"/>
                  <w:lang w:eastAsia="en-PH"/>
                </w:rPr>
                <w:t>cagarcia@student.apc.edu.ph</w:t>
              </w:r>
            </w:hyperlink>
            <w:r w:rsidRPr="001F2B38" w:rsidR="001879B6">
              <w:rPr>
                <w:rFonts w:ascii="Calibri" w:hAnsi="Calibri" w:eastAsia="Times New Roman" w:cs="Calibri"/>
                <w:color w:val="000000"/>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1879B6" w14:paraId="05B3EE31"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Presenter  </w:t>
            </w:r>
          </w:p>
        </w:tc>
      </w:tr>
      <w:tr w:rsidRPr="001F2B38" w:rsidR="001879B6" w:rsidTr="000F3FCA" w14:paraId="0B51666E"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CCCCCC"/>
            <w:vAlign w:val="bottom"/>
            <w:hideMark/>
          </w:tcPr>
          <w:p w:rsidRPr="001F2B38" w:rsidR="001879B6" w:rsidP="000F3FCA" w:rsidRDefault="001879B6" w14:paraId="4D7ED828"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Princess Joy Ferrer </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0A6FDD" w14:paraId="1637456F"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26">
              <w:r w:rsidRPr="001F2B38" w:rsidR="001879B6">
                <w:rPr>
                  <w:rFonts w:ascii="Calibri" w:hAnsi="Calibri" w:eastAsia="Times New Roman" w:cs="Calibri"/>
                  <w:color w:val="0563C1"/>
                  <w:u w:val="single"/>
                  <w:lang w:eastAsia="en-PH"/>
                </w:rPr>
                <w:t>phferrer@student.apc.edu.ph</w:t>
              </w:r>
            </w:hyperlink>
            <w:r w:rsidRPr="001F2B38" w:rsidR="001879B6">
              <w:rPr>
                <w:rFonts w:ascii="Calibri" w:hAnsi="Calibri" w:eastAsia="Times New Roman" w:cs="Calibri"/>
                <w:color w:val="000000"/>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1879B6" w14:paraId="616F7110"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Presenter  </w:t>
            </w:r>
          </w:p>
        </w:tc>
      </w:tr>
      <w:tr w:rsidRPr="001F2B38" w:rsidR="001879B6" w:rsidTr="000F3FCA" w14:paraId="0C0C7AFA"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auto"/>
            <w:vAlign w:val="bottom"/>
            <w:hideMark/>
          </w:tcPr>
          <w:p w:rsidRPr="001F2B38" w:rsidR="001879B6" w:rsidP="000F3FCA" w:rsidRDefault="001879B6" w14:paraId="4CD347DA"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Jakerson Bermudo</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0A6FDD" w14:paraId="60785162"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27">
              <w:r w:rsidRPr="001F2B38" w:rsidR="001879B6">
                <w:rPr>
                  <w:rFonts w:ascii="Calibri" w:hAnsi="Calibri" w:eastAsia="Times New Roman" w:cs="Calibri"/>
                  <w:color w:val="0563C1"/>
                  <w:u w:val="single"/>
                  <w:lang w:eastAsia="en-PH"/>
                </w:rPr>
                <w:t>jbbermudo@student.apc.edu.ph</w:t>
              </w:r>
            </w:hyperlink>
            <w:r w:rsidRPr="001F2B38" w:rsidR="001879B6">
              <w:rPr>
                <w:rFonts w:ascii="Calibri" w:hAnsi="Calibri" w:eastAsia="Times New Roman" w:cs="Calibri"/>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1879B6" w14:paraId="02D6F89E"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Organizer </w:t>
            </w:r>
          </w:p>
        </w:tc>
      </w:tr>
      <w:tr w:rsidRPr="001F2B38" w:rsidR="001879B6" w:rsidTr="000F3FCA" w14:paraId="7163C726"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auto"/>
            <w:vAlign w:val="bottom"/>
          </w:tcPr>
          <w:p w:rsidRPr="001F2B38" w:rsidR="001879B6" w:rsidP="000F3FCA" w:rsidRDefault="001879B6" w14:paraId="55D6776D" w14:textId="77777777">
            <w:pPr>
              <w:spacing w:after="0" w:line="240" w:lineRule="auto"/>
              <w:textAlignment w:val="baseline"/>
              <w:rPr>
                <w:rFonts w:ascii="Calibri" w:hAnsi="Calibri" w:eastAsia="Times New Roman" w:cs="Calibri"/>
                <w:b/>
                <w:bCs/>
                <w:color w:val="000000"/>
                <w:lang w:eastAsia="en-PH"/>
              </w:rPr>
            </w:pPr>
            <w:r>
              <w:rPr>
                <w:rFonts w:ascii="Calibri" w:hAnsi="Calibri" w:eastAsia="Times New Roman" w:cs="Calibri"/>
                <w:b/>
                <w:bCs/>
                <w:color w:val="000000"/>
                <w:lang w:eastAsia="en-PH"/>
              </w:rPr>
              <w:t>Rark Mowen Alcantara</w:t>
            </w:r>
          </w:p>
        </w:tc>
        <w:tc>
          <w:tcPr>
            <w:tcW w:w="3645" w:type="dxa"/>
            <w:tcBorders>
              <w:top w:val="single" w:color="666666" w:sz="6" w:space="0"/>
              <w:left w:val="single" w:color="666666" w:sz="6" w:space="0"/>
              <w:bottom w:val="single" w:color="666666" w:sz="6" w:space="0"/>
              <w:right w:val="single" w:color="666666" w:sz="6" w:space="0"/>
            </w:tcBorders>
            <w:shd w:val="clear" w:color="auto" w:fill="auto"/>
          </w:tcPr>
          <w:p w:rsidRPr="001F2B38" w:rsidR="001879B6" w:rsidP="000F3FCA" w:rsidRDefault="000A6FDD" w14:paraId="1FB080AF" w14:textId="77777777">
            <w:pPr>
              <w:spacing w:after="0" w:line="240" w:lineRule="auto"/>
              <w:textAlignment w:val="baseline"/>
              <w:rPr>
                <w:rFonts w:ascii="Times New Roman" w:hAnsi="Times New Roman" w:eastAsia="Times New Roman" w:cs="Times New Roman"/>
                <w:sz w:val="24"/>
                <w:szCs w:val="24"/>
                <w:lang w:eastAsia="en-PH"/>
              </w:rPr>
            </w:pPr>
            <w:hyperlink w:history="1" r:id="rId128">
              <w:r w:rsidRPr="00BF02E7" w:rsidR="001879B6">
                <w:rPr>
                  <w:rStyle w:val="Hyperlink"/>
                  <w:rFonts w:ascii="Calibri" w:hAnsi="Calibri" w:eastAsia="Times New Roman" w:cs="Calibri"/>
                  <w:lang w:eastAsia="en-PH"/>
                </w:rPr>
                <w:t>rlalcantara</w:t>
              </w:r>
              <w:r w:rsidRPr="001F2B38" w:rsidR="001879B6">
                <w:rPr>
                  <w:rStyle w:val="Hyperlink"/>
                  <w:rFonts w:ascii="Calibri" w:hAnsi="Calibri" w:eastAsia="Times New Roman" w:cs="Calibri"/>
                  <w:lang w:eastAsia="en-PH"/>
                </w:rPr>
                <w:t>@student.apc.edu.ph</w:t>
              </w:r>
            </w:hyperlink>
            <w:r w:rsidRPr="001F2B38" w:rsidR="001879B6">
              <w:rPr>
                <w:rFonts w:ascii="Calibri" w:hAnsi="Calibri" w:eastAsia="Times New Roman" w:cs="Calibri"/>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auto"/>
          </w:tcPr>
          <w:p w:rsidRPr="001F2B38" w:rsidR="001879B6" w:rsidP="000F3FCA" w:rsidRDefault="001879B6" w14:paraId="514579F0" w14:textId="77777777">
            <w:pPr>
              <w:spacing w:after="0" w:line="240" w:lineRule="auto"/>
              <w:textAlignment w:val="baseline"/>
              <w:rPr>
                <w:rFonts w:ascii="Calibri" w:hAnsi="Calibri" w:eastAsia="Times New Roman" w:cs="Calibri"/>
                <w:color w:val="000000"/>
                <w:lang w:eastAsia="en-PH"/>
              </w:rPr>
            </w:pPr>
            <w:r>
              <w:rPr>
                <w:rFonts w:ascii="Calibri" w:hAnsi="Calibri" w:eastAsia="Times New Roman" w:cs="Calibri"/>
                <w:color w:val="000000"/>
                <w:lang w:eastAsia="en-PH"/>
              </w:rPr>
              <w:t>Presenter</w:t>
            </w:r>
          </w:p>
        </w:tc>
      </w:tr>
    </w:tbl>
    <w:p w:rsidRPr="001F2B38" w:rsidR="001879B6" w:rsidP="001879B6" w:rsidRDefault="001879B6" w14:paraId="1BDBEA47"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5EB767CE"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AGENDA:</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3D1624A6" w14:textId="77777777">
      <w:pPr>
        <w:numPr>
          <w:ilvl w:val="0"/>
          <w:numId w:val="56"/>
        </w:numPr>
        <w:spacing w:after="0" w:line="240" w:lineRule="auto"/>
        <w:ind w:left="1080" w:firstLine="0"/>
        <w:textAlignment w:val="baseline"/>
        <w:rPr>
          <w:rFonts w:ascii="Calibri" w:hAnsi="Calibri" w:eastAsia="Times New Roman" w:cs="Calibri"/>
          <w:lang w:eastAsia="en-PH"/>
        </w:rPr>
      </w:pPr>
      <w:r>
        <w:rPr>
          <w:rFonts w:ascii="Calibri" w:hAnsi="Calibri" w:eastAsia="Times New Roman" w:cs="Calibri"/>
          <w:lang w:eastAsia="en-PH"/>
        </w:rPr>
        <w:t>Project Updates and Progress</w:t>
      </w:r>
    </w:p>
    <w:p w:rsidRPr="001F2B38" w:rsidR="001879B6" w:rsidP="001879B6" w:rsidRDefault="001879B6" w14:paraId="1588D3D7" w14:textId="77777777">
      <w:pPr>
        <w:spacing w:after="0" w:line="240" w:lineRule="auto"/>
        <w:textAlignment w:val="baseline"/>
        <w:rPr>
          <w:rFonts w:ascii="Segoe UI" w:hAnsi="Segoe UI" w:eastAsia="Times New Roman" w:cs="Segoe UI"/>
          <w:sz w:val="18"/>
          <w:szCs w:val="18"/>
          <w:lang w:eastAsia="en-PH"/>
        </w:rPr>
      </w:pPr>
      <w:r w:rsidRPr="001F2B38">
        <w:rPr>
          <w:rFonts w:ascii="Calibri" w:hAnsi="Calibri" w:eastAsia="Times New Roman" w:cs="Calibri"/>
          <w:lang w:eastAsia="en-PH"/>
        </w:rPr>
        <w:t> </w:t>
      </w:r>
    </w:p>
    <w:p w:rsidRPr="001F2B38" w:rsidR="001879B6" w:rsidP="001879B6" w:rsidRDefault="001879B6" w14:paraId="3D33A949" w14:textId="77777777">
      <w:pPr>
        <w:spacing w:after="0" w:line="240" w:lineRule="auto"/>
        <w:textAlignment w:val="baseline"/>
        <w:rPr>
          <w:rFonts w:ascii="Segoe UI" w:hAnsi="Segoe UI" w:eastAsia="Times New Roman" w:cs="Segoe UI"/>
          <w:sz w:val="18"/>
          <w:szCs w:val="18"/>
          <w:lang w:eastAsia="en-PH"/>
        </w:rPr>
      </w:pPr>
      <w:r w:rsidRPr="001F2B38">
        <w:rPr>
          <w:rFonts w:ascii="Segoe UI" w:hAnsi="Segoe UI" w:eastAsia="Times New Roman" w:cs="Segoe UI"/>
          <w:b/>
          <w:bCs/>
          <w:lang w:eastAsia="en-PH"/>
        </w:rPr>
        <w:t>DISCUSSIONS:</w:t>
      </w:r>
      <w:r w:rsidRPr="001F2B38">
        <w:rPr>
          <w:rFonts w:ascii="Segoe UI" w:hAnsi="Segoe UI" w:eastAsia="Times New Roman" w:cs="Segoe UI"/>
          <w:lang w:eastAsia="en-PH"/>
        </w:rPr>
        <w:t> </w:t>
      </w:r>
    </w:p>
    <w:p w:rsidR="001879B6" w:rsidP="001879B6" w:rsidRDefault="001879B6" w14:paraId="01F2289E" w14:textId="77777777"/>
    <w:p w:rsidRPr="00C836FB" w:rsidR="001879B6" w:rsidP="001879B6" w:rsidRDefault="001879B6" w14:paraId="420CF9BC" w14:textId="77777777">
      <w:pPr>
        <w:pStyle w:val="ListParagraph"/>
        <w:numPr>
          <w:ilvl w:val="0"/>
          <w:numId w:val="84"/>
        </w:numPr>
      </w:pPr>
      <w:r w:rsidRPr="00C836FB">
        <w:t>Diagrams: reported that they have edited and completed some of the diagrams assigned to them.</w:t>
      </w:r>
    </w:p>
    <w:p w:rsidRPr="00C836FB" w:rsidR="001879B6" w:rsidP="001879B6" w:rsidRDefault="001879B6" w14:paraId="06D56DF4" w14:textId="77777777">
      <w:pPr>
        <w:pStyle w:val="ListParagraph"/>
        <w:numPr>
          <w:ilvl w:val="0"/>
          <w:numId w:val="84"/>
        </w:numPr>
      </w:pPr>
      <w:r w:rsidRPr="00C836FB">
        <w:t>Web App Terms &amp; Conditions: informed the team about ongoing work to improve the responsiveness of the terms and conditions in the web app.</w:t>
      </w:r>
    </w:p>
    <w:p w:rsidRPr="00C836FB" w:rsidR="001879B6" w:rsidP="001879B6" w:rsidRDefault="001879B6" w14:paraId="44E7ED27" w14:textId="77777777">
      <w:pPr>
        <w:pStyle w:val="ListParagraph"/>
        <w:numPr>
          <w:ilvl w:val="0"/>
          <w:numId w:val="84"/>
        </w:numPr>
      </w:pPr>
      <w:r w:rsidRPr="00C836FB">
        <w:t>ID Analyzer API Integration: stated that they are almost done with integrating the ID Analyzer API within the registration module.</w:t>
      </w:r>
    </w:p>
    <w:p w:rsidRPr="00C836FB" w:rsidR="001879B6" w:rsidP="001879B6" w:rsidRDefault="001879B6" w14:paraId="1081BDE6" w14:textId="77777777">
      <w:pPr>
        <w:pStyle w:val="ListParagraph"/>
        <w:numPr>
          <w:ilvl w:val="0"/>
          <w:numId w:val="84"/>
        </w:numPr>
      </w:pPr>
      <w:r w:rsidRPr="00C836FB">
        <w:t>Routing: mentioned that they are working on fixing some routing issues in the hosted environment.</w:t>
      </w:r>
    </w:p>
    <w:p w:rsidRPr="00C836FB" w:rsidR="001879B6" w:rsidP="001879B6" w:rsidRDefault="001879B6" w14:paraId="5C5ED407" w14:textId="77777777">
      <w:pPr>
        <w:pStyle w:val="ListParagraph"/>
        <w:numPr>
          <w:ilvl w:val="0"/>
          <w:numId w:val="84"/>
        </w:numPr>
      </w:pPr>
      <w:r w:rsidRPr="00C836FB">
        <w:t>Privacy Policy and Terms &amp; Conditions: shared that they have finished the modal for both the privacy policy and terms &amp; conditions and have completed the design for the English translation of the Privacy Policy.</w:t>
      </w:r>
    </w:p>
    <w:p w:rsidRPr="00C836FB" w:rsidR="001879B6" w:rsidP="001879B6" w:rsidRDefault="001879B6" w14:paraId="3CF90894" w14:textId="77777777">
      <w:pPr>
        <w:pStyle w:val="ListParagraph"/>
        <w:numPr>
          <w:ilvl w:val="0"/>
          <w:numId w:val="84"/>
        </w:numPr>
      </w:pPr>
      <w:r w:rsidRPr="00C836FB">
        <w:t>ReCAPTCHA Testing</w:t>
      </w:r>
      <w:r>
        <w:t xml:space="preserve">: </w:t>
      </w:r>
      <w:r w:rsidRPr="00C836FB">
        <w:t>reported that they have successfully tested the ReCAPTCHA for the login module and for sending requests and concerns.</w:t>
      </w:r>
    </w:p>
    <w:p w:rsidRPr="00C836FB" w:rsidR="001879B6" w:rsidP="001879B6" w:rsidRDefault="001879B6" w14:paraId="38CAEF28" w14:textId="77777777">
      <w:pPr>
        <w:pStyle w:val="ListParagraph"/>
        <w:numPr>
          <w:ilvl w:val="0"/>
          <w:numId w:val="84"/>
        </w:numPr>
      </w:pPr>
      <w:r w:rsidRPr="00C836FB">
        <w:t>Midterm Deliverables: has started working on some of the midterm deliverables.</w:t>
      </w:r>
    </w:p>
    <w:p w:rsidR="001879B6" w:rsidP="001879B6" w:rsidRDefault="001879B6" w14:paraId="5C459FC1" w14:textId="77777777">
      <w:pPr>
        <w:pStyle w:val="ListParagraph"/>
      </w:pPr>
    </w:p>
    <w:p w:rsidRPr="00C836FB" w:rsidR="001879B6" w:rsidP="001879B6" w:rsidRDefault="001879B6" w14:paraId="760EA13A" w14:textId="77777777">
      <w:pPr>
        <w:ind w:left="360"/>
      </w:pPr>
      <w:r w:rsidRPr="00C836FB">
        <w:t>The meeting concluded with a discussion o</w:t>
      </w:r>
      <w:ins w:author="Izza Jean Celeste" w:date="2023-11-03T20:40:00Z" w:id="357">
        <w:r>
          <w:t xml:space="preserve">f </w:t>
        </w:r>
      </w:ins>
      <w:del w:author="Izza Jean Celeste" w:date="2023-11-03T20:40:00Z" w:id="358">
        <w:r w:rsidRPr="00C836FB" w:rsidDel="00BD1D42">
          <w:delText>n</w:delText>
        </w:r>
      </w:del>
      <w:r w:rsidRPr="00C836FB">
        <w:t xml:space="preserve"> the progress made and a plan for future tasks and milestones.</w:t>
      </w:r>
    </w:p>
    <w:p w:rsidR="001879B6" w:rsidP="001879B6" w:rsidRDefault="001879B6" w14:paraId="2A4C206A" w14:textId="77777777">
      <w:pPr>
        <w:pBdr>
          <w:bottom w:val="single" w:color="auto" w:sz="6" w:space="1"/>
        </w:pBdr>
      </w:pPr>
    </w:p>
    <w:p w:rsidR="001879B6" w:rsidP="001879B6" w:rsidRDefault="001879B6" w14:paraId="45843D2D" w14:textId="77777777"/>
    <w:p w:rsidRPr="001F2B38" w:rsidR="001879B6" w:rsidP="001879B6" w:rsidRDefault="001879B6" w14:paraId="7D2BC9CD"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DATE: </w:t>
      </w:r>
      <w:r>
        <w:rPr>
          <w:rFonts w:ascii="Times New Roman" w:hAnsi="Times New Roman" w:eastAsia="Times New Roman" w:cs="Times New Roman"/>
          <w:color w:val="000000"/>
          <w:sz w:val="24"/>
          <w:szCs w:val="24"/>
          <w:lang w:val="en-GB" w:eastAsia="en-PH"/>
        </w:rPr>
        <w:t>October</w:t>
      </w:r>
      <w:r w:rsidRPr="001F2B38">
        <w:rPr>
          <w:rFonts w:ascii="Times New Roman" w:hAnsi="Times New Roman" w:eastAsia="Times New Roman" w:cs="Times New Roman"/>
          <w:color w:val="000000"/>
          <w:sz w:val="24"/>
          <w:szCs w:val="24"/>
          <w:lang w:val="en-GB" w:eastAsia="en-PH"/>
        </w:rPr>
        <w:t xml:space="preserve"> </w:t>
      </w:r>
      <w:r>
        <w:rPr>
          <w:rFonts w:ascii="Times New Roman" w:hAnsi="Times New Roman" w:eastAsia="Times New Roman" w:cs="Times New Roman"/>
          <w:color w:val="000000"/>
          <w:sz w:val="24"/>
          <w:szCs w:val="24"/>
          <w:lang w:val="en-GB" w:eastAsia="en-PH"/>
        </w:rPr>
        <w:t>12</w:t>
      </w:r>
      <w:r w:rsidRPr="001F2B38">
        <w:rPr>
          <w:rFonts w:ascii="Times New Roman" w:hAnsi="Times New Roman" w:eastAsia="Times New Roman" w:cs="Times New Roman"/>
          <w:color w:val="000000"/>
          <w:sz w:val="24"/>
          <w:szCs w:val="24"/>
          <w:lang w:val="en-GB" w:eastAsia="en-PH"/>
        </w:rPr>
        <w:t>, 2023</w:t>
      </w:r>
      <w:r w:rsidRPr="001F2B38">
        <w:rPr>
          <w:rFonts w:ascii="Times New Roman" w:hAnsi="Times New Roman" w:eastAsia="Times New Roman" w:cs="Times New Roman"/>
          <w:b/>
          <w:bCs/>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13E9B13D"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TIME START: </w:t>
      </w:r>
      <w:r>
        <w:rPr>
          <w:rFonts w:ascii="Times New Roman" w:hAnsi="Times New Roman" w:eastAsia="Times New Roman" w:cs="Times New Roman"/>
          <w:color w:val="000000"/>
          <w:sz w:val="24"/>
          <w:szCs w:val="24"/>
          <w:lang w:val="en-GB" w:eastAsia="en-PH"/>
        </w:rPr>
        <w:t>6</w:t>
      </w:r>
      <w:r w:rsidRPr="001F2B38">
        <w:rPr>
          <w:rFonts w:ascii="Times New Roman" w:hAnsi="Times New Roman" w:eastAsia="Times New Roman" w:cs="Times New Roman"/>
          <w:color w:val="000000"/>
          <w:sz w:val="24"/>
          <w:szCs w:val="24"/>
          <w:lang w:val="en-GB" w:eastAsia="en-PH"/>
        </w:rPr>
        <w:t>:</w:t>
      </w:r>
      <w:r>
        <w:rPr>
          <w:rFonts w:ascii="Times New Roman" w:hAnsi="Times New Roman" w:eastAsia="Times New Roman" w:cs="Times New Roman"/>
          <w:color w:val="000000"/>
          <w:sz w:val="24"/>
          <w:szCs w:val="24"/>
          <w:lang w:val="en-GB" w:eastAsia="en-PH"/>
        </w:rPr>
        <w:t>00</w:t>
      </w:r>
      <w:r w:rsidRPr="001F2B38">
        <w:rPr>
          <w:rFonts w:ascii="Times New Roman" w:hAnsi="Times New Roman" w:eastAsia="Times New Roman" w:cs="Times New Roman"/>
          <w:color w:val="000000"/>
          <w:sz w:val="24"/>
          <w:szCs w:val="24"/>
          <w:lang w:val="en-GB" w:eastAsia="en-PH"/>
        </w:rPr>
        <w:t xml:space="preserve"> pm</w:t>
      </w:r>
      <w:r w:rsidRPr="001F2B38">
        <w:rPr>
          <w:rFonts w:ascii="Times New Roman" w:hAnsi="Times New Roman" w:eastAsia="Times New Roman" w:cs="Times New Roman"/>
          <w:b/>
          <w:bCs/>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07413D11"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TIME END:  </w:t>
      </w:r>
      <w:r w:rsidRPr="001F2B38">
        <w:rPr>
          <w:rFonts w:ascii="Times New Roman" w:hAnsi="Times New Roman" w:eastAsia="Times New Roman" w:cs="Times New Roman"/>
          <w:color w:val="000000"/>
          <w:sz w:val="24"/>
          <w:szCs w:val="24"/>
          <w:lang w:val="en-GB" w:eastAsia="en-PH"/>
        </w:rPr>
        <w:t>7:</w:t>
      </w:r>
      <w:r>
        <w:rPr>
          <w:rFonts w:ascii="Times New Roman" w:hAnsi="Times New Roman" w:eastAsia="Times New Roman" w:cs="Times New Roman"/>
          <w:color w:val="000000"/>
          <w:sz w:val="24"/>
          <w:szCs w:val="24"/>
          <w:lang w:val="en-GB" w:eastAsia="en-PH"/>
        </w:rPr>
        <w:t>10</w:t>
      </w:r>
      <w:r w:rsidRPr="001F2B38">
        <w:rPr>
          <w:rFonts w:ascii="Times New Roman" w:hAnsi="Times New Roman" w:eastAsia="Times New Roman" w:cs="Times New Roman"/>
          <w:color w:val="000000"/>
          <w:sz w:val="24"/>
          <w:szCs w:val="24"/>
          <w:lang w:val="en-GB" w:eastAsia="en-PH"/>
        </w:rPr>
        <w:t xml:space="preserve"> pm</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6CD068B9"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MODERATOR: </w:t>
      </w:r>
      <w:r w:rsidRPr="001F2B38">
        <w:rPr>
          <w:rFonts w:ascii="Times New Roman" w:hAnsi="Times New Roman" w:eastAsia="Times New Roman" w:cs="Times New Roman"/>
          <w:color w:val="000000"/>
          <w:sz w:val="24"/>
          <w:szCs w:val="24"/>
          <w:lang w:val="en-GB" w:eastAsia="en-PH"/>
        </w:rPr>
        <w:t>Jakerson Bermudo</w:t>
      </w:r>
      <w:r w:rsidRPr="001F2B38">
        <w:rPr>
          <w:rFonts w:ascii="Segoe UI" w:hAnsi="Segoe UI" w:eastAsia="Times New Roman" w:cs="Segoe UI"/>
          <w:color w:val="000000"/>
          <w:sz w:val="21"/>
          <w:szCs w:val="21"/>
          <w:lang w:val="en-GB" w:eastAsia="en-PH"/>
        </w:rPr>
        <w:t> </w:t>
      </w:r>
      <w:r w:rsidRPr="001F2B38">
        <w:rPr>
          <w:rFonts w:ascii="Segoe UI" w:hAnsi="Segoe UI" w:eastAsia="Times New Roman" w:cs="Segoe UI"/>
          <w:color w:val="000000"/>
          <w:sz w:val="21"/>
          <w:szCs w:val="21"/>
          <w:lang w:eastAsia="en-PH"/>
        </w:rPr>
        <w:t> </w:t>
      </w:r>
    </w:p>
    <w:p w:rsidRPr="001F2B38" w:rsidR="001879B6" w:rsidP="001879B6" w:rsidRDefault="001879B6" w14:paraId="124E8037" w14:textId="77777777">
      <w:pPr>
        <w:spacing w:after="0" w:line="240" w:lineRule="auto"/>
        <w:textAlignment w:val="baseline"/>
        <w:rPr>
          <w:rFonts w:ascii="Segoe UI" w:hAnsi="Segoe UI" w:eastAsia="Times New Roman" w:cs="Segoe UI"/>
          <w:sz w:val="18"/>
          <w:szCs w:val="18"/>
          <w:lang w:eastAsia="en-PH"/>
        </w:rPr>
      </w:pPr>
      <w:r w:rsidRPr="001F2B38">
        <w:rPr>
          <w:rFonts w:ascii="Segoe UI" w:hAnsi="Segoe UI" w:eastAsia="Times New Roman" w:cs="Segoe UI"/>
          <w:color w:val="000000"/>
          <w:sz w:val="21"/>
          <w:szCs w:val="21"/>
          <w:lang w:val="en-GB" w:eastAsia="en-PH"/>
        </w:rPr>
        <w:t> </w:t>
      </w:r>
      <w:r w:rsidRPr="001F2B38">
        <w:rPr>
          <w:rFonts w:ascii="Segoe UI" w:hAnsi="Segoe UI" w:eastAsia="Times New Roman" w:cs="Segoe UI"/>
          <w:color w:val="000000"/>
          <w:sz w:val="21"/>
          <w:szCs w:val="21"/>
          <w:lang w:eastAsia="en-PH"/>
        </w:rPr>
        <w:t> </w:t>
      </w:r>
    </w:p>
    <w:p w:rsidRPr="001F2B38" w:rsidR="001879B6" w:rsidP="001879B6" w:rsidRDefault="001879B6" w14:paraId="68996CF5"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MINUTES TAKER:</w:t>
      </w:r>
      <w:r w:rsidRPr="001F2B38">
        <w:rPr>
          <w:rFonts w:ascii="Times New Roman" w:hAnsi="Times New Roman" w:eastAsia="Times New Roman" w:cs="Times New Roman"/>
          <w:color w:val="000000"/>
          <w:sz w:val="24"/>
          <w:szCs w:val="24"/>
          <w:lang w:val="en-GB" w:eastAsia="en-PH"/>
        </w:rPr>
        <w:t xml:space="preserve"> </w:t>
      </w:r>
      <w:r>
        <w:rPr>
          <w:rFonts w:ascii="Times New Roman" w:hAnsi="Times New Roman" w:eastAsia="Times New Roman" w:cs="Times New Roman"/>
          <w:color w:val="000000"/>
          <w:sz w:val="24"/>
          <w:szCs w:val="24"/>
          <w:lang w:val="en-GB" w:eastAsia="en-PH"/>
        </w:rPr>
        <w:t>Princess Joy Ferrer</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60F5EEEF"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55DC314C"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ATTENDANCE: </w:t>
      </w:r>
      <w:r w:rsidRPr="001F2B38">
        <w:rPr>
          <w:rFonts w:ascii="Times New Roman" w:hAnsi="Times New Roman" w:eastAsia="Times New Roman" w:cs="Times New Roman"/>
          <w:color w:val="000000"/>
          <w:sz w:val="24"/>
          <w:szCs w:val="24"/>
          <w:lang w:eastAsia="en-PH"/>
        </w:rPr>
        <w:t> </w:t>
      </w:r>
    </w:p>
    <w:tbl>
      <w:tblPr>
        <w:tblW w:w="900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120"/>
        <w:gridCol w:w="3645"/>
        <w:gridCol w:w="2235"/>
      </w:tblGrid>
      <w:tr w:rsidRPr="001F2B38" w:rsidR="001879B6" w:rsidTr="000F3FCA" w14:paraId="63ED0346" w14:textId="77777777">
        <w:trPr>
          <w:trHeight w:val="345"/>
        </w:trPr>
        <w:tc>
          <w:tcPr>
            <w:tcW w:w="3120" w:type="dxa"/>
            <w:tcBorders>
              <w:top w:val="nil"/>
              <w:left w:val="nil"/>
              <w:bottom w:val="nil"/>
              <w:right w:val="nil"/>
            </w:tcBorders>
            <w:shd w:val="clear" w:color="auto" w:fill="000000"/>
            <w:hideMark/>
          </w:tcPr>
          <w:p w:rsidRPr="001F2B38" w:rsidR="001879B6" w:rsidP="000F3FCA" w:rsidRDefault="001879B6" w14:paraId="7B5C0EB7" w14:textId="77777777">
            <w:pPr>
              <w:spacing w:after="0" w:line="240" w:lineRule="auto"/>
              <w:textAlignment w:val="baseline"/>
              <w:rPr>
                <w:rFonts w:ascii="Times New Roman" w:hAnsi="Times New Roman" w:eastAsia="Times New Roman" w:cs="Times New Roman"/>
                <w:sz w:val="24"/>
                <w:szCs w:val="24"/>
                <w:lang w:eastAsia="en-PH"/>
              </w:rPr>
            </w:pPr>
            <w:r>
              <w:rPr>
                <w:rFonts w:ascii="Calibri" w:hAnsi="Calibri" w:eastAsia="Times New Roman" w:cs="Calibri"/>
                <w:b/>
                <w:bCs/>
                <w:color w:val="FFFFFF"/>
                <w:lang w:eastAsia="en-PH"/>
              </w:rPr>
              <w:t>Name</w:t>
            </w:r>
          </w:p>
        </w:tc>
        <w:tc>
          <w:tcPr>
            <w:tcW w:w="3645" w:type="dxa"/>
            <w:tcBorders>
              <w:top w:val="nil"/>
              <w:left w:val="nil"/>
              <w:bottom w:val="nil"/>
              <w:right w:val="nil"/>
            </w:tcBorders>
            <w:shd w:val="clear" w:color="auto" w:fill="000000"/>
            <w:hideMark/>
          </w:tcPr>
          <w:p w:rsidRPr="001F2B38" w:rsidR="001879B6" w:rsidP="000F3FCA" w:rsidRDefault="001879B6" w14:paraId="15AD8815"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FFFFFF"/>
                <w:lang w:eastAsia="en-PH"/>
              </w:rPr>
              <w:t>Email </w:t>
            </w:r>
            <w:r w:rsidRPr="001F2B38">
              <w:rPr>
                <w:rFonts w:ascii="Calibri" w:hAnsi="Calibri" w:eastAsia="Times New Roman" w:cs="Calibri"/>
                <w:color w:val="FFFFFF"/>
                <w:lang w:eastAsia="en-PH"/>
              </w:rPr>
              <w:t> </w:t>
            </w:r>
          </w:p>
        </w:tc>
        <w:tc>
          <w:tcPr>
            <w:tcW w:w="2235" w:type="dxa"/>
            <w:tcBorders>
              <w:top w:val="nil"/>
              <w:left w:val="nil"/>
              <w:bottom w:val="nil"/>
              <w:right w:val="nil"/>
            </w:tcBorders>
            <w:shd w:val="clear" w:color="auto" w:fill="000000"/>
            <w:hideMark/>
          </w:tcPr>
          <w:p w:rsidRPr="001F2B38" w:rsidR="001879B6" w:rsidP="000F3FCA" w:rsidRDefault="001879B6" w14:paraId="3D4A3C03"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FFFFFF"/>
                <w:lang w:eastAsia="en-PH"/>
              </w:rPr>
              <w:t>Role </w:t>
            </w:r>
            <w:r w:rsidRPr="001F2B38">
              <w:rPr>
                <w:rFonts w:ascii="Calibri" w:hAnsi="Calibri" w:eastAsia="Times New Roman" w:cs="Calibri"/>
                <w:color w:val="FFFFFF"/>
                <w:lang w:eastAsia="en-PH"/>
              </w:rPr>
              <w:t> </w:t>
            </w:r>
          </w:p>
        </w:tc>
      </w:tr>
      <w:tr w:rsidRPr="001F2B38" w:rsidR="001879B6" w:rsidTr="000F3FCA" w14:paraId="031A495E" w14:textId="77777777">
        <w:trPr>
          <w:trHeight w:val="315"/>
        </w:trPr>
        <w:tc>
          <w:tcPr>
            <w:tcW w:w="3120" w:type="dxa"/>
            <w:tcBorders>
              <w:top w:val="nil"/>
              <w:left w:val="single" w:color="666666" w:sz="6" w:space="0"/>
              <w:bottom w:val="single" w:color="666666" w:sz="6" w:space="0"/>
              <w:right w:val="single" w:color="666666" w:sz="6" w:space="0"/>
            </w:tcBorders>
            <w:shd w:val="clear" w:color="auto" w:fill="CCCCCC"/>
            <w:hideMark/>
          </w:tcPr>
          <w:p w:rsidRPr="001F2B38" w:rsidR="001879B6" w:rsidP="000F3FCA" w:rsidRDefault="001879B6" w14:paraId="16A37983"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Mikedale Dellera </w:t>
            </w:r>
            <w:r w:rsidRPr="001F2B38">
              <w:rPr>
                <w:rFonts w:ascii="Calibri" w:hAnsi="Calibri" w:eastAsia="Times New Roman" w:cs="Calibri"/>
                <w:color w:val="000000"/>
                <w:lang w:eastAsia="en-PH"/>
              </w:rPr>
              <w:t> </w:t>
            </w:r>
          </w:p>
        </w:tc>
        <w:tc>
          <w:tcPr>
            <w:tcW w:w="3645" w:type="dxa"/>
            <w:tcBorders>
              <w:top w:val="nil"/>
              <w:left w:val="single" w:color="666666" w:sz="6" w:space="0"/>
              <w:bottom w:val="single" w:color="666666" w:sz="6" w:space="0"/>
              <w:right w:val="single" w:color="666666" w:sz="6" w:space="0"/>
            </w:tcBorders>
            <w:shd w:val="clear" w:color="auto" w:fill="CCCCCC"/>
            <w:hideMark/>
          </w:tcPr>
          <w:p w:rsidRPr="001F2B38" w:rsidR="001879B6" w:rsidP="000F3FCA" w:rsidRDefault="000A6FDD" w14:paraId="18794B58"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29">
              <w:r w:rsidRPr="001F2B38" w:rsidR="001879B6">
                <w:rPr>
                  <w:rFonts w:ascii="Calibri" w:hAnsi="Calibri" w:eastAsia="Times New Roman" w:cs="Calibri"/>
                  <w:color w:val="0563C1"/>
                  <w:u w:val="single"/>
                  <w:lang w:eastAsia="en-PH"/>
                </w:rPr>
                <w:t>mbdellera@student.apc.edu.ph</w:t>
              </w:r>
            </w:hyperlink>
            <w:r w:rsidRPr="001F2B38" w:rsidR="001879B6">
              <w:rPr>
                <w:rFonts w:ascii="Calibri" w:hAnsi="Calibri" w:eastAsia="Times New Roman" w:cs="Calibri"/>
                <w:color w:val="000000"/>
                <w:lang w:eastAsia="en-PH"/>
              </w:rPr>
              <w:t>  </w:t>
            </w:r>
          </w:p>
        </w:tc>
        <w:tc>
          <w:tcPr>
            <w:tcW w:w="2235" w:type="dxa"/>
            <w:tcBorders>
              <w:top w:val="nil"/>
              <w:left w:val="single" w:color="666666" w:sz="6" w:space="0"/>
              <w:bottom w:val="single" w:color="666666" w:sz="6" w:space="0"/>
              <w:right w:val="single" w:color="666666" w:sz="6" w:space="0"/>
            </w:tcBorders>
            <w:shd w:val="clear" w:color="auto" w:fill="CCCCCC"/>
            <w:hideMark/>
          </w:tcPr>
          <w:p w:rsidRPr="001F2B38" w:rsidR="001879B6" w:rsidP="000F3FCA" w:rsidRDefault="001879B6" w14:paraId="004C1DA7"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Presenter  </w:t>
            </w:r>
          </w:p>
        </w:tc>
      </w:tr>
      <w:tr w:rsidRPr="001F2B38" w:rsidR="001879B6" w:rsidTr="000F3FCA" w14:paraId="72A35806" w14:textId="77777777">
        <w:trPr>
          <w:trHeight w:val="345"/>
        </w:trPr>
        <w:tc>
          <w:tcPr>
            <w:tcW w:w="3120" w:type="dxa"/>
            <w:tcBorders>
              <w:top w:val="single" w:color="666666" w:sz="6" w:space="0"/>
              <w:left w:val="single" w:color="666666" w:sz="6" w:space="0"/>
              <w:bottom w:val="single" w:color="666666" w:sz="6" w:space="0"/>
              <w:right w:val="single" w:color="666666" w:sz="6" w:space="0"/>
            </w:tcBorders>
            <w:shd w:val="clear" w:color="auto" w:fill="auto"/>
            <w:vAlign w:val="bottom"/>
            <w:hideMark/>
          </w:tcPr>
          <w:p w:rsidRPr="001F2B38" w:rsidR="001879B6" w:rsidP="000F3FCA" w:rsidRDefault="001879B6" w14:paraId="227D4962"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Wilkins Caducio </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0A6FDD" w14:paraId="3B74F93A"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30">
              <w:r w:rsidRPr="001F2B38" w:rsidR="001879B6">
                <w:rPr>
                  <w:rFonts w:ascii="Calibri" w:hAnsi="Calibri" w:eastAsia="Times New Roman" w:cs="Calibri"/>
                  <w:color w:val="0563C1"/>
                  <w:u w:val="single"/>
                  <w:lang w:eastAsia="en-PH"/>
                </w:rPr>
                <w:t>wvcaducio@student.apc.edu.ph</w:t>
              </w:r>
            </w:hyperlink>
            <w:r w:rsidRPr="001F2B38" w:rsidR="001879B6">
              <w:rPr>
                <w:rFonts w:ascii="Calibri" w:hAnsi="Calibri" w:eastAsia="Times New Roman" w:cs="Calibri"/>
                <w:color w:val="000000"/>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1879B6" w14:paraId="1189E859"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Presenter  </w:t>
            </w:r>
          </w:p>
        </w:tc>
      </w:tr>
      <w:tr w:rsidRPr="001F2B38" w:rsidR="001879B6" w:rsidTr="000F3FCA" w14:paraId="0B637F16"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CCCCCC"/>
            <w:vAlign w:val="bottom"/>
            <w:hideMark/>
          </w:tcPr>
          <w:p w:rsidRPr="001F2B38" w:rsidR="001879B6" w:rsidP="000F3FCA" w:rsidRDefault="001879B6" w14:paraId="7F74D922"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Carl James Garcia </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0A6FDD" w14:paraId="40BAF067"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31">
              <w:r w:rsidRPr="001F2B38" w:rsidR="001879B6">
                <w:rPr>
                  <w:rFonts w:ascii="Calibri" w:hAnsi="Calibri" w:eastAsia="Times New Roman" w:cs="Calibri"/>
                  <w:color w:val="0563C1"/>
                  <w:u w:val="single"/>
                  <w:lang w:eastAsia="en-PH"/>
                </w:rPr>
                <w:t>cagarcia@student.apc.edu.ph</w:t>
              </w:r>
            </w:hyperlink>
            <w:r w:rsidRPr="001F2B38" w:rsidR="001879B6">
              <w:rPr>
                <w:rFonts w:ascii="Calibri" w:hAnsi="Calibri" w:eastAsia="Times New Roman" w:cs="Calibri"/>
                <w:color w:val="000000"/>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1879B6" w14:paraId="5EA56D6B"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Presenter  </w:t>
            </w:r>
          </w:p>
        </w:tc>
      </w:tr>
      <w:tr w:rsidRPr="001F2B38" w:rsidR="001879B6" w:rsidTr="000F3FCA" w14:paraId="7F587AE3"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CCCCCC"/>
            <w:vAlign w:val="bottom"/>
            <w:hideMark/>
          </w:tcPr>
          <w:p w:rsidRPr="001F2B38" w:rsidR="001879B6" w:rsidP="000F3FCA" w:rsidRDefault="001879B6" w14:paraId="030F20F9"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Princess Joy Ferrer </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0A6FDD" w14:paraId="7670A9D9"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32">
              <w:r w:rsidRPr="001F2B38" w:rsidR="001879B6">
                <w:rPr>
                  <w:rFonts w:ascii="Calibri" w:hAnsi="Calibri" w:eastAsia="Times New Roman" w:cs="Calibri"/>
                  <w:color w:val="0563C1"/>
                  <w:u w:val="single"/>
                  <w:lang w:eastAsia="en-PH"/>
                </w:rPr>
                <w:t>phferrer@student.apc.edu.ph</w:t>
              </w:r>
            </w:hyperlink>
            <w:r w:rsidRPr="001F2B38" w:rsidR="001879B6">
              <w:rPr>
                <w:rFonts w:ascii="Calibri" w:hAnsi="Calibri" w:eastAsia="Times New Roman" w:cs="Calibri"/>
                <w:color w:val="000000"/>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1879B6" w14:paraId="5B30EF48"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Presenter  </w:t>
            </w:r>
          </w:p>
        </w:tc>
      </w:tr>
      <w:tr w:rsidRPr="001F2B38" w:rsidR="001879B6" w:rsidTr="000F3FCA" w14:paraId="2C06AC51"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auto"/>
            <w:vAlign w:val="bottom"/>
            <w:hideMark/>
          </w:tcPr>
          <w:p w:rsidRPr="001F2B38" w:rsidR="001879B6" w:rsidP="000F3FCA" w:rsidRDefault="001879B6" w14:paraId="006F5F96"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Jakerson Bermudo</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0A6FDD" w14:paraId="4BB2C08D"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33">
              <w:r w:rsidRPr="001F2B38" w:rsidR="001879B6">
                <w:rPr>
                  <w:rFonts w:ascii="Calibri" w:hAnsi="Calibri" w:eastAsia="Times New Roman" w:cs="Calibri"/>
                  <w:color w:val="0563C1"/>
                  <w:u w:val="single"/>
                  <w:lang w:eastAsia="en-PH"/>
                </w:rPr>
                <w:t>jbbermudo@student.apc.edu.ph</w:t>
              </w:r>
            </w:hyperlink>
            <w:r w:rsidRPr="001F2B38" w:rsidR="001879B6">
              <w:rPr>
                <w:rFonts w:ascii="Calibri" w:hAnsi="Calibri" w:eastAsia="Times New Roman" w:cs="Calibri"/>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1879B6" w14:paraId="2391D0DE"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Organizer </w:t>
            </w:r>
          </w:p>
        </w:tc>
      </w:tr>
      <w:tr w:rsidRPr="001F2B38" w:rsidR="001879B6" w:rsidTr="000F3FCA" w14:paraId="47E4A81F"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auto"/>
            <w:vAlign w:val="bottom"/>
          </w:tcPr>
          <w:p w:rsidRPr="001F2B38" w:rsidR="001879B6" w:rsidP="000F3FCA" w:rsidRDefault="001879B6" w14:paraId="170D66D6" w14:textId="77777777">
            <w:pPr>
              <w:spacing w:after="0" w:line="240" w:lineRule="auto"/>
              <w:textAlignment w:val="baseline"/>
              <w:rPr>
                <w:rFonts w:ascii="Calibri" w:hAnsi="Calibri" w:eastAsia="Times New Roman" w:cs="Calibri"/>
                <w:b/>
                <w:bCs/>
                <w:color w:val="000000"/>
                <w:lang w:eastAsia="en-PH"/>
              </w:rPr>
            </w:pPr>
            <w:r>
              <w:rPr>
                <w:rFonts w:ascii="Calibri" w:hAnsi="Calibri" w:eastAsia="Times New Roman" w:cs="Calibri"/>
                <w:b/>
                <w:bCs/>
                <w:color w:val="000000"/>
                <w:lang w:eastAsia="en-PH"/>
              </w:rPr>
              <w:t>Rark Mowen Alcantara</w:t>
            </w:r>
          </w:p>
        </w:tc>
        <w:tc>
          <w:tcPr>
            <w:tcW w:w="3645" w:type="dxa"/>
            <w:tcBorders>
              <w:top w:val="single" w:color="666666" w:sz="6" w:space="0"/>
              <w:left w:val="single" w:color="666666" w:sz="6" w:space="0"/>
              <w:bottom w:val="single" w:color="666666" w:sz="6" w:space="0"/>
              <w:right w:val="single" w:color="666666" w:sz="6" w:space="0"/>
            </w:tcBorders>
            <w:shd w:val="clear" w:color="auto" w:fill="auto"/>
          </w:tcPr>
          <w:p w:rsidRPr="001F2B38" w:rsidR="001879B6" w:rsidP="000F3FCA" w:rsidRDefault="000A6FDD" w14:paraId="782ED730" w14:textId="77777777">
            <w:pPr>
              <w:spacing w:after="0" w:line="240" w:lineRule="auto"/>
              <w:textAlignment w:val="baseline"/>
              <w:rPr>
                <w:rFonts w:ascii="Times New Roman" w:hAnsi="Times New Roman" w:eastAsia="Times New Roman" w:cs="Times New Roman"/>
                <w:sz w:val="24"/>
                <w:szCs w:val="24"/>
                <w:lang w:eastAsia="en-PH"/>
              </w:rPr>
            </w:pPr>
            <w:hyperlink w:history="1" r:id="rId134">
              <w:r w:rsidRPr="00BF02E7" w:rsidR="001879B6">
                <w:rPr>
                  <w:rStyle w:val="Hyperlink"/>
                  <w:rFonts w:ascii="Calibri" w:hAnsi="Calibri" w:eastAsia="Times New Roman" w:cs="Calibri"/>
                  <w:lang w:eastAsia="en-PH"/>
                </w:rPr>
                <w:t>rlalcantara</w:t>
              </w:r>
              <w:r w:rsidRPr="001F2B38" w:rsidR="001879B6">
                <w:rPr>
                  <w:rStyle w:val="Hyperlink"/>
                  <w:rFonts w:ascii="Calibri" w:hAnsi="Calibri" w:eastAsia="Times New Roman" w:cs="Calibri"/>
                  <w:lang w:eastAsia="en-PH"/>
                </w:rPr>
                <w:t>@student.apc.edu.ph</w:t>
              </w:r>
            </w:hyperlink>
            <w:r w:rsidRPr="001F2B38" w:rsidR="001879B6">
              <w:rPr>
                <w:rFonts w:ascii="Calibri" w:hAnsi="Calibri" w:eastAsia="Times New Roman" w:cs="Calibri"/>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auto"/>
          </w:tcPr>
          <w:p w:rsidRPr="001F2B38" w:rsidR="001879B6" w:rsidP="000F3FCA" w:rsidRDefault="001879B6" w14:paraId="3802362A" w14:textId="77777777">
            <w:pPr>
              <w:spacing w:after="0" w:line="240" w:lineRule="auto"/>
              <w:textAlignment w:val="baseline"/>
              <w:rPr>
                <w:rFonts w:ascii="Calibri" w:hAnsi="Calibri" w:eastAsia="Times New Roman" w:cs="Calibri"/>
                <w:color w:val="000000"/>
                <w:lang w:eastAsia="en-PH"/>
              </w:rPr>
            </w:pPr>
            <w:r>
              <w:rPr>
                <w:rFonts w:ascii="Calibri" w:hAnsi="Calibri" w:eastAsia="Times New Roman" w:cs="Calibri"/>
                <w:color w:val="000000"/>
                <w:lang w:eastAsia="en-PH"/>
              </w:rPr>
              <w:t>Presenter</w:t>
            </w:r>
          </w:p>
        </w:tc>
      </w:tr>
    </w:tbl>
    <w:p w:rsidRPr="001F2B38" w:rsidR="001879B6" w:rsidP="001879B6" w:rsidRDefault="001879B6" w14:paraId="2A129650"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261D47DE"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AGENDA:</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4C5ACA18" w14:textId="77777777">
      <w:pPr>
        <w:numPr>
          <w:ilvl w:val="0"/>
          <w:numId w:val="56"/>
        </w:numPr>
        <w:spacing w:after="0" w:line="240" w:lineRule="auto"/>
        <w:ind w:left="1080" w:firstLine="0"/>
        <w:textAlignment w:val="baseline"/>
        <w:rPr>
          <w:rFonts w:ascii="Calibri" w:hAnsi="Calibri" w:eastAsia="Times New Roman" w:cs="Calibri"/>
          <w:lang w:eastAsia="en-PH"/>
        </w:rPr>
      </w:pPr>
      <w:r>
        <w:rPr>
          <w:rFonts w:ascii="Calibri" w:hAnsi="Calibri" w:eastAsia="Times New Roman" w:cs="Calibri"/>
          <w:lang w:eastAsia="en-PH"/>
        </w:rPr>
        <w:t>Project Updates and Progress</w:t>
      </w:r>
    </w:p>
    <w:p w:rsidRPr="001F2B38" w:rsidR="001879B6" w:rsidP="001879B6" w:rsidRDefault="001879B6" w14:paraId="5207C845" w14:textId="77777777">
      <w:pPr>
        <w:spacing w:after="0" w:line="240" w:lineRule="auto"/>
        <w:textAlignment w:val="baseline"/>
        <w:rPr>
          <w:rFonts w:ascii="Segoe UI" w:hAnsi="Segoe UI" w:eastAsia="Times New Roman" w:cs="Segoe UI"/>
          <w:sz w:val="18"/>
          <w:szCs w:val="18"/>
          <w:lang w:eastAsia="en-PH"/>
        </w:rPr>
      </w:pPr>
      <w:r w:rsidRPr="001F2B38">
        <w:rPr>
          <w:rFonts w:ascii="Calibri" w:hAnsi="Calibri" w:eastAsia="Times New Roman" w:cs="Calibri"/>
          <w:lang w:eastAsia="en-PH"/>
        </w:rPr>
        <w:t> </w:t>
      </w:r>
    </w:p>
    <w:p w:rsidRPr="001F2B38" w:rsidR="001879B6" w:rsidP="001879B6" w:rsidRDefault="001879B6" w14:paraId="0F9AD8D5" w14:textId="77777777">
      <w:pPr>
        <w:spacing w:after="0" w:line="240" w:lineRule="auto"/>
        <w:textAlignment w:val="baseline"/>
        <w:rPr>
          <w:rFonts w:ascii="Segoe UI" w:hAnsi="Segoe UI" w:eastAsia="Times New Roman" w:cs="Segoe UI"/>
          <w:sz w:val="18"/>
          <w:szCs w:val="18"/>
          <w:lang w:eastAsia="en-PH"/>
        </w:rPr>
      </w:pPr>
      <w:r w:rsidRPr="001F2B38">
        <w:rPr>
          <w:rFonts w:ascii="Segoe UI" w:hAnsi="Segoe UI" w:eastAsia="Times New Roman" w:cs="Segoe UI"/>
          <w:b/>
          <w:bCs/>
          <w:lang w:eastAsia="en-PH"/>
        </w:rPr>
        <w:t>DISCUSSIONS:</w:t>
      </w:r>
      <w:r w:rsidRPr="001F2B38">
        <w:rPr>
          <w:rFonts w:ascii="Segoe UI" w:hAnsi="Segoe UI" w:eastAsia="Times New Roman" w:cs="Segoe UI"/>
          <w:lang w:eastAsia="en-PH"/>
        </w:rPr>
        <w:t> </w:t>
      </w:r>
    </w:p>
    <w:p w:rsidR="001879B6" w:rsidP="001879B6" w:rsidRDefault="001879B6" w14:paraId="427D2E15" w14:textId="77777777"/>
    <w:p w:rsidRPr="00C836FB" w:rsidR="001879B6" w:rsidP="001879B6" w:rsidRDefault="001879B6" w14:paraId="575DB923" w14:textId="77777777">
      <w:pPr>
        <w:pStyle w:val="ListParagraph"/>
        <w:numPr>
          <w:ilvl w:val="0"/>
          <w:numId w:val="85"/>
        </w:numPr>
        <w:rPr>
          <w:lang w:eastAsia="en-PH"/>
        </w:rPr>
      </w:pPr>
      <w:r w:rsidRPr="00C836FB">
        <w:rPr>
          <w:lang w:eastAsia="en-PH"/>
        </w:rPr>
        <w:t>Privacy Policy and Terms &amp; Conditions:</w:t>
      </w:r>
      <w:r>
        <w:rPr>
          <w:lang w:eastAsia="en-PH"/>
        </w:rPr>
        <w:t xml:space="preserve"> </w:t>
      </w:r>
      <w:del w:author="Izza Jean Celeste" w:date="2023-11-03T20:40:00Z" w:id="359">
        <w:r w:rsidRPr="00C836FB" w:rsidDel="00BD1D42">
          <w:rPr>
            <w:lang w:eastAsia="en-PH"/>
          </w:rPr>
          <w:delText>provided assistance</w:delText>
        </w:r>
      </w:del>
      <w:ins w:author="Izza Jean Celeste" w:date="2023-11-03T20:40:00Z" w:id="360">
        <w:r w:rsidRPr="00C836FB">
          <w:rPr>
            <w:lang w:eastAsia="en-PH"/>
          </w:rPr>
          <w:t>aided</w:t>
        </w:r>
      </w:ins>
      <w:r w:rsidRPr="00C836FB">
        <w:rPr>
          <w:lang w:eastAsia="en-PH"/>
        </w:rPr>
        <w:t xml:space="preserve"> in editing and arranging the privacy policy and terms and conditions.</w:t>
      </w:r>
    </w:p>
    <w:p w:rsidRPr="00C836FB" w:rsidR="001879B6" w:rsidP="001879B6" w:rsidRDefault="001879B6" w14:paraId="419467EE" w14:textId="77777777">
      <w:pPr>
        <w:pStyle w:val="ListParagraph"/>
        <w:numPr>
          <w:ilvl w:val="0"/>
          <w:numId w:val="85"/>
        </w:numPr>
        <w:rPr>
          <w:lang w:eastAsia="en-PH"/>
        </w:rPr>
      </w:pPr>
      <w:r w:rsidRPr="00C836FB">
        <w:rPr>
          <w:lang w:eastAsia="en-PH"/>
        </w:rPr>
        <w:t>The privacy policy and terms and conditions in both English and Tagalog were finalized.</w:t>
      </w:r>
    </w:p>
    <w:p w:rsidR="001879B6" w:rsidP="001879B6" w:rsidRDefault="001879B6" w14:paraId="7563E4BB" w14:textId="77777777">
      <w:pPr>
        <w:pStyle w:val="ListParagraph"/>
        <w:numPr>
          <w:ilvl w:val="0"/>
          <w:numId w:val="85"/>
        </w:numPr>
        <w:rPr>
          <w:lang w:eastAsia="en-PH"/>
        </w:rPr>
      </w:pPr>
      <w:r w:rsidRPr="00C836FB">
        <w:rPr>
          <w:lang w:eastAsia="en-PH"/>
        </w:rPr>
        <w:t>Payment Module:</w:t>
      </w:r>
      <w:r>
        <w:rPr>
          <w:lang w:eastAsia="en-PH"/>
        </w:rPr>
        <w:t xml:space="preserve"> </w:t>
      </w:r>
      <w:r w:rsidRPr="00C836FB">
        <w:rPr>
          <w:lang w:eastAsia="en-PH"/>
        </w:rPr>
        <w:t>worked on adding the payment module (resident) into the hosted system.</w:t>
      </w:r>
    </w:p>
    <w:p w:rsidRPr="00C836FB" w:rsidR="001879B6" w:rsidP="001879B6" w:rsidRDefault="001879B6" w14:paraId="144AE0E2" w14:textId="77777777">
      <w:pPr>
        <w:pStyle w:val="ListParagraph"/>
        <w:numPr>
          <w:ilvl w:val="0"/>
          <w:numId w:val="85"/>
        </w:numPr>
        <w:rPr>
          <w:lang w:eastAsia="en-PH"/>
        </w:rPr>
      </w:pPr>
      <w:r w:rsidRPr="00C836FB">
        <w:rPr>
          <w:lang w:eastAsia="en-PH"/>
        </w:rPr>
        <w:t>A payment details page for online and onsite payments was created.</w:t>
      </w:r>
    </w:p>
    <w:p w:rsidRPr="00C836FB" w:rsidR="001879B6" w:rsidP="001879B6" w:rsidRDefault="001879B6" w14:paraId="17A1F6D3" w14:textId="77777777">
      <w:pPr>
        <w:pStyle w:val="ListParagraph"/>
        <w:numPr>
          <w:ilvl w:val="0"/>
          <w:numId w:val="85"/>
        </w:numPr>
        <w:rPr>
          <w:lang w:eastAsia="en-PH"/>
        </w:rPr>
      </w:pPr>
      <w:r w:rsidRPr="00C836FB">
        <w:rPr>
          <w:lang w:eastAsia="en-PH"/>
        </w:rPr>
        <w:t>Assistance was provided in adding the payment module (resident).</w:t>
      </w:r>
    </w:p>
    <w:p w:rsidRPr="00C836FB" w:rsidR="001879B6" w:rsidP="001879B6" w:rsidRDefault="001879B6" w14:paraId="3B86C363" w14:textId="77777777">
      <w:pPr>
        <w:pStyle w:val="ListParagraph"/>
        <w:numPr>
          <w:ilvl w:val="0"/>
          <w:numId w:val="85"/>
        </w:numPr>
        <w:rPr>
          <w:lang w:eastAsia="en-PH"/>
        </w:rPr>
      </w:pPr>
      <w:r w:rsidRPr="00C836FB">
        <w:rPr>
          <w:lang w:eastAsia="en-PH"/>
        </w:rPr>
        <w:t>Online Payment Process:</w:t>
      </w:r>
      <w:r>
        <w:rPr>
          <w:lang w:eastAsia="en-PH"/>
        </w:rPr>
        <w:t xml:space="preserve"> </w:t>
      </w:r>
      <w:r w:rsidRPr="00C836FB">
        <w:rPr>
          <w:lang w:eastAsia="en-PH"/>
        </w:rPr>
        <w:t>A process for the online payment module for the Barangay Treasurer was created.</w:t>
      </w:r>
    </w:p>
    <w:p w:rsidRPr="00C836FB" w:rsidR="001879B6" w:rsidP="001879B6" w:rsidRDefault="001879B6" w14:paraId="3C02726D" w14:textId="77777777">
      <w:pPr>
        <w:pStyle w:val="ListParagraph"/>
        <w:numPr>
          <w:ilvl w:val="0"/>
          <w:numId w:val="85"/>
        </w:numPr>
        <w:rPr>
          <w:lang w:eastAsia="en-PH"/>
        </w:rPr>
      </w:pPr>
      <w:r w:rsidRPr="00C836FB">
        <w:rPr>
          <w:lang w:eastAsia="en-PH"/>
        </w:rPr>
        <w:t>Terms and Policy Page:</w:t>
      </w:r>
      <w:r>
        <w:rPr>
          <w:lang w:eastAsia="en-PH"/>
        </w:rPr>
        <w:t xml:space="preserve"> </w:t>
      </w:r>
      <w:r w:rsidRPr="00C836FB">
        <w:rPr>
          <w:lang w:eastAsia="en-PH"/>
        </w:rPr>
        <w:t>A page for terms and policy was created.</w:t>
      </w:r>
    </w:p>
    <w:p w:rsidR="001879B6" w:rsidP="001879B6" w:rsidRDefault="001879B6" w14:paraId="44EC81AF" w14:textId="77777777">
      <w:pPr>
        <w:pBdr>
          <w:bottom w:val="single" w:color="auto" w:sz="6" w:space="1"/>
        </w:pBdr>
        <w:ind w:left="360"/>
        <w:rPr>
          <w:lang w:eastAsia="en-PH"/>
        </w:rPr>
      </w:pPr>
      <w:r w:rsidRPr="00C836FB">
        <w:rPr>
          <w:lang w:eastAsia="en-PH"/>
        </w:rPr>
        <w:t>The meeting concluded with a discussion o</w:t>
      </w:r>
      <w:ins w:author="Izza Jean Celeste" w:date="2023-11-03T20:41:00Z" w:id="361">
        <w:r>
          <w:rPr>
            <w:lang w:eastAsia="en-PH"/>
          </w:rPr>
          <w:t xml:space="preserve">f </w:t>
        </w:r>
      </w:ins>
      <w:del w:author="Izza Jean Celeste" w:date="2023-11-03T20:41:00Z" w:id="362">
        <w:r w:rsidRPr="00C836FB" w:rsidDel="00BD1D42">
          <w:rPr>
            <w:lang w:eastAsia="en-PH"/>
          </w:rPr>
          <w:delText>n</w:delText>
        </w:r>
      </w:del>
      <w:r w:rsidRPr="00C836FB">
        <w:rPr>
          <w:lang w:eastAsia="en-PH"/>
        </w:rPr>
        <w:t xml:space="preserve"> the progress made and a plan for future tasks and milestones.</w:t>
      </w:r>
    </w:p>
    <w:p w:rsidR="001879B6" w:rsidP="001879B6" w:rsidRDefault="001879B6" w14:paraId="4037F85B" w14:textId="77777777">
      <w:pPr>
        <w:pBdr>
          <w:bottom w:val="single" w:color="auto" w:sz="6" w:space="1"/>
        </w:pBdr>
        <w:ind w:left="360"/>
        <w:rPr>
          <w:lang w:eastAsia="en-PH"/>
        </w:rPr>
      </w:pPr>
    </w:p>
    <w:p w:rsidR="001879B6" w:rsidP="001879B6" w:rsidRDefault="001879B6" w14:paraId="3E3F9679" w14:textId="77777777"/>
    <w:p w:rsidRPr="001F2B38" w:rsidR="001879B6" w:rsidP="001879B6" w:rsidRDefault="001879B6" w14:paraId="287C6A83"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DATE: </w:t>
      </w:r>
      <w:r>
        <w:rPr>
          <w:rFonts w:ascii="Times New Roman" w:hAnsi="Times New Roman" w:eastAsia="Times New Roman" w:cs="Times New Roman"/>
          <w:color w:val="000000"/>
          <w:sz w:val="24"/>
          <w:szCs w:val="24"/>
          <w:lang w:val="en-GB" w:eastAsia="en-PH"/>
        </w:rPr>
        <w:t>October</w:t>
      </w:r>
      <w:r w:rsidRPr="001F2B38">
        <w:rPr>
          <w:rFonts w:ascii="Times New Roman" w:hAnsi="Times New Roman" w:eastAsia="Times New Roman" w:cs="Times New Roman"/>
          <w:color w:val="000000"/>
          <w:sz w:val="24"/>
          <w:szCs w:val="24"/>
          <w:lang w:val="en-GB" w:eastAsia="en-PH"/>
        </w:rPr>
        <w:t xml:space="preserve"> </w:t>
      </w:r>
      <w:r>
        <w:rPr>
          <w:rFonts w:ascii="Times New Roman" w:hAnsi="Times New Roman" w:eastAsia="Times New Roman" w:cs="Times New Roman"/>
          <w:color w:val="000000"/>
          <w:sz w:val="24"/>
          <w:szCs w:val="24"/>
          <w:lang w:val="en-GB" w:eastAsia="en-PH"/>
        </w:rPr>
        <w:t>19</w:t>
      </w:r>
      <w:r w:rsidRPr="001F2B38">
        <w:rPr>
          <w:rFonts w:ascii="Times New Roman" w:hAnsi="Times New Roman" w:eastAsia="Times New Roman" w:cs="Times New Roman"/>
          <w:color w:val="000000"/>
          <w:sz w:val="24"/>
          <w:szCs w:val="24"/>
          <w:lang w:val="en-GB" w:eastAsia="en-PH"/>
        </w:rPr>
        <w:t>, 2023</w:t>
      </w:r>
      <w:r w:rsidRPr="001F2B38">
        <w:rPr>
          <w:rFonts w:ascii="Times New Roman" w:hAnsi="Times New Roman" w:eastAsia="Times New Roman" w:cs="Times New Roman"/>
          <w:b/>
          <w:bCs/>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480EF32A"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TIME START: </w:t>
      </w:r>
      <w:r>
        <w:rPr>
          <w:rFonts w:ascii="Times New Roman" w:hAnsi="Times New Roman" w:eastAsia="Times New Roman" w:cs="Times New Roman"/>
          <w:color w:val="000000"/>
          <w:sz w:val="24"/>
          <w:szCs w:val="24"/>
          <w:lang w:val="en-GB" w:eastAsia="en-PH"/>
        </w:rPr>
        <w:t>6</w:t>
      </w:r>
      <w:r w:rsidRPr="001F2B38">
        <w:rPr>
          <w:rFonts w:ascii="Times New Roman" w:hAnsi="Times New Roman" w:eastAsia="Times New Roman" w:cs="Times New Roman"/>
          <w:color w:val="000000"/>
          <w:sz w:val="24"/>
          <w:szCs w:val="24"/>
          <w:lang w:val="en-GB" w:eastAsia="en-PH"/>
        </w:rPr>
        <w:t>:</w:t>
      </w:r>
      <w:r>
        <w:rPr>
          <w:rFonts w:ascii="Times New Roman" w:hAnsi="Times New Roman" w:eastAsia="Times New Roman" w:cs="Times New Roman"/>
          <w:color w:val="000000"/>
          <w:sz w:val="24"/>
          <w:szCs w:val="24"/>
          <w:lang w:val="en-GB" w:eastAsia="en-PH"/>
        </w:rPr>
        <w:t>00</w:t>
      </w:r>
      <w:r w:rsidRPr="001F2B38">
        <w:rPr>
          <w:rFonts w:ascii="Times New Roman" w:hAnsi="Times New Roman" w:eastAsia="Times New Roman" w:cs="Times New Roman"/>
          <w:color w:val="000000"/>
          <w:sz w:val="24"/>
          <w:szCs w:val="24"/>
          <w:lang w:val="en-GB" w:eastAsia="en-PH"/>
        </w:rPr>
        <w:t xml:space="preserve"> pm</w:t>
      </w:r>
      <w:r w:rsidRPr="001F2B38">
        <w:rPr>
          <w:rFonts w:ascii="Times New Roman" w:hAnsi="Times New Roman" w:eastAsia="Times New Roman" w:cs="Times New Roman"/>
          <w:b/>
          <w:bCs/>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0093685B"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TIME END:  </w:t>
      </w:r>
      <w:r w:rsidRPr="001F2B38">
        <w:rPr>
          <w:rFonts w:ascii="Times New Roman" w:hAnsi="Times New Roman" w:eastAsia="Times New Roman" w:cs="Times New Roman"/>
          <w:color w:val="000000"/>
          <w:sz w:val="24"/>
          <w:szCs w:val="24"/>
          <w:lang w:val="en-GB" w:eastAsia="en-PH"/>
        </w:rPr>
        <w:t>7:</w:t>
      </w:r>
      <w:r>
        <w:rPr>
          <w:rFonts w:ascii="Times New Roman" w:hAnsi="Times New Roman" w:eastAsia="Times New Roman" w:cs="Times New Roman"/>
          <w:color w:val="000000"/>
          <w:sz w:val="24"/>
          <w:szCs w:val="24"/>
          <w:lang w:val="en-GB" w:eastAsia="en-PH"/>
        </w:rPr>
        <w:t>10</w:t>
      </w:r>
      <w:r w:rsidRPr="001F2B38">
        <w:rPr>
          <w:rFonts w:ascii="Times New Roman" w:hAnsi="Times New Roman" w:eastAsia="Times New Roman" w:cs="Times New Roman"/>
          <w:color w:val="000000"/>
          <w:sz w:val="24"/>
          <w:szCs w:val="24"/>
          <w:lang w:val="en-GB" w:eastAsia="en-PH"/>
        </w:rPr>
        <w:t xml:space="preserve"> pm</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32171339"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xml:space="preserve">MODERATOR: </w:t>
      </w:r>
      <w:r w:rsidRPr="001F2B38">
        <w:rPr>
          <w:rFonts w:ascii="Times New Roman" w:hAnsi="Times New Roman" w:eastAsia="Times New Roman" w:cs="Times New Roman"/>
          <w:color w:val="000000"/>
          <w:sz w:val="24"/>
          <w:szCs w:val="24"/>
          <w:lang w:val="en-GB" w:eastAsia="en-PH"/>
        </w:rPr>
        <w:t>Jakerson Bermudo</w:t>
      </w:r>
      <w:r w:rsidRPr="001F2B38">
        <w:rPr>
          <w:rFonts w:ascii="Segoe UI" w:hAnsi="Segoe UI" w:eastAsia="Times New Roman" w:cs="Segoe UI"/>
          <w:color w:val="000000"/>
          <w:sz w:val="21"/>
          <w:szCs w:val="21"/>
          <w:lang w:val="en-GB" w:eastAsia="en-PH"/>
        </w:rPr>
        <w:t> </w:t>
      </w:r>
      <w:r w:rsidRPr="001F2B38">
        <w:rPr>
          <w:rFonts w:ascii="Segoe UI" w:hAnsi="Segoe UI" w:eastAsia="Times New Roman" w:cs="Segoe UI"/>
          <w:color w:val="000000"/>
          <w:sz w:val="21"/>
          <w:szCs w:val="21"/>
          <w:lang w:eastAsia="en-PH"/>
        </w:rPr>
        <w:t> </w:t>
      </w:r>
    </w:p>
    <w:p w:rsidRPr="001F2B38" w:rsidR="001879B6" w:rsidP="001879B6" w:rsidRDefault="001879B6" w14:paraId="3A4932F9" w14:textId="77777777">
      <w:pPr>
        <w:spacing w:after="0" w:line="240" w:lineRule="auto"/>
        <w:textAlignment w:val="baseline"/>
        <w:rPr>
          <w:rFonts w:ascii="Segoe UI" w:hAnsi="Segoe UI" w:eastAsia="Times New Roman" w:cs="Segoe UI"/>
          <w:sz w:val="18"/>
          <w:szCs w:val="18"/>
          <w:lang w:eastAsia="en-PH"/>
        </w:rPr>
      </w:pPr>
      <w:r w:rsidRPr="001F2B38">
        <w:rPr>
          <w:rFonts w:ascii="Segoe UI" w:hAnsi="Segoe UI" w:eastAsia="Times New Roman" w:cs="Segoe UI"/>
          <w:color w:val="000000"/>
          <w:sz w:val="21"/>
          <w:szCs w:val="21"/>
          <w:lang w:val="en-GB" w:eastAsia="en-PH"/>
        </w:rPr>
        <w:t> </w:t>
      </w:r>
      <w:r w:rsidRPr="001F2B38">
        <w:rPr>
          <w:rFonts w:ascii="Segoe UI" w:hAnsi="Segoe UI" w:eastAsia="Times New Roman" w:cs="Segoe UI"/>
          <w:color w:val="000000"/>
          <w:sz w:val="21"/>
          <w:szCs w:val="21"/>
          <w:lang w:eastAsia="en-PH"/>
        </w:rPr>
        <w:t> </w:t>
      </w:r>
    </w:p>
    <w:p w:rsidRPr="001F2B38" w:rsidR="001879B6" w:rsidP="001879B6" w:rsidRDefault="001879B6" w14:paraId="25354174"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MINUTES TAKER:</w:t>
      </w:r>
      <w:r w:rsidRPr="001F2B38">
        <w:rPr>
          <w:rFonts w:ascii="Times New Roman" w:hAnsi="Times New Roman" w:eastAsia="Times New Roman" w:cs="Times New Roman"/>
          <w:color w:val="000000"/>
          <w:sz w:val="24"/>
          <w:szCs w:val="24"/>
          <w:lang w:val="en-GB" w:eastAsia="en-PH"/>
        </w:rPr>
        <w:t xml:space="preserve"> </w:t>
      </w:r>
      <w:r>
        <w:rPr>
          <w:rFonts w:ascii="Times New Roman" w:hAnsi="Times New Roman" w:eastAsia="Times New Roman" w:cs="Times New Roman"/>
          <w:color w:val="000000"/>
          <w:sz w:val="24"/>
          <w:szCs w:val="24"/>
          <w:lang w:val="en-GB" w:eastAsia="en-PH"/>
        </w:rPr>
        <w:t>Princess Joy Ferrer</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071CC9C6"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7675611B"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ATTENDANCE: </w:t>
      </w:r>
      <w:r w:rsidRPr="001F2B38">
        <w:rPr>
          <w:rFonts w:ascii="Times New Roman" w:hAnsi="Times New Roman" w:eastAsia="Times New Roman" w:cs="Times New Roman"/>
          <w:color w:val="000000"/>
          <w:sz w:val="24"/>
          <w:szCs w:val="24"/>
          <w:lang w:eastAsia="en-PH"/>
        </w:rPr>
        <w:t> </w:t>
      </w:r>
    </w:p>
    <w:tbl>
      <w:tblPr>
        <w:tblW w:w="900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120"/>
        <w:gridCol w:w="3645"/>
        <w:gridCol w:w="2235"/>
      </w:tblGrid>
      <w:tr w:rsidRPr="001F2B38" w:rsidR="001879B6" w:rsidTr="000F3FCA" w14:paraId="4B78EF27" w14:textId="77777777">
        <w:trPr>
          <w:trHeight w:val="345"/>
        </w:trPr>
        <w:tc>
          <w:tcPr>
            <w:tcW w:w="3120" w:type="dxa"/>
            <w:tcBorders>
              <w:top w:val="nil"/>
              <w:left w:val="nil"/>
              <w:bottom w:val="nil"/>
              <w:right w:val="nil"/>
            </w:tcBorders>
            <w:shd w:val="clear" w:color="auto" w:fill="000000"/>
            <w:hideMark/>
          </w:tcPr>
          <w:p w:rsidRPr="001F2B38" w:rsidR="001879B6" w:rsidP="000F3FCA" w:rsidRDefault="001879B6" w14:paraId="101B4126" w14:textId="77777777">
            <w:pPr>
              <w:spacing w:after="0" w:line="240" w:lineRule="auto"/>
              <w:textAlignment w:val="baseline"/>
              <w:rPr>
                <w:rFonts w:ascii="Times New Roman" w:hAnsi="Times New Roman" w:eastAsia="Times New Roman" w:cs="Times New Roman"/>
                <w:sz w:val="24"/>
                <w:szCs w:val="24"/>
                <w:lang w:eastAsia="en-PH"/>
              </w:rPr>
            </w:pPr>
            <w:r>
              <w:rPr>
                <w:rFonts w:ascii="Calibri" w:hAnsi="Calibri" w:eastAsia="Times New Roman" w:cs="Calibri"/>
                <w:b/>
                <w:bCs/>
                <w:color w:val="FFFFFF"/>
                <w:lang w:eastAsia="en-PH"/>
              </w:rPr>
              <w:t>Name</w:t>
            </w:r>
          </w:p>
        </w:tc>
        <w:tc>
          <w:tcPr>
            <w:tcW w:w="3645" w:type="dxa"/>
            <w:tcBorders>
              <w:top w:val="nil"/>
              <w:left w:val="nil"/>
              <w:bottom w:val="nil"/>
              <w:right w:val="nil"/>
            </w:tcBorders>
            <w:shd w:val="clear" w:color="auto" w:fill="000000"/>
            <w:hideMark/>
          </w:tcPr>
          <w:p w:rsidRPr="001F2B38" w:rsidR="001879B6" w:rsidP="000F3FCA" w:rsidRDefault="001879B6" w14:paraId="009EF77F"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FFFFFF"/>
                <w:lang w:eastAsia="en-PH"/>
              </w:rPr>
              <w:t>Email </w:t>
            </w:r>
            <w:r w:rsidRPr="001F2B38">
              <w:rPr>
                <w:rFonts w:ascii="Calibri" w:hAnsi="Calibri" w:eastAsia="Times New Roman" w:cs="Calibri"/>
                <w:color w:val="FFFFFF"/>
                <w:lang w:eastAsia="en-PH"/>
              </w:rPr>
              <w:t> </w:t>
            </w:r>
          </w:p>
        </w:tc>
        <w:tc>
          <w:tcPr>
            <w:tcW w:w="2235" w:type="dxa"/>
            <w:tcBorders>
              <w:top w:val="nil"/>
              <w:left w:val="nil"/>
              <w:bottom w:val="nil"/>
              <w:right w:val="nil"/>
            </w:tcBorders>
            <w:shd w:val="clear" w:color="auto" w:fill="000000"/>
            <w:hideMark/>
          </w:tcPr>
          <w:p w:rsidRPr="001F2B38" w:rsidR="001879B6" w:rsidP="000F3FCA" w:rsidRDefault="001879B6" w14:paraId="6D896873"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FFFFFF"/>
                <w:lang w:eastAsia="en-PH"/>
              </w:rPr>
              <w:t>Role </w:t>
            </w:r>
            <w:r w:rsidRPr="001F2B38">
              <w:rPr>
                <w:rFonts w:ascii="Calibri" w:hAnsi="Calibri" w:eastAsia="Times New Roman" w:cs="Calibri"/>
                <w:color w:val="FFFFFF"/>
                <w:lang w:eastAsia="en-PH"/>
              </w:rPr>
              <w:t> </w:t>
            </w:r>
          </w:p>
        </w:tc>
      </w:tr>
      <w:tr w:rsidRPr="001F2B38" w:rsidR="001879B6" w:rsidTr="000F3FCA" w14:paraId="402AFA35" w14:textId="77777777">
        <w:trPr>
          <w:trHeight w:val="315"/>
        </w:trPr>
        <w:tc>
          <w:tcPr>
            <w:tcW w:w="3120" w:type="dxa"/>
            <w:tcBorders>
              <w:top w:val="nil"/>
              <w:left w:val="single" w:color="666666" w:sz="6" w:space="0"/>
              <w:bottom w:val="single" w:color="666666" w:sz="6" w:space="0"/>
              <w:right w:val="single" w:color="666666" w:sz="6" w:space="0"/>
            </w:tcBorders>
            <w:shd w:val="clear" w:color="auto" w:fill="CCCCCC"/>
            <w:hideMark/>
          </w:tcPr>
          <w:p w:rsidRPr="001F2B38" w:rsidR="001879B6" w:rsidP="000F3FCA" w:rsidRDefault="001879B6" w14:paraId="797B756B"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Mikedale Dellera </w:t>
            </w:r>
            <w:r w:rsidRPr="001F2B38">
              <w:rPr>
                <w:rFonts w:ascii="Calibri" w:hAnsi="Calibri" w:eastAsia="Times New Roman" w:cs="Calibri"/>
                <w:color w:val="000000"/>
                <w:lang w:eastAsia="en-PH"/>
              </w:rPr>
              <w:t> </w:t>
            </w:r>
          </w:p>
        </w:tc>
        <w:tc>
          <w:tcPr>
            <w:tcW w:w="3645" w:type="dxa"/>
            <w:tcBorders>
              <w:top w:val="nil"/>
              <w:left w:val="single" w:color="666666" w:sz="6" w:space="0"/>
              <w:bottom w:val="single" w:color="666666" w:sz="6" w:space="0"/>
              <w:right w:val="single" w:color="666666" w:sz="6" w:space="0"/>
            </w:tcBorders>
            <w:shd w:val="clear" w:color="auto" w:fill="CCCCCC"/>
            <w:hideMark/>
          </w:tcPr>
          <w:p w:rsidRPr="001F2B38" w:rsidR="001879B6" w:rsidP="000F3FCA" w:rsidRDefault="000A6FDD" w14:paraId="10548A4D"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35">
              <w:r w:rsidRPr="001F2B38" w:rsidR="001879B6">
                <w:rPr>
                  <w:rFonts w:ascii="Calibri" w:hAnsi="Calibri" w:eastAsia="Times New Roman" w:cs="Calibri"/>
                  <w:color w:val="0563C1"/>
                  <w:u w:val="single"/>
                  <w:lang w:eastAsia="en-PH"/>
                </w:rPr>
                <w:t>mbdellera@student.apc.edu.ph</w:t>
              </w:r>
            </w:hyperlink>
            <w:r w:rsidRPr="001F2B38" w:rsidR="001879B6">
              <w:rPr>
                <w:rFonts w:ascii="Calibri" w:hAnsi="Calibri" w:eastAsia="Times New Roman" w:cs="Calibri"/>
                <w:color w:val="000000"/>
                <w:lang w:eastAsia="en-PH"/>
              </w:rPr>
              <w:t>  </w:t>
            </w:r>
          </w:p>
        </w:tc>
        <w:tc>
          <w:tcPr>
            <w:tcW w:w="2235" w:type="dxa"/>
            <w:tcBorders>
              <w:top w:val="nil"/>
              <w:left w:val="single" w:color="666666" w:sz="6" w:space="0"/>
              <w:bottom w:val="single" w:color="666666" w:sz="6" w:space="0"/>
              <w:right w:val="single" w:color="666666" w:sz="6" w:space="0"/>
            </w:tcBorders>
            <w:shd w:val="clear" w:color="auto" w:fill="CCCCCC"/>
            <w:hideMark/>
          </w:tcPr>
          <w:p w:rsidRPr="001F2B38" w:rsidR="001879B6" w:rsidP="000F3FCA" w:rsidRDefault="001879B6" w14:paraId="164A6C57"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Presenter  </w:t>
            </w:r>
          </w:p>
        </w:tc>
      </w:tr>
      <w:tr w:rsidRPr="001F2B38" w:rsidR="001879B6" w:rsidTr="000F3FCA" w14:paraId="562DBA60" w14:textId="77777777">
        <w:trPr>
          <w:trHeight w:val="345"/>
        </w:trPr>
        <w:tc>
          <w:tcPr>
            <w:tcW w:w="3120" w:type="dxa"/>
            <w:tcBorders>
              <w:top w:val="single" w:color="666666" w:sz="6" w:space="0"/>
              <w:left w:val="single" w:color="666666" w:sz="6" w:space="0"/>
              <w:bottom w:val="single" w:color="666666" w:sz="6" w:space="0"/>
              <w:right w:val="single" w:color="666666" w:sz="6" w:space="0"/>
            </w:tcBorders>
            <w:shd w:val="clear" w:color="auto" w:fill="auto"/>
            <w:vAlign w:val="bottom"/>
            <w:hideMark/>
          </w:tcPr>
          <w:p w:rsidRPr="001F2B38" w:rsidR="001879B6" w:rsidP="000F3FCA" w:rsidRDefault="001879B6" w14:paraId="4BCD8A5C"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Wilkins Caducio </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0A6FDD" w14:paraId="2741D3B9"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36">
              <w:r w:rsidRPr="001F2B38" w:rsidR="001879B6">
                <w:rPr>
                  <w:rFonts w:ascii="Calibri" w:hAnsi="Calibri" w:eastAsia="Times New Roman" w:cs="Calibri"/>
                  <w:color w:val="0563C1"/>
                  <w:u w:val="single"/>
                  <w:lang w:eastAsia="en-PH"/>
                </w:rPr>
                <w:t>wvcaducio@student.apc.edu.ph</w:t>
              </w:r>
            </w:hyperlink>
            <w:r w:rsidRPr="001F2B38" w:rsidR="001879B6">
              <w:rPr>
                <w:rFonts w:ascii="Calibri" w:hAnsi="Calibri" w:eastAsia="Times New Roman" w:cs="Calibri"/>
                <w:color w:val="000000"/>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1879B6" w14:paraId="2364340E"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Presenter  </w:t>
            </w:r>
          </w:p>
        </w:tc>
      </w:tr>
      <w:tr w:rsidRPr="001F2B38" w:rsidR="001879B6" w:rsidTr="000F3FCA" w14:paraId="1BF9999A"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CCCCCC"/>
            <w:vAlign w:val="bottom"/>
            <w:hideMark/>
          </w:tcPr>
          <w:p w:rsidRPr="001F2B38" w:rsidR="001879B6" w:rsidP="000F3FCA" w:rsidRDefault="001879B6" w14:paraId="3353E50B"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Carl James Garcia </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0A6FDD" w14:paraId="3486AD9D"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37">
              <w:r w:rsidRPr="001F2B38" w:rsidR="001879B6">
                <w:rPr>
                  <w:rFonts w:ascii="Calibri" w:hAnsi="Calibri" w:eastAsia="Times New Roman" w:cs="Calibri"/>
                  <w:color w:val="0563C1"/>
                  <w:u w:val="single"/>
                  <w:lang w:eastAsia="en-PH"/>
                </w:rPr>
                <w:t>cagarcia@student.apc.edu.ph</w:t>
              </w:r>
            </w:hyperlink>
            <w:r w:rsidRPr="001F2B38" w:rsidR="001879B6">
              <w:rPr>
                <w:rFonts w:ascii="Calibri" w:hAnsi="Calibri" w:eastAsia="Times New Roman" w:cs="Calibri"/>
                <w:color w:val="000000"/>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1879B6" w14:paraId="2DBF38FA"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Presenter  </w:t>
            </w:r>
          </w:p>
        </w:tc>
      </w:tr>
      <w:tr w:rsidRPr="001F2B38" w:rsidR="001879B6" w:rsidTr="000F3FCA" w14:paraId="7759E680"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CCCCCC"/>
            <w:vAlign w:val="bottom"/>
            <w:hideMark/>
          </w:tcPr>
          <w:p w:rsidRPr="001F2B38" w:rsidR="001879B6" w:rsidP="000F3FCA" w:rsidRDefault="001879B6" w14:paraId="5186670F"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Princess Joy Ferrer </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0A6FDD" w14:paraId="2C2C9A8B"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38">
              <w:r w:rsidRPr="001F2B38" w:rsidR="001879B6">
                <w:rPr>
                  <w:rFonts w:ascii="Calibri" w:hAnsi="Calibri" w:eastAsia="Times New Roman" w:cs="Calibri"/>
                  <w:color w:val="0563C1"/>
                  <w:u w:val="single"/>
                  <w:lang w:eastAsia="en-PH"/>
                </w:rPr>
                <w:t>phferrer@student.apc.edu.ph</w:t>
              </w:r>
            </w:hyperlink>
            <w:r w:rsidRPr="001F2B38" w:rsidR="001879B6">
              <w:rPr>
                <w:rFonts w:ascii="Calibri" w:hAnsi="Calibri" w:eastAsia="Times New Roman" w:cs="Calibri"/>
                <w:color w:val="000000"/>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CCCCCC"/>
            <w:hideMark/>
          </w:tcPr>
          <w:p w:rsidRPr="001F2B38" w:rsidR="001879B6" w:rsidP="000F3FCA" w:rsidRDefault="001879B6" w14:paraId="46319625"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Presenter  </w:t>
            </w:r>
          </w:p>
        </w:tc>
      </w:tr>
      <w:tr w:rsidRPr="001F2B38" w:rsidR="001879B6" w:rsidTr="000F3FCA" w14:paraId="13736B3D"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auto"/>
            <w:vAlign w:val="bottom"/>
            <w:hideMark/>
          </w:tcPr>
          <w:p w:rsidRPr="001F2B38" w:rsidR="001879B6" w:rsidP="000F3FCA" w:rsidRDefault="001879B6" w14:paraId="4EECAD44"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b/>
                <w:bCs/>
                <w:color w:val="000000"/>
                <w:lang w:eastAsia="en-PH"/>
              </w:rPr>
              <w:t>Jakerson Bermudo</w:t>
            </w:r>
            <w:r w:rsidRPr="001F2B38">
              <w:rPr>
                <w:rFonts w:ascii="Calibri" w:hAnsi="Calibri" w:eastAsia="Times New Roman" w:cs="Calibri"/>
                <w:color w:val="000000"/>
                <w:lang w:eastAsia="en-PH"/>
              </w:rPr>
              <w:t> </w:t>
            </w:r>
          </w:p>
        </w:tc>
        <w:tc>
          <w:tcPr>
            <w:tcW w:w="364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0A6FDD" w14:paraId="68BFF1C7" w14:textId="77777777">
            <w:pPr>
              <w:spacing w:after="0" w:line="240" w:lineRule="auto"/>
              <w:textAlignment w:val="baseline"/>
              <w:rPr>
                <w:rFonts w:ascii="Times New Roman" w:hAnsi="Times New Roman" w:eastAsia="Times New Roman" w:cs="Times New Roman"/>
                <w:sz w:val="24"/>
                <w:szCs w:val="24"/>
                <w:lang w:eastAsia="en-PH"/>
              </w:rPr>
            </w:pPr>
            <w:hyperlink w:tgtFrame="_blank" w:history="1" r:id="rId139">
              <w:r w:rsidRPr="001F2B38" w:rsidR="001879B6">
                <w:rPr>
                  <w:rFonts w:ascii="Calibri" w:hAnsi="Calibri" w:eastAsia="Times New Roman" w:cs="Calibri"/>
                  <w:color w:val="0563C1"/>
                  <w:u w:val="single"/>
                  <w:lang w:eastAsia="en-PH"/>
                </w:rPr>
                <w:t>jbbermudo@student.apc.edu.ph</w:t>
              </w:r>
            </w:hyperlink>
            <w:r w:rsidRPr="001F2B38" w:rsidR="001879B6">
              <w:rPr>
                <w:rFonts w:ascii="Calibri" w:hAnsi="Calibri" w:eastAsia="Times New Roman" w:cs="Calibri"/>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auto"/>
            <w:hideMark/>
          </w:tcPr>
          <w:p w:rsidRPr="001F2B38" w:rsidR="001879B6" w:rsidP="000F3FCA" w:rsidRDefault="001879B6" w14:paraId="26AB4499" w14:textId="77777777">
            <w:pPr>
              <w:spacing w:after="0" w:line="240" w:lineRule="auto"/>
              <w:textAlignment w:val="baseline"/>
              <w:rPr>
                <w:rFonts w:ascii="Times New Roman" w:hAnsi="Times New Roman" w:eastAsia="Times New Roman" w:cs="Times New Roman"/>
                <w:sz w:val="24"/>
                <w:szCs w:val="24"/>
                <w:lang w:eastAsia="en-PH"/>
              </w:rPr>
            </w:pPr>
            <w:r w:rsidRPr="001F2B38">
              <w:rPr>
                <w:rFonts w:ascii="Calibri" w:hAnsi="Calibri" w:eastAsia="Times New Roman" w:cs="Calibri"/>
                <w:color w:val="000000"/>
                <w:lang w:eastAsia="en-PH"/>
              </w:rPr>
              <w:t>Organizer </w:t>
            </w:r>
          </w:p>
        </w:tc>
      </w:tr>
      <w:tr w:rsidRPr="001F2B38" w:rsidR="001879B6" w:rsidTr="000F3FCA" w14:paraId="240ECE2B" w14:textId="77777777">
        <w:trPr>
          <w:trHeight w:val="315"/>
        </w:trPr>
        <w:tc>
          <w:tcPr>
            <w:tcW w:w="3120" w:type="dxa"/>
            <w:tcBorders>
              <w:top w:val="single" w:color="666666" w:sz="6" w:space="0"/>
              <w:left w:val="single" w:color="666666" w:sz="6" w:space="0"/>
              <w:bottom w:val="single" w:color="666666" w:sz="6" w:space="0"/>
              <w:right w:val="single" w:color="666666" w:sz="6" w:space="0"/>
            </w:tcBorders>
            <w:shd w:val="clear" w:color="auto" w:fill="auto"/>
            <w:vAlign w:val="bottom"/>
          </w:tcPr>
          <w:p w:rsidRPr="001F2B38" w:rsidR="001879B6" w:rsidP="000F3FCA" w:rsidRDefault="001879B6" w14:paraId="4DE5CBD7" w14:textId="77777777">
            <w:pPr>
              <w:spacing w:after="0" w:line="240" w:lineRule="auto"/>
              <w:textAlignment w:val="baseline"/>
              <w:rPr>
                <w:rFonts w:ascii="Calibri" w:hAnsi="Calibri" w:eastAsia="Times New Roman" w:cs="Calibri"/>
                <w:b/>
                <w:bCs/>
                <w:color w:val="000000"/>
                <w:lang w:eastAsia="en-PH"/>
              </w:rPr>
            </w:pPr>
            <w:r>
              <w:rPr>
                <w:rFonts w:ascii="Calibri" w:hAnsi="Calibri" w:eastAsia="Times New Roman" w:cs="Calibri"/>
                <w:b/>
                <w:bCs/>
                <w:color w:val="000000"/>
                <w:lang w:eastAsia="en-PH"/>
              </w:rPr>
              <w:t>Rark Mowen Alcantara</w:t>
            </w:r>
          </w:p>
        </w:tc>
        <w:tc>
          <w:tcPr>
            <w:tcW w:w="3645" w:type="dxa"/>
            <w:tcBorders>
              <w:top w:val="single" w:color="666666" w:sz="6" w:space="0"/>
              <w:left w:val="single" w:color="666666" w:sz="6" w:space="0"/>
              <w:bottom w:val="single" w:color="666666" w:sz="6" w:space="0"/>
              <w:right w:val="single" w:color="666666" w:sz="6" w:space="0"/>
            </w:tcBorders>
            <w:shd w:val="clear" w:color="auto" w:fill="auto"/>
          </w:tcPr>
          <w:p w:rsidRPr="001F2B38" w:rsidR="001879B6" w:rsidP="000F3FCA" w:rsidRDefault="000A6FDD" w14:paraId="03C9D84B" w14:textId="77777777">
            <w:pPr>
              <w:spacing w:after="0" w:line="240" w:lineRule="auto"/>
              <w:textAlignment w:val="baseline"/>
              <w:rPr>
                <w:rFonts w:ascii="Times New Roman" w:hAnsi="Times New Roman" w:eastAsia="Times New Roman" w:cs="Times New Roman"/>
                <w:sz w:val="24"/>
                <w:szCs w:val="24"/>
                <w:lang w:eastAsia="en-PH"/>
              </w:rPr>
            </w:pPr>
            <w:hyperlink w:history="1" r:id="rId140">
              <w:r w:rsidRPr="00BF02E7" w:rsidR="001879B6">
                <w:rPr>
                  <w:rStyle w:val="Hyperlink"/>
                  <w:rFonts w:ascii="Calibri" w:hAnsi="Calibri" w:eastAsia="Times New Roman" w:cs="Calibri"/>
                  <w:lang w:eastAsia="en-PH"/>
                </w:rPr>
                <w:t>rlalcantara</w:t>
              </w:r>
              <w:r w:rsidRPr="001F2B38" w:rsidR="001879B6">
                <w:rPr>
                  <w:rStyle w:val="Hyperlink"/>
                  <w:rFonts w:ascii="Calibri" w:hAnsi="Calibri" w:eastAsia="Times New Roman" w:cs="Calibri"/>
                  <w:lang w:eastAsia="en-PH"/>
                </w:rPr>
                <w:t>@student.apc.edu.ph</w:t>
              </w:r>
            </w:hyperlink>
            <w:r w:rsidRPr="001F2B38" w:rsidR="001879B6">
              <w:rPr>
                <w:rFonts w:ascii="Calibri" w:hAnsi="Calibri" w:eastAsia="Times New Roman" w:cs="Calibri"/>
                <w:lang w:eastAsia="en-PH"/>
              </w:rPr>
              <w:t> </w:t>
            </w:r>
          </w:p>
        </w:tc>
        <w:tc>
          <w:tcPr>
            <w:tcW w:w="2235" w:type="dxa"/>
            <w:tcBorders>
              <w:top w:val="single" w:color="666666" w:sz="6" w:space="0"/>
              <w:left w:val="single" w:color="666666" w:sz="6" w:space="0"/>
              <w:bottom w:val="single" w:color="666666" w:sz="6" w:space="0"/>
              <w:right w:val="single" w:color="666666" w:sz="6" w:space="0"/>
            </w:tcBorders>
            <w:shd w:val="clear" w:color="auto" w:fill="auto"/>
          </w:tcPr>
          <w:p w:rsidRPr="001F2B38" w:rsidR="001879B6" w:rsidP="000F3FCA" w:rsidRDefault="001879B6" w14:paraId="717B58E9" w14:textId="77777777">
            <w:pPr>
              <w:spacing w:after="0" w:line="240" w:lineRule="auto"/>
              <w:textAlignment w:val="baseline"/>
              <w:rPr>
                <w:rFonts w:ascii="Calibri" w:hAnsi="Calibri" w:eastAsia="Times New Roman" w:cs="Calibri"/>
                <w:color w:val="000000"/>
                <w:lang w:eastAsia="en-PH"/>
              </w:rPr>
            </w:pPr>
            <w:r>
              <w:rPr>
                <w:rFonts w:ascii="Calibri" w:hAnsi="Calibri" w:eastAsia="Times New Roman" w:cs="Calibri"/>
                <w:color w:val="000000"/>
                <w:lang w:eastAsia="en-PH"/>
              </w:rPr>
              <w:t>Presenter</w:t>
            </w:r>
          </w:p>
        </w:tc>
      </w:tr>
    </w:tbl>
    <w:p w:rsidRPr="001F2B38" w:rsidR="001879B6" w:rsidP="001879B6" w:rsidRDefault="001879B6" w14:paraId="67081445"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color w:val="000000"/>
          <w:sz w:val="24"/>
          <w:szCs w:val="24"/>
          <w:lang w:val="en-GB" w:eastAsia="en-PH"/>
        </w:rPr>
        <w:t> </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3BFE944D" w14:textId="77777777">
      <w:pPr>
        <w:spacing w:after="0" w:line="240" w:lineRule="auto"/>
        <w:textAlignment w:val="baseline"/>
        <w:rPr>
          <w:rFonts w:ascii="Segoe UI" w:hAnsi="Segoe UI" w:eastAsia="Times New Roman" w:cs="Segoe UI"/>
          <w:sz w:val="18"/>
          <w:szCs w:val="18"/>
          <w:lang w:eastAsia="en-PH"/>
        </w:rPr>
      </w:pPr>
      <w:r w:rsidRPr="001F2B38">
        <w:rPr>
          <w:rFonts w:ascii="Times New Roman" w:hAnsi="Times New Roman" w:eastAsia="Times New Roman" w:cs="Times New Roman"/>
          <w:b/>
          <w:bCs/>
          <w:color w:val="000000"/>
          <w:sz w:val="24"/>
          <w:szCs w:val="24"/>
          <w:lang w:val="en-GB" w:eastAsia="en-PH"/>
        </w:rPr>
        <w:t>AGENDA:</w:t>
      </w:r>
      <w:r w:rsidRPr="001F2B38">
        <w:rPr>
          <w:rFonts w:ascii="Times New Roman" w:hAnsi="Times New Roman" w:eastAsia="Times New Roman" w:cs="Times New Roman"/>
          <w:color w:val="000000"/>
          <w:sz w:val="24"/>
          <w:szCs w:val="24"/>
          <w:lang w:eastAsia="en-PH"/>
        </w:rPr>
        <w:t> </w:t>
      </w:r>
    </w:p>
    <w:p w:rsidRPr="001F2B38" w:rsidR="001879B6" w:rsidP="001879B6" w:rsidRDefault="001879B6" w14:paraId="308C23C4" w14:textId="77777777">
      <w:pPr>
        <w:numPr>
          <w:ilvl w:val="0"/>
          <w:numId w:val="56"/>
        </w:numPr>
        <w:spacing w:after="0" w:line="240" w:lineRule="auto"/>
        <w:ind w:left="1080" w:firstLine="0"/>
        <w:textAlignment w:val="baseline"/>
        <w:rPr>
          <w:rFonts w:ascii="Calibri" w:hAnsi="Calibri" w:eastAsia="Times New Roman" w:cs="Calibri"/>
          <w:lang w:eastAsia="en-PH"/>
        </w:rPr>
      </w:pPr>
      <w:r>
        <w:rPr>
          <w:rFonts w:ascii="Calibri" w:hAnsi="Calibri" w:eastAsia="Times New Roman" w:cs="Calibri"/>
          <w:lang w:eastAsia="en-PH"/>
        </w:rPr>
        <w:t>Project Updates and Progress</w:t>
      </w:r>
    </w:p>
    <w:p w:rsidRPr="001F2B38" w:rsidR="001879B6" w:rsidP="001879B6" w:rsidRDefault="001879B6" w14:paraId="0B44EF39" w14:textId="77777777">
      <w:pPr>
        <w:spacing w:after="0" w:line="240" w:lineRule="auto"/>
        <w:textAlignment w:val="baseline"/>
        <w:rPr>
          <w:rFonts w:ascii="Segoe UI" w:hAnsi="Segoe UI" w:eastAsia="Times New Roman" w:cs="Segoe UI"/>
          <w:sz w:val="18"/>
          <w:szCs w:val="18"/>
          <w:lang w:eastAsia="en-PH"/>
        </w:rPr>
      </w:pPr>
      <w:r w:rsidRPr="001F2B38">
        <w:rPr>
          <w:rFonts w:ascii="Calibri" w:hAnsi="Calibri" w:eastAsia="Times New Roman" w:cs="Calibri"/>
          <w:lang w:eastAsia="en-PH"/>
        </w:rPr>
        <w:t> </w:t>
      </w:r>
    </w:p>
    <w:p w:rsidRPr="001F2B38" w:rsidR="001879B6" w:rsidP="001879B6" w:rsidRDefault="001879B6" w14:paraId="6E9A0917" w14:textId="77777777">
      <w:pPr>
        <w:spacing w:after="0" w:line="240" w:lineRule="auto"/>
        <w:textAlignment w:val="baseline"/>
        <w:rPr>
          <w:rFonts w:ascii="Segoe UI" w:hAnsi="Segoe UI" w:eastAsia="Times New Roman" w:cs="Segoe UI"/>
          <w:sz w:val="18"/>
          <w:szCs w:val="18"/>
          <w:lang w:eastAsia="en-PH"/>
        </w:rPr>
      </w:pPr>
      <w:r w:rsidRPr="001F2B38">
        <w:rPr>
          <w:rFonts w:ascii="Segoe UI" w:hAnsi="Segoe UI" w:eastAsia="Times New Roman" w:cs="Segoe UI"/>
          <w:b/>
          <w:bCs/>
          <w:lang w:eastAsia="en-PH"/>
        </w:rPr>
        <w:t>DISCUSSIONS:</w:t>
      </w:r>
      <w:r w:rsidRPr="001F2B38">
        <w:rPr>
          <w:rFonts w:ascii="Segoe UI" w:hAnsi="Segoe UI" w:eastAsia="Times New Roman" w:cs="Segoe UI"/>
          <w:lang w:eastAsia="en-PH"/>
        </w:rPr>
        <w:t> </w:t>
      </w:r>
    </w:p>
    <w:p w:rsidRPr="00C836FB" w:rsidR="001879B6" w:rsidP="001879B6" w:rsidRDefault="001879B6" w14:paraId="265B97B7" w14:textId="77777777"/>
    <w:p w:rsidRPr="00C836FB" w:rsidR="001879B6" w:rsidP="001879B6" w:rsidRDefault="001879B6" w14:paraId="22D811BD" w14:textId="77777777">
      <w:pPr>
        <w:pStyle w:val="ListParagraph"/>
        <w:numPr>
          <w:ilvl w:val="0"/>
          <w:numId w:val="86"/>
        </w:numPr>
        <w:rPr>
          <w:lang w:eastAsia="en-PH"/>
        </w:rPr>
      </w:pPr>
      <w:r w:rsidRPr="00C836FB">
        <w:rPr>
          <w:lang w:eastAsia="en-PH"/>
        </w:rPr>
        <w:t>Onsite and Online Payment:</w:t>
      </w:r>
      <w:r>
        <w:rPr>
          <w:lang w:eastAsia="en-PH"/>
        </w:rPr>
        <w:t xml:space="preserve"> </w:t>
      </w:r>
      <w:r w:rsidRPr="00C836FB">
        <w:rPr>
          <w:lang w:eastAsia="en-PH"/>
        </w:rPr>
        <w:t>created the design for onsite payment.</w:t>
      </w:r>
    </w:p>
    <w:p w:rsidRPr="00C836FB" w:rsidR="001879B6" w:rsidP="001879B6" w:rsidRDefault="001879B6" w14:paraId="562D335C" w14:textId="77777777">
      <w:pPr>
        <w:pStyle w:val="ListParagraph"/>
        <w:numPr>
          <w:ilvl w:val="0"/>
          <w:numId w:val="86"/>
        </w:numPr>
        <w:rPr>
          <w:lang w:eastAsia="en-PH"/>
        </w:rPr>
      </w:pPr>
      <w:r w:rsidRPr="00C836FB">
        <w:rPr>
          <w:lang w:eastAsia="en-PH"/>
        </w:rPr>
        <w:t>A module for the list of payments, which includes sending a copy of the receipt to the email, was developed.</w:t>
      </w:r>
    </w:p>
    <w:p w:rsidRPr="00C836FB" w:rsidR="001879B6" w:rsidP="001879B6" w:rsidRDefault="001879B6" w14:paraId="1F183700" w14:textId="77777777">
      <w:pPr>
        <w:pStyle w:val="ListParagraph"/>
        <w:numPr>
          <w:ilvl w:val="0"/>
          <w:numId w:val="86"/>
        </w:numPr>
        <w:rPr>
          <w:lang w:eastAsia="en-PH"/>
        </w:rPr>
      </w:pPr>
      <w:r w:rsidRPr="00C836FB">
        <w:rPr>
          <w:lang w:eastAsia="en-PH"/>
        </w:rPr>
        <w:t>The process for both onsite and online payment modules was completed.</w:t>
      </w:r>
    </w:p>
    <w:p w:rsidRPr="00C836FB" w:rsidR="001879B6" w:rsidP="001879B6" w:rsidRDefault="001879B6" w14:paraId="7F02C806" w14:textId="77777777">
      <w:pPr>
        <w:pStyle w:val="ListParagraph"/>
        <w:numPr>
          <w:ilvl w:val="0"/>
          <w:numId w:val="86"/>
        </w:numPr>
        <w:rPr>
          <w:lang w:eastAsia="en-PH"/>
        </w:rPr>
      </w:pPr>
      <w:r w:rsidRPr="00C836FB">
        <w:rPr>
          <w:lang w:eastAsia="en-PH"/>
        </w:rPr>
        <w:t>Front-End Design:</w:t>
      </w:r>
      <w:r>
        <w:rPr>
          <w:lang w:eastAsia="en-PH"/>
        </w:rPr>
        <w:t xml:space="preserve"> </w:t>
      </w:r>
      <w:r w:rsidRPr="00C836FB">
        <w:rPr>
          <w:lang w:eastAsia="en-PH"/>
        </w:rPr>
        <w:t>created the front-end design for the onsite payment dashboard and the online payment dashboard.</w:t>
      </w:r>
    </w:p>
    <w:p w:rsidRPr="00C836FB" w:rsidR="001879B6" w:rsidP="001879B6" w:rsidRDefault="001879B6" w14:paraId="28C083E5" w14:textId="77777777">
      <w:pPr>
        <w:pStyle w:val="ListParagraph"/>
        <w:numPr>
          <w:ilvl w:val="0"/>
          <w:numId w:val="86"/>
        </w:numPr>
        <w:rPr>
          <w:lang w:eastAsia="en-PH"/>
        </w:rPr>
      </w:pPr>
      <w:r w:rsidRPr="00C836FB">
        <w:rPr>
          <w:lang w:eastAsia="en-PH"/>
        </w:rPr>
        <w:t>Treasurer Dashboard:</w:t>
      </w:r>
      <w:r>
        <w:rPr>
          <w:lang w:eastAsia="en-PH"/>
        </w:rPr>
        <w:t xml:space="preserve"> </w:t>
      </w:r>
      <w:r w:rsidRPr="00C836FB">
        <w:rPr>
          <w:lang w:eastAsia="en-PH"/>
        </w:rPr>
        <w:t>successfully created the treasurer dashboard.</w:t>
      </w:r>
    </w:p>
    <w:p w:rsidRPr="00C836FB" w:rsidR="001879B6" w:rsidP="001879B6" w:rsidRDefault="001879B6" w14:paraId="7C90A973" w14:textId="77777777">
      <w:pPr>
        <w:pStyle w:val="ListParagraph"/>
        <w:numPr>
          <w:ilvl w:val="0"/>
          <w:numId w:val="86"/>
        </w:numPr>
        <w:rPr>
          <w:lang w:eastAsia="en-PH"/>
        </w:rPr>
      </w:pPr>
      <w:r w:rsidRPr="00C836FB">
        <w:rPr>
          <w:lang w:eastAsia="en-PH"/>
        </w:rPr>
        <w:t>List of Payments Module:</w:t>
      </w:r>
      <w:r>
        <w:rPr>
          <w:lang w:eastAsia="en-PH"/>
        </w:rPr>
        <w:t xml:space="preserve"> </w:t>
      </w:r>
      <w:r w:rsidRPr="00C836FB">
        <w:rPr>
          <w:lang w:eastAsia="en-PH"/>
        </w:rPr>
        <w:t>played a crucial role in developing and implementing the list of payments module, including sending receipts to emails.</w:t>
      </w:r>
    </w:p>
    <w:p w:rsidRPr="00C836FB" w:rsidR="001879B6" w:rsidP="001879B6" w:rsidRDefault="001879B6" w14:paraId="54C1A8FF" w14:textId="77777777">
      <w:pPr>
        <w:ind w:left="360"/>
        <w:rPr>
          <w:lang w:eastAsia="en-PH"/>
        </w:rPr>
      </w:pPr>
      <w:r w:rsidRPr="00C836FB">
        <w:rPr>
          <w:lang w:eastAsia="en-PH"/>
        </w:rPr>
        <w:t>The meeting concluded with a discussion o</w:t>
      </w:r>
      <w:ins w:author="Izza Jean Celeste" w:date="2023-11-03T20:41:00Z" w:id="363">
        <w:r>
          <w:rPr>
            <w:lang w:eastAsia="en-PH"/>
          </w:rPr>
          <w:t>f</w:t>
        </w:r>
      </w:ins>
      <w:del w:author="Izza Jean Celeste" w:date="2023-11-03T20:41:00Z" w:id="364">
        <w:r w:rsidRPr="00C836FB" w:rsidDel="00BD1D42">
          <w:rPr>
            <w:lang w:eastAsia="en-PH"/>
          </w:rPr>
          <w:delText>n</w:delText>
        </w:r>
      </w:del>
      <w:r w:rsidRPr="00C836FB">
        <w:rPr>
          <w:lang w:eastAsia="en-PH"/>
        </w:rPr>
        <w:t xml:space="preserve"> the progress made and a plan for future tasks and milestones.</w:t>
      </w:r>
    </w:p>
    <w:p w:rsidR="001879B6" w:rsidP="001879B6" w:rsidRDefault="001879B6" w14:paraId="247D212B" w14:textId="77777777">
      <w:pPr>
        <w:pStyle w:val="Heading2"/>
        <w:sectPr w:rsidR="001879B6">
          <w:footerReference w:type="default" r:id="rId141"/>
          <w:pgSz w:w="12240" w:h="15840" w:orient="portrait"/>
          <w:pgMar w:top="1440" w:right="1440" w:bottom="1440" w:left="1440" w:header="708" w:footer="708" w:gutter="0"/>
          <w:cols w:space="708"/>
          <w:docGrid w:linePitch="360"/>
        </w:sectPr>
      </w:pPr>
    </w:p>
    <w:p w:rsidR="001879B6" w:rsidP="001879B6" w:rsidRDefault="001879B6" w14:paraId="6F6E42FD" w14:textId="77777777">
      <w:pPr>
        <w:pStyle w:val="Heading2"/>
        <w:numPr>
          <w:ilvl w:val="0"/>
          <w:numId w:val="0"/>
        </w:numPr>
      </w:pPr>
      <w:bookmarkStart w:name="_Toc150947824" w:id="365"/>
      <w:r>
        <w:t>Appendix F: Test Plan and Test Cases</w:t>
      </w:r>
      <w:bookmarkEnd w:id="365"/>
    </w:p>
    <w:p w:rsidR="001879B6" w:rsidP="001879B6" w:rsidRDefault="001879B6" w14:paraId="740CD1FA" w14:textId="77777777"/>
    <w:tbl>
      <w:tblPr>
        <w:tblStyle w:val="TableGrid"/>
        <w:tblW w:w="0" w:type="auto"/>
        <w:tblLook w:val="04A0" w:firstRow="1" w:lastRow="0" w:firstColumn="1" w:lastColumn="0" w:noHBand="0" w:noVBand="1"/>
      </w:tblPr>
      <w:tblGrid>
        <w:gridCol w:w="4675"/>
        <w:gridCol w:w="4675"/>
      </w:tblGrid>
      <w:tr w:rsidR="001879B6" w:rsidTr="000F3FCA" w14:paraId="5CB0D0DB" w14:textId="77777777">
        <w:tc>
          <w:tcPr>
            <w:tcW w:w="4675" w:type="dxa"/>
          </w:tcPr>
          <w:p w:rsidR="001879B6" w:rsidP="000F3FCA" w:rsidRDefault="001879B6" w14:paraId="2AE05D95" w14:textId="77777777"/>
        </w:tc>
        <w:tc>
          <w:tcPr>
            <w:tcW w:w="4675" w:type="dxa"/>
          </w:tcPr>
          <w:p w:rsidR="001879B6" w:rsidP="000F3FCA" w:rsidRDefault="001879B6" w14:paraId="7C72D70C" w14:textId="77777777"/>
        </w:tc>
      </w:tr>
      <w:tr w:rsidR="001879B6" w:rsidTr="000F3FCA" w14:paraId="5A06E4AA" w14:textId="77777777">
        <w:tc>
          <w:tcPr>
            <w:tcW w:w="4675" w:type="dxa"/>
          </w:tcPr>
          <w:p w:rsidRPr="00E078DD" w:rsidR="001879B6" w:rsidP="000F3FCA" w:rsidRDefault="001879B6" w14:paraId="0649582D" w14:textId="77777777">
            <w:pPr>
              <w:rPr>
                <w:b/>
                <w:bCs/>
              </w:rPr>
            </w:pPr>
          </w:p>
          <w:p w:rsidRPr="00E078DD" w:rsidR="001879B6" w:rsidP="000F3FCA" w:rsidRDefault="001879B6" w14:paraId="46C85811" w14:textId="77777777">
            <w:pPr>
              <w:rPr>
                <w:b/>
                <w:bCs/>
              </w:rPr>
            </w:pPr>
            <w:r w:rsidRPr="00E078DD">
              <w:rPr>
                <w:b/>
                <w:bCs/>
              </w:rPr>
              <w:t>TEST PLAN</w:t>
            </w:r>
          </w:p>
          <w:p w:rsidRPr="00E078DD" w:rsidR="001879B6" w:rsidP="000F3FCA" w:rsidRDefault="001879B6" w14:paraId="0EE753FA" w14:textId="77777777">
            <w:pPr>
              <w:rPr>
                <w:b/>
                <w:bCs/>
              </w:rPr>
            </w:pPr>
          </w:p>
        </w:tc>
        <w:tc>
          <w:tcPr>
            <w:tcW w:w="4675" w:type="dxa"/>
          </w:tcPr>
          <w:p w:rsidR="001879B6" w:rsidP="000F3FCA" w:rsidRDefault="000A6FDD" w14:paraId="5B8D6274" w14:textId="77777777">
            <w:hyperlink w:history="1" r:id="rId142">
              <w:r w:rsidR="001879B6">
                <w:rPr>
                  <w:rStyle w:val="Hyperlink"/>
                </w:rPr>
                <w:t>BSSV - Test Plan.docx</w:t>
              </w:r>
            </w:hyperlink>
          </w:p>
        </w:tc>
      </w:tr>
      <w:tr w:rsidR="001879B6" w:rsidTr="000F3FCA" w14:paraId="41460FA8" w14:textId="77777777">
        <w:tc>
          <w:tcPr>
            <w:tcW w:w="4675" w:type="dxa"/>
          </w:tcPr>
          <w:p w:rsidRPr="00E078DD" w:rsidR="001879B6" w:rsidP="000F3FCA" w:rsidRDefault="001879B6" w14:paraId="557F3682" w14:textId="77777777">
            <w:pPr>
              <w:rPr>
                <w:b/>
                <w:bCs/>
              </w:rPr>
            </w:pPr>
          </w:p>
          <w:p w:rsidRPr="00E078DD" w:rsidR="001879B6" w:rsidP="000F3FCA" w:rsidRDefault="001879B6" w14:paraId="0C5AF086" w14:textId="77777777">
            <w:pPr>
              <w:rPr>
                <w:b/>
                <w:bCs/>
              </w:rPr>
            </w:pPr>
            <w:r w:rsidRPr="00E078DD">
              <w:rPr>
                <w:b/>
                <w:bCs/>
              </w:rPr>
              <w:t>TEST CASE</w:t>
            </w:r>
          </w:p>
          <w:p w:rsidRPr="00E078DD" w:rsidR="001879B6" w:rsidP="000F3FCA" w:rsidRDefault="001879B6" w14:paraId="17C9E93F" w14:textId="77777777">
            <w:pPr>
              <w:rPr>
                <w:b/>
                <w:bCs/>
              </w:rPr>
            </w:pPr>
          </w:p>
        </w:tc>
        <w:tc>
          <w:tcPr>
            <w:tcW w:w="4675" w:type="dxa"/>
          </w:tcPr>
          <w:p w:rsidR="001879B6" w:rsidP="000F3FCA" w:rsidRDefault="000A6FDD" w14:paraId="3805E1F1" w14:textId="77777777">
            <w:hyperlink w:history="1" r:id="rId143">
              <w:r w:rsidR="001879B6">
                <w:rPr>
                  <w:rStyle w:val="Hyperlink"/>
                </w:rPr>
                <w:t>BSSV - Test Cases - Iteration 1 - Existing Feature.xlsx</w:t>
              </w:r>
            </w:hyperlink>
          </w:p>
          <w:p w:rsidR="001879B6" w:rsidP="000F3FCA" w:rsidRDefault="001879B6" w14:paraId="54B99C0A" w14:textId="77777777"/>
          <w:p w:rsidR="001879B6" w:rsidP="000F3FCA" w:rsidRDefault="000A6FDD" w14:paraId="6FA3FC07" w14:textId="77777777">
            <w:hyperlink w:history="1" r:id="rId144">
              <w:r w:rsidR="001879B6">
                <w:rPr>
                  <w:rStyle w:val="Hyperlink"/>
                </w:rPr>
                <w:t>BSSV - Test Plan.docx</w:t>
              </w:r>
            </w:hyperlink>
          </w:p>
          <w:p w:rsidR="001879B6" w:rsidP="000F3FCA" w:rsidRDefault="001879B6" w14:paraId="010894EE" w14:textId="77777777"/>
        </w:tc>
      </w:tr>
    </w:tbl>
    <w:p w:rsidR="001879B6" w:rsidP="001879B6" w:rsidRDefault="001879B6" w14:paraId="37D3656B" w14:textId="77777777"/>
    <w:p w:rsidR="001879B6" w:rsidP="001879B6" w:rsidRDefault="001879B6" w14:paraId="43E68074" w14:textId="77777777"/>
    <w:p w:rsidR="001879B6" w:rsidP="001879B6" w:rsidRDefault="001879B6" w14:paraId="7CDAC006" w14:textId="77777777"/>
    <w:p w:rsidR="001879B6" w:rsidP="001879B6" w:rsidRDefault="001879B6" w14:paraId="6F0596DF" w14:textId="77777777"/>
    <w:p w:rsidR="001879B6" w:rsidP="001879B6" w:rsidRDefault="001879B6" w14:paraId="4479CA0B" w14:textId="77777777"/>
    <w:p w:rsidR="001879B6" w:rsidP="001879B6" w:rsidRDefault="001879B6" w14:paraId="0F48EA88" w14:textId="77777777"/>
    <w:p w:rsidR="001879B6" w:rsidP="001879B6" w:rsidRDefault="001879B6" w14:paraId="7B5A1169" w14:textId="77777777"/>
    <w:p w:rsidR="001879B6" w:rsidP="001879B6" w:rsidRDefault="001879B6" w14:paraId="495AD737" w14:textId="77777777"/>
    <w:p w:rsidR="001879B6" w:rsidP="001879B6" w:rsidRDefault="001879B6" w14:paraId="3CFF2C60" w14:textId="77777777"/>
    <w:p w:rsidR="001879B6" w:rsidP="001879B6" w:rsidRDefault="001879B6" w14:paraId="24563F16" w14:textId="77777777"/>
    <w:p w:rsidR="001879B6" w:rsidP="001879B6" w:rsidRDefault="001879B6" w14:paraId="1BBEEB2A" w14:textId="77777777"/>
    <w:p w:rsidR="001879B6" w:rsidP="001879B6" w:rsidRDefault="001879B6" w14:paraId="06505845" w14:textId="77777777"/>
    <w:p w:rsidR="001879B6" w:rsidP="001879B6" w:rsidRDefault="001879B6" w14:paraId="5356F069" w14:textId="77777777"/>
    <w:p w:rsidR="001879B6" w:rsidP="001879B6" w:rsidRDefault="001879B6" w14:paraId="4951BF77" w14:textId="77777777"/>
    <w:p w:rsidR="001879B6" w:rsidP="001879B6" w:rsidRDefault="001879B6" w14:paraId="602B1178" w14:textId="77777777"/>
    <w:p w:rsidR="001879B6" w:rsidP="001879B6" w:rsidRDefault="001879B6" w14:paraId="6F4A0F3E" w14:textId="77777777"/>
    <w:p w:rsidR="001879B6" w:rsidP="001879B6" w:rsidRDefault="001879B6" w14:paraId="0737B7E3" w14:textId="77777777"/>
    <w:p w:rsidR="001879B6" w:rsidP="001879B6" w:rsidRDefault="001879B6" w14:paraId="7F962467" w14:textId="77777777"/>
    <w:p w:rsidR="001879B6" w:rsidP="001879B6" w:rsidRDefault="001879B6" w14:paraId="3DFF7250" w14:textId="77777777"/>
    <w:p w:rsidR="001879B6" w:rsidP="001879B6" w:rsidRDefault="001879B6" w14:paraId="0BD13A50" w14:textId="77777777"/>
    <w:p w:rsidR="001879B6" w:rsidP="001879B6" w:rsidRDefault="001879B6" w14:paraId="74B6BAF8" w14:textId="77777777"/>
    <w:p w:rsidR="001879B6" w:rsidP="001879B6" w:rsidRDefault="001879B6" w14:paraId="212FA6DE" w14:textId="77777777"/>
    <w:p w:rsidR="001879B6" w:rsidP="001879B6" w:rsidRDefault="001879B6" w14:paraId="3C216658" w14:textId="77777777"/>
    <w:p w:rsidR="001879B6" w:rsidP="001879B6" w:rsidRDefault="001879B6" w14:paraId="686013AF" w14:textId="77777777">
      <w:pPr>
        <w:pStyle w:val="Heading2"/>
        <w:numPr>
          <w:ilvl w:val="0"/>
          <w:numId w:val="0"/>
        </w:numPr>
        <w:ind w:left="576" w:hanging="576"/>
      </w:pPr>
      <w:bookmarkStart w:name="_Toc150947825" w:id="366"/>
      <w:r>
        <w:t>Appendix G: Source Code</w:t>
      </w:r>
      <w:bookmarkEnd w:id="366"/>
    </w:p>
    <w:p w:rsidR="001879B6" w:rsidP="001879B6" w:rsidRDefault="001879B6" w14:paraId="48E018FC" w14:textId="77777777"/>
    <w:p w:rsidR="001879B6" w:rsidP="001879B6" w:rsidRDefault="000A6FDD" w14:paraId="582B516A" w14:textId="77777777">
      <w:pPr>
        <w:rPr>
          <w:rStyle w:val="Hyperlink"/>
        </w:rPr>
      </w:pPr>
      <w:hyperlink w:history="1" r:id="rId145">
        <w:r w:rsidR="001879B6">
          <w:rPr>
            <w:rStyle w:val="Hyperlink"/>
          </w:rPr>
          <w:t>APC-SoCIT/APC_2023_2024_T1_BARANGAY-SOUTH-SIGNAL-VILLAGE-WEB-APP (github.com)</w:t>
        </w:r>
      </w:hyperlink>
    </w:p>
    <w:p w:rsidR="001879B6" w:rsidP="001879B6" w:rsidRDefault="001879B6" w14:paraId="10DF2F7F" w14:textId="77777777">
      <w:pPr>
        <w:rPr>
          <w:rStyle w:val="Hyperlink"/>
        </w:rPr>
      </w:pPr>
    </w:p>
    <w:p w:rsidRPr="00F14F8B" w:rsidR="001879B6" w:rsidP="001879B6" w:rsidRDefault="000A6FDD" w14:paraId="5D2DC266" w14:textId="77777777">
      <w:pPr>
        <w:rPr>
          <w:rStyle w:val="Hyperlink"/>
        </w:rPr>
      </w:pPr>
      <w:hyperlink w:history="1" r:id="rId146">
        <w:r w:rsidR="001879B6">
          <w:rPr>
            <w:rStyle w:val="Hyperlink"/>
          </w:rPr>
          <w:t>jakerson-xi/barangay_app (github.com)</w:t>
        </w:r>
      </w:hyperlink>
    </w:p>
    <w:p w:rsidR="001879B6" w:rsidP="001879B6" w:rsidRDefault="001879B6" w14:paraId="3F87A3CA" w14:textId="77777777"/>
    <w:p w:rsidR="001879B6" w:rsidP="001879B6" w:rsidRDefault="001879B6" w14:paraId="51A342F7" w14:textId="77777777"/>
    <w:p w:rsidR="001879B6" w:rsidP="001879B6" w:rsidRDefault="001879B6" w14:paraId="7F4CDB9D" w14:textId="77777777"/>
    <w:p w:rsidR="001879B6" w:rsidP="001879B6" w:rsidRDefault="001879B6" w14:paraId="429206BA" w14:textId="77777777"/>
    <w:p w:rsidR="001879B6" w:rsidP="001879B6" w:rsidRDefault="001879B6" w14:paraId="7718EE99" w14:textId="77777777"/>
    <w:p w:rsidR="001879B6" w:rsidP="001879B6" w:rsidRDefault="001879B6" w14:paraId="12866C67" w14:textId="77777777"/>
    <w:p w:rsidR="001879B6" w:rsidP="001879B6" w:rsidRDefault="001879B6" w14:paraId="49F978F8" w14:textId="77777777"/>
    <w:p w:rsidR="001879B6" w:rsidP="001879B6" w:rsidRDefault="001879B6" w14:paraId="02A29BDD" w14:textId="77777777"/>
    <w:p w:rsidR="001879B6" w:rsidP="001879B6" w:rsidRDefault="001879B6" w14:paraId="334211A0" w14:textId="77777777"/>
    <w:p w:rsidR="001879B6" w:rsidP="001879B6" w:rsidRDefault="001879B6" w14:paraId="08AB04A4" w14:textId="77777777"/>
    <w:p w:rsidR="001879B6" w:rsidP="001879B6" w:rsidRDefault="001879B6" w14:paraId="23DDC612" w14:textId="77777777"/>
    <w:p w:rsidR="001879B6" w:rsidP="001879B6" w:rsidRDefault="001879B6" w14:paraId="0E0466C0" w14:textId="77777777"/>
    <w:p w:rsidR="001879B6" w:rsidP="001879B6" w:rsidRDefault="001879B6" w14:paraId="59E68ECB" w14:textId="77777777"/>
    <w:p w:rsidR="001879B6" w:rsidP="001879B6" w:rsidRDefault="001879B6" w14:paraId="7D00E0AD" w14:textId="77777777"/>
    <w:p w:rsidR="001879B6" w:rsidP="001879B6" w:rsidRDefault="001879B6" w14:paraId="25B8525F" w14:textId="77777777"/>
    <w:p w:rsidR="001879B6" w:rsidP="001879B6" w:rsidRDefault="001879B6" w14:paraId="2B3CD45D" w14:textId="77777777"/>
    <w:p w:rsidR="001879B6" w:rsidP="001879B6" w:rsidRDefault="001879B6" w14:paraId="57ABC30F" w14:textId="77777777"/>
    <w:p w:rsidR="001879B6" w:rsidP="001879B6" w:rsidRDefault="001879B6" w14:paraId="7366F707" w14:textId="77777777"/>
    <w:p w:rsidR="001879B6" w:rsidP="001879B6" w:rsidRDefault="001879B6" w14:paraId="501FCCEA" w14:textId="77777777"/>
    <w:p w:rsidR="001879B6" w:rsidP="001879B6" w:rsidRDefault="001879B6" w14:paraId="6F051322" w14:textId="77777777"/>
    <w:p w:rsidR="001879B6" w:rsidP="001879B6" w:rsidRDefault="001879B6" w14:paraId="30BBEF4C" w14:textId="77777777"/>
    <w:p w:rsidR="001879B6" w:rsidP="001879B6" w:rsidRDefault="001879B6" w14:paraId="34D7F879" w14:textId="77777777"/>
    <w:p w:rsidR="001879B6" w:rsidP="001879B6" w:rsidRDefault="001879B6" w14:paraId="5C6406D5" w14:textId="77777777">
      <w:r>
        <w:br w:type="page"/>
      </w:r>
    </w:p>
    <w:p w:rsidR="001879B6" w:rsidP="001879B6" w:rsidRDefault="001879B6" w14:paraId="04670129" w14:textId="77777777">
      <w:pPr>
        <w:pStyle w:val="Heading2"/>
        <w:numPr>
          <w:ilvl w:val="0"/>
          <w:numId w:val="0"/>
        </w:numPr>
      </w:pPr>
      <w:bookmarkStart w:name="_Toc150947826" w:id="367"/>
      <w:r>
        <w:t>Appendix H: Project Sway</w:t>
      </w:r>
      <w:bookmarkEnd w:id="367"/>
    </w:p>
    <w:p w:rsidR="001879B6" w:rsidP="001879B6" w:rsidRDefault="001879B6" w14:paraId="7EA424F5" w14:textId="77777777"/>
    <w:p w:rsidRPr="00066FFE" w:rsidR="001879B6" w:rsidP="001879B6" w:rsidRDefault="000A6FDD" w14:paraId="7A2ACB81" w14:textId="21A7B7E4">
      <w:pPr>
        <w:sectPr w:rsidRPr="00066FFE" w:rsidR="001879B6">
          <w:footerReference w:type="default" r:id="rId147"/>
          <w:pgSz w:w="12240" w:h="15840" w:orient="portrait"/>
          <w:pgMar w:top="1440" w:right="1440" w:bottom="1440" w:left="1440" w:header="708" w:footer="708" w:gutter="0"/>
          <w:cols w:space="708"/>
          <w:docGrid w:linePitch="360"/>
        </w:sectPr>
      </w:pPr>
      <w:hyperlink w:history="1" r:id="rId148">
        <w:r w:rsidR="001879B6">
          <w:rPr>
            <w:rStyle w:val="Hyperlink"/>
          </w:rPr>
          <w:t>Barangay South Signal Village Web-App (o</w:t>
        </w:r>
        <w:r w:rsidR="002C25A6">
          <w:rPr>
            <w:rStyle w:val="Hyperlink"/>
          </w:rPr>
          <w:t xml:space="preserve"> </w:t>
        </w:r>
        <w:r w:rsidR="00500623">
          <w:rPr>
            <w:rStyle w:val="Hyperlink"/>
          </w:rPr>
          <w:t>.</w:t>
        </w:r>
        <w:r w:rsidR="001879B6">
          <w:rPr>
            <w:rStyle w:val="Hyperlink"/>
          </w:rPr>
          <w:t>ffice.com)</w:t>
        </w:r>
      </w:hyperlink>
    </w:p>
    <w:p w:rsidR="001879B6" w:rsidP="001879B6" w:rsidRDefault="001879B6" w14:paraId="56CE017B" w14:textId="77777777">
      <w:pPr>
        <w:pStyle w:val="Heading2"/>
        <w:numPr>
          <w:ilvl w:val="0"/>
          <w:numId w:val="0"/>
        </w:numPr>
        <w:ind w:left="576" w:hanging="576"/>
      </w:pPr>
      <w:bookmarkStart w:name="_Toc150947827" w:id="368"/>
      <w:r>
        <w:t>Appendix I: Data Dictionary</w:t>
      </w:r>
      <w:bookmarkEnd w:id="368"/>
    </w:p>
    <w:p w:rsidR="001879B6" w:rsidP="001879B6" w:rsidRDefault="001879B6" w14:paraId="381BC1FF" w14:textId="77777777"/>
    <w:p w:rsidRPr="00F557DF" w:rsidR="001879B6" w:rsidP="001879B6" w:rsidRDefault="001879B6" w14:paraId="1BEE2636" w14:textId="77777777">
      <w:r w:rsidRPr="003D3C91">
        <w:rPr>
          <w:noProof/>
        </w:rPr>
        <w:drawing>
          <wp:inline distT="0" distB="0" distL="0" distR="0" wp14:anchorId="23224092" wp14:editId="7413F661">
            <wp:extent cx="8229600" cy="5339715"/>
            <wp:effectExtent l="0" t="0" r="0" b="0"/>
            <wp:docPr id="1434999293" name="Picture 143499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229600" cy="5339715"/>
                    </a:xfrm>
                    <a:prstGeom prst="rect">
                      <a:avLst/>
                    </a:prstGeom>
                    <a:noFill/>
                    <a:ln>
                      <a:noFill/>
                    </a:ln>
                  </pic:spPr>
                </pic:pic>
              </a:graphicData>
            </a:graphic>
          </wp:inline>
        </w:drawing>
      </w:r>
    </w:p>
    <w:p w:rsidRPr="00D540CF" w:rsidR="001879B6" w:rsidP="5BB0BA39" w:rsidRDefault="001879B6" w14:paraId="1A3C9F8A" w14:textId="77777777">
      <w:pPr>
        <w:rPr>
          <w:rFonts w:eastAsia="游ゴシック Light" w:cs="Times New Roman" w:eastAsiaTheme="majorEastAsia" w:cstheme="majorBidi"/>
          <w:b w:val="1"/>
          <w:bCs w:val="1"/>
          <w:sz w:val="24"/>
          <w:szCs w:val="24"/>
        </w:rPr>
      </w:pPr>
      <w:r w:rsidRPr="003D3C91">
        <w:rPr>
          <w:noProof/>
        </w:rPr>
        <w:drawing>
          <wp:inline distT="0" distB="0" distL="0" distR="0" wp14:anchorId="3CDFE32C" wp14:editId="741AD33E">
            <wp:extent cx="8229600" cy="1945005"/>
            <wp:effectExtent l="0" t="0" r="0" b="0"/>
            <wp:docPr id="181333470" name="Picture 18133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8229600" cy="1945005"/>
                    </a:xfrm>
                    <a:prstGeom prst="rect">
                      <a:avLst/>
                    </a:prstGeom>
                    <a:noFill/>
                    <a:ln>
                      <a:noFill/>
                    </a:ln>
                  </pic:spPr>
                </pic:pic>
              </a:graphicData>
            </a:graphic>
          </wp:inline>
        </w:drawing>
      </w:r>
    </w:p>
    <w:p w:rsidR="001879B6" w:rsidP="001879B6" w:rsidRDefault="001879B6" w14:paraId="22C13445" w14:textId="77777777">
      <w:r w:rsidRPr="003D3C91">
        <w:rPr>
          <w:noProof/>
        </w:rPr>
        <w:drawing>
          <wp:inline distT="0" distB="0" distL="0" distR="0" wp14:anchorId="4426DD92" wp14:editId="220F012F">
            <wp:extent cx="8229600" cy="1458595"/>
            <wp:effectExtent l="0" t="0" r="0" b="8255"/>
            <wp:docPr id="2114161330" name="Picture 211416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229600" cy="1458595"/>
                    </a:xfrm>
                    <a:prstGeom prst="rect">
                      <a:avLst/>
                    </a:prstGeom>
                    <a:noFill/>
                    <a:ln>
                      <a:noFill/>
                    </a:ln>
                  </pic:spPr>
                </pic:pic>
              </a:graphicData>
            </a:graphic>
          </wp:inline>
        </w:drawing>
      </w:r>
    </w:p>
    <w:p w:rsidR="001879B6" w:rsidP="001879B6" w:rsidRDefault="001879B6" w14:paraId="68FF0B50" w14:textId="77777777">
      <w:r w:rsidRPr="00D540CF">
        <w:rPr>
          <w:noProof/>
        </w:rPr>
        <w:drawing>
          <wp:inline distT="0" distB="0" distL="0" distR="0" wp14:anchorId="34AD2511" wp14:editId="7173D178">
            <wp:extent cx="8229600" cy="1299845"/>
            <wp:effectExtent l="0" t="0" r="0" b="0"/>
            <wp:docPr id="660210935" name="Picture 66021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229600" cy="1299845"/>
                    </a:xfrm>
                    <a:prstGeom prst="rect">
                      <a:avLst/>
                    </a:prstGeom>
                    <a:noFill/>
                    <a:ln>
                      <a:noFill/>
                    </a:ln>
                  </pic:spPr>
                </pic:pic>
              </a:graphicData>
            </a:graphic>
          </wp:inline>
        </w:drawing>
      </w:r>
    </w:p>
    <w:p w:rsidR="001879B6" w:rsidP="001879B6" w:rsidRDefault="001879B6" w14:paraId="1B61EA82" w14:textId="77777777">
      <w:r w:rsidRPr="00D540CF">
        <w:rPr>
          <w:noProof/>
        </w:rPr>
        <w:drawing>
          <wp:inline distT="0" distB="0" distL="0" distR="0" wp14:anchorId="0337CFB3" wp14:editId="0F27B71C">
            <wp:extent cx="8229600" cy="4358005"/>
            <wp:effectExtent l="0" t="0" r="0" b="4445"/>
            <wp:docPr id="248441209" name="Picture 24844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229600" cy="4358005"/>
                    </a:xfrm>
                    <a:prstGeom prst="rect">
                      <a:avLst/>
                    </a:prstGeom>
                    <a:noFill/>
                    <a:ln>
                      <a:noFill/>
                    </a:ln>
                  </pic:spPr>
                </pic:pic>
              </a:graphicData>
            </a:graphic>
          </wp:inline>
        </w:drawing>
      </w:r>
    </w:p>
    <w:p w:rsidR="001879B6" w:rsidP="001879B6" w:rsidRDefault="001879B6" w14:paraId="166E4D07" w14:textId="77777777"/>
    <w:p w:rsidR="001879B6" w:rsidP="001879B6" w:rsidRDefault="001879B6" w14:paraId="208DCA2E" w14:textId="77777777">
      <w:r w:rsidRPr="00D540CF">
        <w:rPr>
          <w:noProof/>
        </w:rPr>
        <w:drawing>
          <wp:inline distT="0" distB="0" distL="0" distR="0" wp14:anchorId="01A85FAE" wp14:editId="336B4AA9">
            <wp:extent cx="8229600" cy="1786255"/>
            <wp:effectExtent l="0" t="0" r="0" b="4445"/>
            <wp:docPr id="648630751" name="Picture 64863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229600" cy="1786255"/>
                    </a:xfrm>
                    <a:prstGeom prst="rect">
                      <a:avLst/>
                    </a:prstGeom>
                    <a:noFill/>
                    <a:ln>
                      <a:noFill/>
                    </a:ln>
                  </pic:spPr>
                </pic:pic>
              </a:graphicData>
            </a:graphic>
          </wp:inline>
        </w:drawing>
      </w:r>
    </w:p>
    <w:p w:rsidR="001879B6" w:rsidP="001879B6" w:rsidRDefault="001879B6" w14:paraId="7A9208DF" w14:textId="77777777">
      <w:r w:rsidRPr="00D540CF">
        <w:rPr>
          <w:noProof/>
        </w:rPr>
        <w:drawing>
          <wp:inline distT="0" distB="0" distL="0" distR="0" wp14:anchorId="361C14EE" wp14:editId="6E5BC424">
            <wp:extent cx="8229600" cy="1945005"/>
            <wp:effectExtent l="0" t="0" r="0" b="0"/>
            <wp:docPr id="1201659963" name="Picture 120165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229600" cy="1945005"/>
                    </a:xfrm>
                    <a:prstGeom prst="rect">
                      <a:avLst/>
                    </a:prstGeom>
                    <a:noFill/>
                    <a:ln>
                      <a:noFill/>
                    </a:ln>
                  </pic:spPr>
                </pic:pic>
              </a:graphicData>
            </a:graphic>
          </wp:inline>
        </w:drawing>
      </w:r>
    </w:p>
    <w:p w:rsidR="001879B6" w:rsidP="001879B6" w:rsidRDefault="001879B6" w14:paraId="4F6B3BC3" w14:textId="77777777">
      <w:pPr>
        <w:tabs>
          <w:tab w:val="left" w:pos="1206"/>
        </w:tabs>
      </w:pPr>
      <w:r>
        <w:tab/>
      </w:r>
      <w:r w:rsidRPr="00EF3C95">
        <w:rPr>
          <w:noProof/>
        </w:rPr>
        <w:drawing>
          <wp:inline distT="0" distB="0" distL="0" distR="0" wp14:anchorId="51807AC9" wp14:editId="48F34577">
            <wp:extent cx="8229600" cy="2749550"/>
            <wp:effectExtent l="0" t="0" r="0" b="0"/>
            <wp:docPr id="93759762" name="Picture 9375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8229600" cy="2749550"/>
                    </a:xfrm>
                    <a:prstGeom prst="rect">
                      <a:avLst/>
                    </a:prstGeom>
                    <a:noFill/>
                    <a:ln>
                      <a:noFill/>
                    </a:ln>
                  </pic:spPr>
                </pic:pic>
              </a:graphicData>
            </a:graphic>
          </wp:inline>
        </w:drawing>
      </w:r>
    </w:p>
    <w:p w:rsidR="001879B6" w:rsidP="001879B6" w:rsidRDefault="001879B6" w14:paraId="5FE07F48" w14:textId="77777777">
      <w:r w:rsidRPr="00EF3C95">
        <w:rPr>
          <w:noProof/>
        </w:rPr>
        <w:drawing>
          <wp:inline distT="0" distB="0" distL="0" distR="0" wp14:anchorId="37BCB4E8" wp14:editId="5D74F77B">
            <wp:extent cx="8229600" cy="3067050"/>
            <wp:effectExtent l="0" t="0" r="0" b="0"/>
            <wp:docPr id="1687091193" name="Picture 168709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229600" cy="3067050"/>
                    </a:xfrm>
                    <a:prstGeom prst="rect">
                      <a:avLst/>
                    </a:prstGeom>
                    <a:noFill/>
                    <a:ln>
                      <a:noFill/>
                    </a:ln>
                  </pic:spPr>
                </pic:pic>
              </a:graphicData>
            </a:graphic>
          </wp:inline>
        </w:drawing>
      </w:r>
    </w:p>
    <w:p w:rsidR="001879B6" w:rsidP="001879B6" w:rsidRDefault="001879B6" w14:paraId="427FC605" w14:textId="77777777">
      <w:pPr>
        <w:sectPr w:rsidR="001879B6" w:rsidSect="00066FFE">
          <w:footerReference w:type="default" r:id="rId158"/>
          <w:pgSz w:w="15840" w:h="12240" w:orient="landscape"/>
          <w:pgMar w:top="1440" w:right="1440" w:bottom="1440" w:left="1440" w:header="708" w:footer="708" w:gutter="0"/>
          <w:cols w:space="708"/>
          <w:docGrid w:linePitch="360"/>
        </w:sectPr>
      </w:pPr>
      <w:r>
        <w:br w:type="page"/>
      </w:r>
    </w:p>
    <w:p w:rsidR="001879B6" w:rsidP="001879B6" w:rsidRDefault="001879B6" w14:paraId="3ADC97FE" w14:textId="77777777">
      <w:pPr>
        <w:pStyle w:val="Heading2"/>
        <w:numPr>
          <w:ilvl w:val="0"/>
          <w:numId w:val="0"/>
        </w:numPr>
      </w:pPr>
      <w:bookmarkStart w:name="_Toc150947828" w:id="369"/>
      <w:r>
        <w:t>Appendix J: Contingency Plan</w:t>
      </w:r>
      <w:bookmarkEnd w:id="369"/>
    </w:p>
    <w:p w:rsidR="001879B6" w:rsidP="001879B6" w:rsidRDefault="001879B6" w14:paraId="3BBFAD83" w14:textId="77777777"/>
    <w:p w:rsidR="001879B6" w:rsidP="001879B6" w:rsidRDefault="001879B6" w14:paraId="437043F2" w14:textId="77777777">
      <w:pPr>
        <w:sectPr w:rsidR="001879B6" w:rsidSect="00900B50">
          <w:footerReference w:type="default" r:id="rId159"/>
          <w:pgSz w:w="15840" w:h="12240" w:orient="landscape"/>
          <w:pgMar w:top="1440" w:right="1440" w:bottom="1440" w:left="1440" w:header="708" w:footer="708" w:gutter="0"/>
          <w:cols w:space="708"/>
          <w:docGrid w:linePitch="360"/>
        </w:sectPr>
      </w:pPr>
      <w:r w:rsidRPr="00D777EA">
        <w:rPr>
          <w:noProof/>
        </w:rPr>
        <w:drawing>
          <wp:inline distT="0" distB="0" distL="0" distR="0" wp14:anchorId="6B47034C" wp14:editId="1E565DBE">
            <wp:extent cx="8229600" cy="5208270"/>
            <wp:effectExtent l="0" t="0" r="0" b="0"/>
            <wp:docPr id="1394672727" name="Picture 139467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8229600" cy="5208270"/>
                    </a:xfrm>
                    <a:prstGeom prst="rect">
                      <a:avLst/>
                    </a:prstGeom>
                    <a:noFill/>
                    <a:ln>
                      <a:noFill/>
                    </a:ln>
                  </pic:spPr>
                </pic:pic>
              </a:graphicData>
            </a:graphic>
          </wp:inline>
        </w:drawing>
      </w:r>
    </w:p>
    <w:p w:rsidRPr="005F7844" w:rsidR="001879B6" w:rsidP="001879B6" w:rsidRDefault="001879B6" w14:paraId="44EB6E16" w14:textId="77777777">
      <w:pPr>
        <w:pStyle w:val="Heading2"/>
        <w:numPr>
          <w:ilvl w:val="0"/>
          <w:numId w:val="0"/>
        </w:numPr>
      </w:pPr>
      <w:bookmarkStart w:name="_Toc150947829" w:id="370"/>
      <w:r>
        <w:t>Appendix K: Curriculum Vitae</w:t>
      </w:r>
      <w:bookmarkEnd w:id="370"/>
    </w:p>
    <w:p w:rsidR="001879B6" w:rsidP="001879B6" w:rsidRDefault="001879B6" w14:paraId="16EB0D4C" w14:textId="3EDBC9F6"/>
    <w:p w:rsidR="001879B6" w:rsidP="001879B6" w:rsidRDefault="7C131052" w14:paraId="5269E524" w14:textId="3212D28A">
      <w:r>
        <w:rPr>
          <w:noProof/>
        </w:rPr>
        <w:drawing>
          <wp:inline distT="0" distB="0" distL="0" distR="0" wp14:anchorId="39E55C00" wp14:editId="246D7EBB">
            <wp:extent cx="5364701" cy="7596037"/>
            <wp:effectExtent l="0" t="0" r="0" b="0"/>
            <wp:docPr id="959380755" name="Picture 95938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364701" cy="7596037"/>
                    </a:xfrm>
                    <a:prstGeom prst="rect">
                      <a:avLst/>
                    </a:prstGeom>
                  </pic:spPr>
                </pic:pic>
              </a:graphicData>
            </a:graphic>
          </wp:inline>
        </w:drawing>
      </w:r>
    </w:p>
    <w:p w:rsidR="3ACB81CB" w:rsidP="3ACB81CB" w:rsidRDefault="25B840D6" w14:paraId="1BCAD2C4" w14:textId="6601F268">
      <w:r>
        <w:rPr>
          <w:noProof/>
        </w:rPr>
        <w:drawing>
          <wp:inline distT="0" distB="0" distL="0" distR="0" wp14:anchorId="500B41AF" wp14:editId="48D1671C">
            <wp:extent cx="5484773" cy="7766050"/>
            <wp:effectExtent l="0" t="0" r="0" b="0"/>
            <wp:docPr id="191014481" name="Picture 1910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84773" cy="7766050"/>
                    </a:xfrm>
                    <a:prstGeom prst="rect">
                      <a:avLst/>
                    </a:prstGeom>
                  </pic:spPr>
                </pic:pic>
              </a:graphicData>
            </a:graphic>
          </wp:inline>
        </w:drawing>
      </w:r>
    </w:p>
    <w:p w:rsidR="001879B6" w:rsidP="001879B6" w:rsidRDefault="001879B6" w14:paraId="43886953" w14:textId="77777777"/>
    <w:p w:rsidR="001879B6" w:rsidP="001879B6" w:rsidRDefault="001879B6" w14:paraId="633D676C" w14:textId="77777777"/>
    <w:p w:rsidR="001879B6" w:rsidP="001879B6" w:rsidRDefault="2E9B978D" w14:paraId="45B58502" w14:textId="510FCE71">
      <w:r>
        <w:rPr>
          <w:noProof/>
        </w:rPr>
        <w:drawing>
          <wp:inline distT="0" distB="0" distL="0" distR="0" wp14:anchorId="2EA9EFEA" wp14:editId="227049F1">
            <wp:extent cx="5499348" cy="7786688"/>
            <wp:effectExtent l="0" t="0" r="0" b="0"/>
            <wp:docPr id="1440067860" name="Picture 144006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067860"/>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99348" cy="7786688"/>
                    </a:xfrm>
                    <a:prstGeom prst="rect">
                      <a:avLst/>
                    </a:prstGeom>
                  </pic:spPr>
                </pic:pic>
              </a:graphicData>
            </a:graphic>
          </wp:inline>
        </w:drawing>
      </w:r>
    </w:p>
    <w:p w:rsidR="4D612C07" w:rsidP="4D612C07" w:rsidRDefault="4D612C07" w14:paraId="09303B42" w14:textId="1C8515AE"/>
    <w:p w:rsidR="0F20F817" w:rsidP="4D612C07" w:rsidRDefault="0F20F817" w14:paraId="42F5509B" w14:textId="20019010">
      <w:r>
        <w:rPr>
          <w:noProof/>
        </w:rPr>
        <w:drawing>
          <wp:inline distT="0" distB="0" distL="0" distR="0" wp14:anchorId="2FEA9D10" wp14:editId="551F0785">
            <wp:extent cx="5522052" cy="7818835"/>
            <wp:effectExtent l="0" t="0" r="0" b="0"/>
            <wp:docPr id="152366537" name="Picture 15236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522052" cy="7818835"/>
                    </a:xfrm>
                    <a:prstGeom prst="rect">
                      <a:avLst/>
                    </a:prstGeom>
                  </pic:spPr>
                </pic:pic>
              </a:graphicData>
            </a:graphic>
          </wp:inline>
        </w:drawing>
      </w:r>
    </w:p>
    <w:p w:rsidR="001879B6" w:rsidP="001879B6" w:rsidRDefault="5075BCAC" w14:paraId="5FBC7158" w14:textId="30F42CDF">
      <w:r>
        <w:rPr>
          <w:noProof/>
        </w:rPr>
        <w:drawing>
          <wp:inline distT="0" distB="0" distL="0" distR="0" wp14:anchorId="20232C21" wp14:editId="6877C074">
            <wp:extent cx="5588794" cy="7913336"/>
            <wp:effectExtent l="0" t="0" r="0" b="0"/>
            <wp:docPr id="1311831634" name="Picture 131183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588794" cy="7913336"/>
                    </a:xfrm>
                    <a:prstGeom prst="rect">
                      <a:avLst/>
                    </a:prstGeom>
                  </pic:spPr>
                </pic:pic>
              </a:graphicData>
            </a:graphic>
          </wp:inline>
        </w:drawing>
      </w:r>
    </w:p>
    <w:p w:rsidR="773D3F86" w:rsidP="773D3F86" w:rsidRDefault="773D3F86" w14:paraId="2E9E4ED1" w14:textId="62C6CC56"/>
    <w:p w:rsidR="001879B6" w:rsidP="001879B6" w:rsidRDefault="001879B6" w14:paraId="5B553215" w14:textId="5A8683BA">
      <w:r>
        <w:br w:type="page"/>
      </w:r>
    </w:p>
    <w:p w:rsidR="773D3F86" w:rsidP="773D3F86" w:rsidRDefault="773D3F86" w14:paraId="64BB7586" w14:textId="79005430"/>
    <w:p w:rsidR="001879B6" w:rsidP="001879B6" w:rsidRDefault="001879B6" w14:paraId="6E6F25CB" w14:textId="77777777">
      <w:pPr>
        <w:pStyle w:val="Heading2"/>
        <w:numPr>
          <w:ilvl w:val="0"/>
          <w:numId w:val="0"/>
        </w:numPr>
        <w:ind w:left="576" w:hanging="576"/>
      </w:pPr>
      <w:bookmarkStart w:name="_Toc150947830" w:id="371"/>
      <w:bookmarkStart w:name="_Hlk142986937" w:id="372"/>
      <w:r>
        <w:t>Appendix L: Project Hosting</w:t>
      </w:r>
      <w:bookmarkEnd w:id="371"/>
    </w:p>
    <w:p w:rsidR="001879B6" w:rsidP="001879B6" w:rsidRDefault="001879B6" w14:paraId="3909D89A" w14:textId="77777777"/>
    <w:tbl>
      <w:tblPr>
        <w:tblStyle w:val="TableGrid"/>
        <w:tblW w:w="0" w:type="auto"/>
        <w:tblLook w:val="04A0" w:firstRow="1" w:lastRow="0" w:firstColumn="1" w:lastColumn="0" w:noHBand="0" w:noVBand="1"/>
      </w:tblPr>
      <w:tblGrid>
        <w:gridCol w:w="4156"/>
        <w:gridCol w:w="5194"/>
      </w:tblGrid>
      <w:tr w:rsidR="001879B6" w:rsidTr="000F3FCA" w14:paraId="5741A27A" w14:textId="77777777">
        <w:tc>
          <w:tcPr>
            <w:tcW w:w="4675" w:type="dxa"/>
          </w:tcPr>
          <w:bookmarkEnd w:id="372"/>
          <w:p w:rsidRPr="00FC472C" w:rsidR="001879B6" w:rsidP="000F3FCA" w:rsidRDefault="001879B6" w14:paraId="49C76F86" w14:textId="77777777">
            <w:pPr>
              <w:jc w:val="center"/>
              <w:rPr>
                <w:b/>
                <w:bCs/>
              </w:rPr>
            </w:pPr>
            <w:r w:rsidRPr="00FC472C">
              <w:rPr>
                <w:b/>
                <w:bCs/>
              </w:rPr>
              <w:t>PAGE</w:t>
            </w:r>
          </w:p>
        </w:tc>
        <w:tc>
          <w:tcPr>
            <w:tcW w:w="4675" w:type="dxa"/>
          </w:tcPr>
          <w:p w:rsidRPr="00FC472C" w:rsidR="001879B6" w:rsidP="000F3FCA" w:rsidRDefault="001879B6" w14:paraId="030E50E2" w14:textId="77777777">
            <w:pPr>
              <w:jc w:val="center"/>
              <w:rPr>
                <w:b/>
                <w:bCs/>
              </w:rPr>
            </w:pPr>
            <w:r w:rsidRPr="00FC472C">
              <w:rPr>
                <w:b/>
                <w:bCs/>
              </w:rPr>
              <w:t>LINK</w:t>
            </w:r>
          </w:p>
        </w:tc>
      </w:tr>
      <w:tr w:rsidR="001879B6" w:rsidTr="000F3FCA" w14:paraId="1E4357D6" w14:textId="77777777">
        <w:tc>
          <w:tcPr>
            <w:tcW w:w="4675" w:type="dxa"/>
          </w:tcPr>
          <w:p w:rsidR="001879B6" w:rsidP="000F3FCA" w:rsidRDefault="001879B6" w14:paraId="0C02FAE4" w14:textId="77777777">
            <w:r>
              <w:t>Resident Page</w:t>
            </w:r>
          </w:p>
          <w:p w:rsidR="001879B6" w:rsidP="000F3FCA" w:rsidRDefault="001879B6" w14:paraId="695FBBC4" w14:textId="77777777"/>
          <w:p w:rsidR="001879B6" w:rsidP="000F3FCA" w:rsidRDefault="001879B6" w14:paraId="18B33E39" w14:textId="77777777">
            <w:r>
              <w:t>Landing Page</w:t>
            </w:r>
          </w:p>
        </w:tc>
        <w:tc>
          <w:tcPr>
            <w:tcW w:w="4675" w:type="dxa"/>
          </w:tcPr>
          <w:p w:rsidR="001879B6" w:rsidP="000F3FCA" w:rsidRDefault="000A6FDD" w14:paraId="2F66D964" w14:textId="77777777">
            <w:hyperlink w:history="1" r:id="rId166">
              <w:r w:rsidRPr="00AA1BF6" w:rsidR="001879B6">
                <w:rPr>
                  <w:rStyle w:val="Hyperlink"/>
                </w:rPr>
                <w:t>https://socitcloud.apc.edu.ph/barangay/home</w:t>
              </w:r>
            </w:hyperlink>
          </w:p>
          <w:p w:rsidR="001879B6" w:rsidP="000F3FCA" w:rsidRDefault="001879B6" w14:paraId="17AE8C26" w14:textId="77777777"/>
        </w:tc>
      </w:tr>
      <w:tr w:rsidR="001879B6" w:rsidTr="000F3FCA" w14:paraId="3C9DCC8C" w14:textId="77777777">
        <w:tc>
          <w:tcPr>
            <w:tcW w:w="4675" w:type="dxa"/>
          </w:tcPr>
          <w:p w:rsidR="001879B6" w:rsidP="000F3FCA" w:rsidRDefault="001879B6" w14:paraId="188D71E7" w14:textId="77777777">
            <w:r>
              <w:t>Barangay Employee Login Page</w:t>
            </w:r>
          </w:p>
        </w:tc>
        <w:tc>
          <w:tcPr>
            <w:tcW w:w="4675" w:type="dxa"/>
          </w:tcPr>
          <w:p w:rsidR="001879B6" w:rsidP="000F3FCA" w:rsidRDefault="000A6FDD" w14:paraId="05577780" w14:textId="77777777">
            <w:hyperlink w:history="1" r:id="rId167">
              <w:r w:rsidRPr="00AA1BF6" w:rsidR="001879B6">
                <w:rPr>
                  <w:rStyle w:val="Hyperlink"/>
                </w:rPr>
                <w:t>https://socitcloud.apc.edu.ph/barangay/adminportal</w:t>
              </w:r>
            </w:hyperlink>
          </w:p>
          <w:p w:rsidR="001879B6" w:rsidP="000F3FCA" w:rsidRDefault="001879B6" w14:paraId="07900F0B" w14:textId="77777777"/>
        </w:tc>
      </w:tr>
    </w:tbl>
    <w:p w:rsidR="001879B6" w:rsidP="001879B6" w:rsidRDefault="001879B6" w14:paraId="0CBCEF81" w14:textId="77777777"/>
    <w:p w:rsidR="001879B6" w:rsidP="001879B6" w:rsidRDefault="001879B6" w14:paraId="473CD6C5" w14:textId="77777777"/>
    <w:p w:rsidR="001879B6" w:rsidP="001879B6" w:rsidRDefault="001879B6" w14:paraId="0408122C" w14:textId="77777777"/>
    <w:p w:rsidR="001879B6" w:rsidP="001879B6" w:rsidRDefault="001879B6" w14:paraId="44ADC3DA" w14:textId="77777777"/>
    <w:p w:rsidR="001879B6" w:rsidP="001879B6" w:rsidRDefault="001879B6" w14:paraId="593F5FEE" w14:textId="77777777"/>
    <w:p w:rsidR="001879B6" w:rsidP="001879B6" w:rsidRDefault="001879B6" w14:paraId="6F501037" w14:textId="77777777"/>
    <w:p w:rsidR="001879B6" w:rsidP="001879B6" w:rsidRDefault="001879B6" w14:paraId="6D8AF741" w14:textId="77777777"/>
    <w:p w:rsidR="001879B6" w:rsidP="001879B6" w:rsidRDefault="001879B6" w14:paraId="073C5A66" w14:textId="77777777"/>
    <w:p w:rsidR="001879B6" w:rsidP="001879B6" w:rsidRDefault="001879B6" w14:paraId="3164B02E" w14:textId="77777777"/>
    <w:p w:rsidR="001879B6" w:rsidP="001879B6" w:rsidRDefault="001879B6" w14:paraId="7EC7A63B" w14:textId="77777777"/>
    <w:p w:rsidR="001879B6" w:rsidP="001879B6" w:rsidRDefault="001879B6" w14:paraId="4C411740" w14:textId="77777777"/>
    <w:p w:rsidR="001879B6" w:rsidP="001879B6" w:rsidRDefault="001879B6" w14:paraId="7825C8CA" w14:textId="77777777"/>
    <w:p w:rsidR="001879B6" w:rsidP="001879B6" w:rsidRDefault="001879B6" w14:paraId="5C94E5B7" w14:textId="77777777"/>
    <w:p w:rsidR="001879B6" w:rsidP="001879B6" w:rsidRDefault="001879B6" w14:paraId="573D92E4" w14:textId="77777777"/>
    <w:p w:rsidRPr="005A1DF0" w:rsidR="001879B6" w:rsidP="001879B6" w:rsidRDefault="001879B6" w14:paraId="703926DE" w14:textId="77777777"/>
    <w:p w:rsidR="007E2166" w:rsidRDefault="007E2166" w14:paraId="40A5AE4C" w14:textId="77777777"/>
    <w:sectPr w:rsidR="007E2166" w:rsidSect="00900B50">
      <w:footerReference w:type="default" r:id="rId168"/>
      <w:pgSz w:w="12240" w:h="15840" w:orient="portrait"/>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IC" w:author="Izza Jean Celeste" w:date="2023-11-02T16:32:00Z" w:id="12">
    <w:p w:rsidR="001879B6" w:rsidP="001879B6" w:rsidRDefault="001879B6" w14:paraId="4227E8EA" w14:textId="77777777">
      <w:pPr>
        <w:pStyle w:val="CommentText"/>
      </w:pPr>
      <w:r>
        <w:rPr>
          <w:rStyle w:val="CommentReference"/>
        </w:rPr>
        <w:annotationRef/>
      </w:r>
      <w:r>
        <w:t>Added space</w:t>
      </w:r>
    </w:p>
  </w:comment>
  <w:comment w:initials="IC" w:author="Izza Jean Celeste" w:date="2023-11-02T16:37:00Z" w:id="13">
    <w:p w:rsidR="001879B6" w:rsidP="001879B6" w:rsidRDefault="001879B6" w14:paraId="101F3A91" w14:textId="77777777">
      <w:pPr>
        <w:pStyle w:val="CommentText"/>
      </w:pPr>
      <w:r>
        <w:rPr>
          <w:rStyle w:val="CommentReference"/>
        </w:rPr>
        <w:annotationRef/>
      </w:r>
      <w:r>
        <w:t>Added an</w:t>
      </w:r>
    </w:p>
  </w:comment>
  <w:comment w:initials="IC" w:author="Izza Jean Celeste" w:date="2023-11-02T16:38:00Z" w:id="16">
    <w:p w:rsidR="001879B6" w:rsidP="001879B6" w:rsidRDefault="001879B6" w14:paraId="19169330" w14:textId="77777777">
      <w:pPr>
        <w:pStyle w:val="CommentText"/>
      </w:pPr>
      <w:r>
        <w:rPr>
          <w:rStyle w:val="CommentReference"/>
        </w:rPr>
        <w:annotationRef/>
      </w:r>
      <w:r>
        <w:t xml:space="preserve">Reworded </w:t>
      </w:r>
    </w:p>
  </w:comment>
  <w:comment w:initials="IC" w:author="Izza Jean Celeste" w:date="2023-11-02T16:42:00Z" w:id="21">
    <w:p w:rsidR="001879B6" w:rsidP="001879B6" w:rsidRDefault="001879B6" w14:paraId="2198C7DE" w14:textId="77777777">
      <w:pPr>
        <w:pStyle w:val="CommentText"/>
      </w:pPr>
      <w:r>
        <w:rPr>
          <w:rStyle w:val="CommentReference"/>
        </w:rPr>
        <w:annotationRef/>
      </w:r>
      <w:r>
        <w:t>Did lowercase</w:t>
      </w:r>
    </w:p>
  </w:comment>
  <w:comment w:initials="IC" w:author="Izza Jean Celeste" w:date="2023-11-02T16:43:00Z" w:id="26">
    <w:p w:rsidR="001879B6" w:rsidP="001879B6" w:rsidRDefault="001879B6" w14:paraId="7D384F69" w14:textId="77777777">
      <w:pPr>
        <w:pStyle w:val="CommentText"/>
      </w:pPr>
      <w:r>
        <w:rPr>
          <w:rStyle w:val="CommentReference"/>
        </w:rPr>
        <w:annotationRef/>
      </w:r>
      <w:r>
        <w:t>Changed have to has</w:t>
      </w:r>
    </w:p>
  </w:comment>
  <w:comment w:initials="IC" w:author="Izza Jean Celeste" w:date="2023-11-02T16:44:00Z" w:id="27">
    <w:p w:rsidR="001879B6" w:rsidP="001879B6" w:rsidRDefault="001879B6" w14:paraId="744B5F16" w14:textId="77777777">
      <w:pPr>
        <w:pStyle w:val="CommentText"/>
      </w:pPr>
      <w:r>
        <w:rPr>
          <w:rStyle w:val="CommentReference"/>
        </w:rPr>
        <w:annotationRef/>
      </w:r>
      <w:r>
        <w:t>Added s</w:t>
      </w:r>
    </w:p>
  </w:comment>
  <w:comment w:initials="IC" w:author="Izza Jean Celeste" w:date="2023-11-02T16:45:00Z" w:id="28">
    <w:p w:rsidR="001879B6" w:rsidP="001879B6" w:rsidRDefault="001879B6" w14:paraId="2D00AC4C" w14:textId="77777777">
      <w:pPr>
        <w:pStyle w:val="CommentText"/>
      </w:pPr>
      <w:r>
        <w:rPr>
          <w:rStyle w:val="CommentReference"/>
        </w:rPr>
        <w:annotationRef/>
      </w:r>
      <w:r>
        <w:t>Plural forms- parallelism</w:t>
      </w:r>
    </w:p>
  </w:comment>
  <w:comment w:initials="IC" w:author="Izza Jean Celeste" w:date="2023-11-02T16:46:00Z" w:id="29">
    <w:p w:rsidR="001879B6" w:rsidP="001879B6" w:rsidRDefault="001879B6" w14:paraId="0DDEA7FE" w14:textId="77777777">
      <w:pPr>
        <w:pStyle w:val="CommentText"/>
      </w:pPr>
      <w:r>
        <w:rPr>
          <w:rStyle w:val="CommentReference"/>
        </w:rPr>
        <w:annotationRef/>
      </w:r>
      <w:r>
        <w:t>s</w:t>
      </w:r>
    </w:p>
  </w:comment>
  <w:comment w:initials="IC" w:author="Izza Jean Celeste" w:date="2023-11-02T16:46:00Z" w:id="30">
    <w:p w:rsidR="001879B6" w:rsidP="001879B6" w:rsidRDefault="001879B6" w14:paraId="31DF8095" w14:textId="77777777">
      <w:pPr>
        <w:pStyle w:val="CommentText"/>
      </w:pPr>
      <w:r>
        <w:rPr>
          <w:rStyle w:val="CommentReference"/>
        </w:rPr>
        <w:annotationRef/>
      </w:r>
      <w:r>
        <w:t>s</w:t>
      </w:r>
    </w:p>
  </w:comment>
  <w:comment w:initials="IC" w:author="Izza Jean Celeste" w:date="2023-11-02T16:51:00Z" w:id="33">
    <w:p w:rsidR="001879B6" w:rsidP="001879B6" w:rsidRDefault="001879B6" w14:paraId="59BCB39A" w14:textId="77777777">
      <w:pPr>
        <w:pStyle w:val="CommentText"/>
      </w:pPr>
      <w:r>
        <w:rPr>
          <w:rStyle w:val="CommentReference"/>
        </w:rPr>
        <w:annotationRef/>
      </w:r>
      <w:r>
        <w:t>Changed which to that</w:t>
      </w:r>
    </w:p>
  </w:comment>
  <w:comment w:initials="IC" w:author="Izza Jean Celeste" w:date="2023-11-02T16:53:00Z" w:id="34">
    <w:p w:rsidR="001879B6" w:rsidP="001879B6" w:rsidRDefault="001879B6" w14:paraId="3742F59C" w14:textId="77777777">
      <w:pPr>
        <w:pStyle w:val="CommentText"/>
      </w:pPr>
      <w:r>
        <w:rPr>
          <w:rStyle w:val="CommentReference"/>
        </w:rPr>
        <w:annotationRef/>
      </w:r>
      <w:r>
        <w:t>Features of the system</w:t>
      </w:r>
    </w:p>
  </w:comment>
  <w:comment w:initials="IC" w:author="Izza Jean Celeste" w:date="2023-11-02T18:11:00Z" w:id="41">
    <w:p w:rsidR="001879B6" w:rsidP="001879B6" w:rsidRDefault="001879B6" w14:paraId="0BAB7DC3" w14:textId="77777777">
      <w:pPr>
        <w:pStyle w:val="CommentText"/>
      </w:pPr>
      <w:r>
        <w:rPr>
          <w:rStyle w:val="CommentReference"/>
        </w:rPr>
        <w:annotationRef/>
      </w:r>
      <w:r>
        <w:t>to</w:t>
      </w:r>
    </w:p>
  </w:comment>
  <w:comment w:initials="IC" w:author="Izza Jean Celeste" w:date="2023-11-02T18:11:00Z" w:id="42">
    <w:p w:rsidR="001879B6" w:rsidP="001879B6" w:rsidRDefault="001879B6" w14:paraId="4D0446EE" w14:textId="77777777">
      <w:pPr>
        <w:pStyle w:val="CommentText"/>
      </w:pPr>
      <w:r>
        <w:rPr>
          <w:rStyle w:val="CommentReference"/>
        </w:rPr>
        <w:annotationRef/>
      </w:r>
      <w:r>
        <w:t xml:space="preserve">Inserted a </w:t>
      </w:r>
    </w:p>
  </w:comment>
  <w:comment w:initials="IC" w:author="Izza Jean Celeste" w:date="2023-11-02T18:12:00Z" w:id="43">
    <w:p w:rsidR="001879B6" w:rsidP="001879B6" w:rsidRDefault="001879B6" w14:paraId="3821EEEE" w14:textId="77777777">
      <w:pPr>
        <w:pStyle w:val="CommentText"/>
      </w:pPr>
      <w:r>
        <w:rPr>
          <w:rStyle w:val="CommentReference"/>
        </w:rPr>
        <w:annotationRef/>
      </w:r>
      <w:r>
        <w:t>Added space</w:t>
      </w:r>
    </w:p>
  </w:comment>
  <w:comment w:initials="IC" w:author="Izza Jean Celeste" w:date="2023-11-02T18:14:00Z" w:id="46">
    <w:p w:rsidR="001879B6" w:rsidP="001879B6" w:rsidRDefault="001879B6" w14:paraId="08D7EB78" w14:textId="77777777">
      <w:pPr>
        <w:pStyle w:val="CommentText"/>
      </w:pPr>
      <w:r>
        <w:rPr>
          <w:rStyle w:val="CommentReference"/>
        </w:rPr>
        <w:annotationRef/>
      </w:r>
      <w:r>
        <w:t>edited</w:t>
      </w:r>
    </w:p>
  </w:comment>
  <w:comment w:initials="IC" w:author="Izza Jean Celeste" w:date="2023-11-02T18:14:00Z" w:id="50">
    <w:p w:rsidR="00057ACD" w:rsidP="00057ACD" w:rsidRDefault="00057ACD" w14:paraId="58050394" w14:textId="77777777">
      <w:pPr>
        <w:pStyle w:val="CommentText"/>
      </w:pPr>
      <w:r>
        <w:rPr>
          <w:rStyle w:val="CommentReference"/>
        </w:rPr>
        <w:annotationRef/>
      </w:r>
      <w:r>
        <w:t>reformat</w:t>
      </w:r>
    </w:p>
  </w:comment>
  <w:comment w:initials="IC" w:author="Izza Jean Celeste" w:date="2023-11-02T18:14:00Z" w:id="54">
    <w:p w:rsidR="00057ACD" w:rsidP="00057ACD" w:rsidRDefault="00057ACD" w14:paraId="137F9BC9" w14:textId="77777777">
      <w:pPr>
        <w:pStyle w:val="CommentText"/>
      </w:pPr>
      <w:r>
        <w:rPr>
          <w:rStyle w:val="CommentReference"/>
        </w:rPr>
        <w:annotationRef/>
      </w:r>
      <w:r>
        <w:t>reformat</w:t>
      </w:r>
    </w:p>
  </w:comment>
  <w:comment w:initials="IC" w:author="Izza Jean Celeste" w:date="2023-11-02T18:15:00Z" w:id="61">
    <w:p w:rsidR="00B63835" w:rsidP="00B63835" w:rsidRDefault="00B63835" w14:paraId="0520BF88" w14:textId="77777777">
      <w:pPr>
        <w:pStyle w:val="CommentText"/>
      </w:pPr>
      <w:r>
        <w:rPr>
          <w:rStyle w:val="CommentReference"/>
        </w:rPr>
        <w:annotationRef/>
      </w:r>
      <w:r>
        <w:t>The inserted</w:t>
      </w:r>
    </w:p>
  </w:comment>
  <w:comment w:initials="IC" w:author="Izza Jean Celeste" w:date="2023-11-02T18:15:00Z" w:id="62">
    <w:p w:rsidR="001879B6" w:rsidP="001879B6" w:rsidRDefault="001879B6" w14:paraId="383D6B2F" w14:textId="77777777">
      <w:pPr>
        <w:pStyle w:val="CommentText"/>
      </w:pPr>
      <w:r>
        <w:rPr>
          <w:rStyle w:val="CommentReference"/>
        </w:rPr>
        <w:annotationRef/>
      </w:r>
      <w:r>
        <w:t>Missing period</w:t>
      </w:r>
    </w:p>
  </w:comment>
  <w:comment w:initials="IC" w:author="Izza Jean Celeste" w:date="2023-11-02T18:23:00Z" w:id="66">
    <w:p w:rsidR="001879B6" w:rsidP="001879B6" w:rsidRDefault="001879B6" w14:paraId="38FB6AE1" w14:textId="77777777">
      <w:pPr>
        <w:pStyle w:val="CommentText"/>
      </w:pPr>
      <w:r>
        <w:rPr>
          <w:rStyle w:val="CommentReference"/>
        </w:rPr>
        <w:annotationRef/>
      </w:r>
      <w:r>
        <w:t>Log in, requesting, submitting</w:t>
      </w:r>
    </w:p>
  </w:comment>
  <w:comment w:initials="IC" w:author="Izza Jean Celeste" w:date="2023-11-02T18:30:00Z" w:id="79">
    <w:p w:rsidR="001879B6" w:rsidP="001879B6" w:rsidRDefault="001879B6" w14:paraId="32CC82A9" w14:textId="77777777">
      <w:pPr>
        <w:pStyle w:val="CommentText"/>
      </w:pPr>
      <w:r>
        <w:rPr>
          <w:rStyle w:val="CommentReference"/>
        </w:rPr>
        <w:annotationRef/>
      </w:r>
      <w:r>
        <w:t>Removed necerssary</w:t>
      </w:r>
    </w:p>
  </w:comment>
  <w:comment w:initials="IC" w:author="Izza Jean Celeste" w:date="2023-11-02T18:32:00Z" w:id="83">
    <w:p w:rsidR="00154CF3" w:rsidP="00154CF3" w:rsidRDefault="00154CF3" w14:paraId="5D9E8C12" w14:textId="77777777">
      <w:pPr>
        <w:pStyle w:val="CommentText"/>
      </w:pPr>
      <w:r>
        <w:rPr>
          <w:rStyle w:val="CommentReference"/>
        </w:rPr>
        <w:annotationRef/>
      </w:r>
      <w:r>
        <w:t>reformat</w:t>
      </w:r>
    </w:p>
  </w:comment>
  <w:comment w:initials="IC" w:author="Izza Jean Celeste" w:date="2023-11-02T18:33:00Z" w:id="90">
    <w:p w:rsidR="00154CF3" w:rsidP="00154CF3" w:rsidRDefault="00154CF3" w14:paraId="5CFC0D68" w14:textId="77777777">
      <w:pPr>
        <w:pStyle w:val="CommentText"/>
      </w:pPr>
      <w:r>
        <w:rPr>
          <w:rStyle w:val="CommentReference"/>
        </w:rPr>
        <w:annotationRef/>
      </w:r>
      <w:r>
        <w:t>reformat</w:t>
      </w:r>
    </w:p>
  </w:comment>
  <w:comment w:initials="IC" w:author="Izza Jean Celeste" w:date="2023-11-02T22:17:00Z" w:id="103">
    <w:p w:rsidR="00154CF3" w:rsidP="00154CF3" w:rsidRDefault="00154CF3" w14:paraId="7D5C0355" w14:textId="77777777">
      <w:pPr>
        <w:pStyle w:val="CommentText"/>
      </w:pPr>
      <w:r>
        <w:rPr>
          <w:rStyle w:val="CommentReference"/>
        </w:rPr>
        <w:annotationRef/>
      </w:r>
      <w:r>
        <w:t>reformat</w:t>
      </w:r>
    </w:p>
  </w:comment>
  <w:comment w:initials="IC" w:author="Izza Jean Celeste" w:date="2023-11-03T19:31:00Z" w:id="114">
    <w:p w:rsidR="00154CF3" w:rsidP="00154CF3" w:rsidRDefault="00154CF3" w14:paraId="6DC542F9" w14:textId="77777777">
      <w:pPr>
        <w:pStyle w:val="CommentText"/>
      </w:pPr>
      <w:r>
        <w:rPr>
          <w:rStyle w:val="CommentReference"/>
        </w:rPr>
        <w:annotationRef/>
      </w:r>
      <w:r>
        <w:t>reformat</w:t>
      </w:r>
    </w:p>
  </w:comment>
  <w:comment w:initials="IC" w:author="Izza Jean Celeste" w:date="2023-11-03T19:24:00Z" w:id="115">
    <w:p w:rsidR="00154CF3" w:rsidP="00154CF3" w:rsidRDefault="00154CF3" w14:paraId="5D181349" w14:textId="77777777">
      <w:pPr>
        <w:pStyle w:val="CommentText"/>
      </w:pPr>
      <w:r>
        <w:rPr>
          <w:rStyle w:val="CommentReference"/>
        </w:rPr>
        <w:annotationRef/>
      </w:r>
      <w:r>
        <w:t>reformat</w:t>
      </w:r>
    </w:p>
  </w:comment>
  <w:comment w:initials="IC" w:author="Izza Jean Celeste" w:date="2023-11-03T19:23:00Z" w:id="122">
    <w:p w:rsidR="00154CF3" w:rsidP="00154CF3" w:rsidRDefault="00154CF3" w14:paraId="4672B63D" w14:textId="77777777">
      <w:pPr>
        <w:pStyle w:val="CommentText"/>
      </w:pPr>
      <w:r>
        <w:rPr>
          <w:rStyle w:val="CommentReference"/>
        </w:rPr>
        <w:annotationRef/>
      </w:r>
      <w:r>
        <w:t>reformat</w:t>
      </w:r>
    </w:p>
  </w:comment>
  <w:comment w:initials="IC" w:author="Izza Jean Celeste" w:date="2023-11-03T19:45:00Z" w:id="123">
    <w:p w:rsidR="00154CF3" w:rsidP="00154CF3" w:rsidRDefault="00154CF3" w14:paraId="7F8E6C25" w14:textId="77777777">
      <w:pPr>
        <w:pStyle w:val="CommentText"/>
      </w:pPr>
      <w:r>
        <w:rPr>
          <w:rStyle w:val="CommentReference"/>
        </w:rPr>
        <w:annotationRef/>
      </w:r>
      <w:r>
        <w:t>reformat</w:t>
      </w:r>
    </w:p>
  </w:comment>
  <w:comment w:initials="IC" w:author="Izza Jean Celeste" w:date="2023-11-03T19:46:00Z" w:id="127">
    <w:p w:rsidR="001879B6" w:rsidP="001879B6" w:rsidRDefault="001879B6" w14:paraId="04068706" w14:textId="77777777">
      <w:pPr>
        <w:pStyle w:val="CommentText"/>
      </w:pPr>
      <w:r>
        <w:rPr>
          <w:rStyle w:val="CommentReference"/>
        </w:rPr>
        <w:annotationRef/>
      </w:r>
      <w:r>
        <w:t xml:space="preserve">Follow these corrections for the same pre-conditions. </w:t>
      </w:r>
    </w:p>
  </w:comment>
  <w:comment w:initials="IC" w:author="Izza Jean Celeste" w:date="2023-11-03T19:47:00Z" w:id="131">
    <w:p w:rsidR="00F05FCB" w:rsidP="001879B6" w:rsidRDefault="000A6FDD" w14:paraId="0976ACD4" w14:textId="77777777">
      <w:pPr>
        <w:pStyle w:val="CommentText"/>
      </w:pPr>
      <w:r>
        <w:rPr>
          <w:rStyle w:val="CommentReference"/>
        </w:rPr>
        <w:annotationRef/>
      </w:r>
      <w:r>
        <w:t>reformat</w:t>
      </w:r>
    </w:p>
  </w:comment>
  <w:comment w:initials="IC" w:author="Izza Jean Celeste" w:date="2023-11-03T19:47:00Z" w:id="132">
    <w:p w:rsidR="00154CF3" w:rsidP="00154CF3" w:rsidRDefault="00154CF3" w14:paraId="7A625899" w14:textId="77777777">
      <w:pPr>
        <w:pStyle w:val="CommentText"/>
      </w:pPr>
      <w:r>
        <w:rPr>
          <w:rStyle w:val="CommentReference"/>
        </w:rPr>
        <w:annotationRef/>
      </w:r>
      <w:r>
        <w:t>reformat</w:t>
      </w:r>
    </w:p>
  </w:comment>
  <w:comment w:initials="IC" w:author="Izza Jean Celeste" w:date="2023-11-03T19:50:00Z" w:id="136">
    <w:p w:rsidR="00F05FCB" w:rsidP="001879B6" w:rsidRDefault="000A6FDD" w14:paraId="28D0E49C" w14:textId="77777777">
      <w:pPr>
        <w:pStyle w:val="CommentText"/>
      </w:pPr>
      <w:r>
        <w:rPr>
          <w:rStyle w:val="CommentReference"/>
        </w:rPr>
        <w:annotationRef/>
      </w:r>
      <w:r>
        <w:t>reformat</w:t>
      </w:r>
    </w:p>
  </w:comment>
  <w:comment w:initials="IC" w:author="Izza Jean Celeste" w:date="2023-11-03T19:50:00Z" w:id="137">
    <w:p w:rsidR="00154CF3" w:rsidP="00154CF3" w:rsidRDefault="00154CF3" w14:paraId="5535B737" w14:textId="77777777">
      <w:pPr>
        <w:pStyle w:val="CommentText"/>
      </w:pPr>
      <w:r>
        <w:rPr>
          <w:rStyle w:val="CommentReference"/>
        </w:rPr>
        <w:annotationRef/>
      </w:r>
      <w:r>
        <w:t>reformat</w:t>
      </w:r>
    </w:p>
  </w:comment>
  <w:comment w:initials="IC" w:author="Izza Jean Celeste" w:date="2023-11-03T19:50:00Z" w:id="138">
    <w:p w:rsidR="001879B6" w:rsidP="001879B6" w:rsidRDefault="001879B6" w14:paraId="70DEF2DC" w14:textId="77777777">
      <w:pPr>
        <w:pStyle w:val="CommentText"/>
      </w:pPr>
      <w:r>
        <w:rPr>
          <w:rStyle w:val="CommentReference"/>
        </w:rPr>
        <w:annotationRef/>
      </w:r>
      <w:r>
        <w:t>See corrections on made earlier.</w:t>
      </w:r>
      <w:r>
        <w:rPr>
          <w:rStyle w:val="CommentReference"/>
        </w:rPr>
        <w:annotationRef/>
      </w:r>
    </w:p>
  </w:comment>
  <w:comment w:initials="IC" w:author="Izza Jean Celeste" w:date="2023-11-03T19:51:00Z" w:id="142">
    <w:p w:rsidR="00F05FCB" w:rsidP="001879B6" w:rsidRDefault="000A6FDD" w14:paraId="3417D8FC" w14:textId="77777777">
      <w:pPr>
        <w:pStyle w:val="CommentText"/>
      </w:pPr>
      <w:r>
        <w:rPr>
          <w:rStyle w:val="CommentReference"/>
        </w:rPr>
        <w:annotationRef/>
      </w:r>
      <w:r>
        <w:t>reformat</w:t>
      </w:r>
    </w:p>
  </w:comment>
  <w:comment w:initials="IC" w:author="Izza Jean Celeste" w:date="2023-11-03T19:51:00Z" w:id="143">
    <w:p w:rsidR="00154CF3" w:rsidP="00154CF3" w:rsidRDefault="00154CF3" w14:paraId="6DE9747D" w14:textId="77777777">
      <w:pPr>
        <w:pStyle w:val="CommentText"/>
      </w:pPr>
      <w:r>
        <w:rPr>
          <w:rStyle w:val="CommentReference"/>
        </w:rPr>
        <w:annotationRef/>
      </w:r>
      <w:r>
        <w:t>reformat</w:t>
      </w:r>
    </w:p>
  </w:comment>
  <w:comment w:initials="IC" w:author="Izza Jean Celeste" w:date="2023-11-03T19:52:00Z" w:id="144">
    <w:p w:rsidR="001879B6" w:rsidP="001879B6" w:rsidRDefault="001879B6" w14:paraId="11EC0727" w14:textId="77777777">
      <w:pPr>
        <w:pStyle w:val="CommentText"/>
      </w:pPr>
      <w:r>
        <w:rPr>
          <w:rStyle w:val="CommentReference"/>
        </w:rPr>
        <w:annotationRef/>
      </w:r>
      <w:r>
        <w:t xml:space="preserve">See corrections made on previous pages. </w:t>
      </w:r>
      <w:r>
        <w:rPr>
          <w:rStyle w:val="CommentReference"/>
        </w:rPr>
        <w:annotationRef/>
      </w:r>
    </w:p>
  </w:comment>
  <w:comment w:initials="IC" w:author="Izza Jean Celeste" w:date="2023-11-03T19:52:00Z" w:id="148">
    <w:p w:rsidR="00154CF3" w:rsidP="00154CF3" w:rsidRDefault="00154CF3" w14:paraId="4F39FC59" w14:textId="77777777">
      <w:pPr>
        <w:pStyle w:val="CommentText"/>
      </w:pPr>
      <w:r>
        <w:rPr>
          <w:rStyle w:val="CommentReference"/>
        </w:rPr>
        <w:annotationRef/>
      </w:r>
      <w:r>
        <w:t>reformat</w:t>
      </w:r>
    </w:p>
  </w:comment>
  <w:comment w:initials="IC" w:author="Izza Jean Celeste" w:date="2023-11-03T19:53:00Z" w:id="153">
    <w:p w:rsidR="00154CF3" w:rsidP="00154CF3" w:rsidRDefault="00154CF3" w14:paraId="3924A26E" w14:textId="77777777">
      <w:pPr>
        <w:pStyle w:val="CommentText"/>
      </w:pPr>
      <w:r>
        <w:rPr>
          <w:rStyle w:val="CommentReference"/>
        </w:rPr>
        <w:annotationRef/>
      </w:r>
      <w:r>
        <w:t>reformat</w:t>
      </w:r>
    </w:p>
  </w:comment>
  <w:comment w:initials="IC" w:author="Izza Jean Celeste" w:date="2023-11-03T19:54:00Z" w:id="157">
    <w:p w:rsidR="00154CF3" w:rsidP="00154CF3" w:rsidRDefault="00154CF3" w14:paraId="1AE79CCF" w14:textId="77777777">
      <w:pPr>
        <w:pStyle w:val="CommentText"/>
      </w:pPr>
      <w:r>
        <w:rPr>
          <w:rStyle w:val="CommentReference"/>
        </w:rPr>
        <w:annotationRef/>
      </w:r>
      <w:r>
        <w:t>reformat</w:t>
      </w:r>
    </w:p>
  </w:comment>
  <w:comment w:initials="IC" w:author="Izza Jean Celeste" w:date="2023-11-03T19:56:00Z" w:id="161">
    <w:p w:rsidR="001879B6" w:rsidP="001879B6" w:rsidRDefault="001879B6" w14:paraId="792CC169" w14:textId="77777777">
      <w:pPr>
        <w:pStyle w:val="CommentText"/>
      </w:pPr>
      <w:r>
        <w:rPr>
          <w:rStyle w:val="CommentReference"/>
        </w:rPr>
        <w:annotationRef/>
      </w:r>
      <w:r>
        <w:t xml:space="preserve">Log in </w:t>
      </w:r>
    </w:p>
  </w:comment>
  <w:comment w:initials="IC" w:author="Izza Jean Celeste" w:date="2023-11-03T19:57:00Z" w:id="165">
    <w:p w:rsidR="00890BCC" w:rsidP="00890BCC" w:rsidRDefault="00890BCC" w14:paraId="321AFD53" w14:textId="77777777">
      <w:pPr>
        <w:pStyle w:val="CommentText"/>
      </w:pPr>
      <w:r>
        <w:rPr>
          <w:rStyle w:val="CommentReference"/>
        </w:rPr>
        <w:annotationRef/>
      </w:r>
      <w:r>
        <w:t>reformat</w:t>
      </w:r>
    </w:p>
  </w:comment>
  <w:comment w:initials="IC" w:author="Izza Jean Celeste" w:date="2023-11-03T19:58:00Z" w:id="170">
    <w:p w:rsidR="00890BCC" w:rsidP="00890BCC" w:rsidRDefault="00890BCC" w14:paraId="2FD5FD43" w14:textId="77777777">
      <w:pPr>
        <w:pStyle w:val="CommentText"/>
      </w:pPr>
      <w:r>
        <w:rPr>
          <w:rStyle w:val="CommentReference"/>
        </w:rPr>
        <w:annotationRef/>
      </w:r>
      <w:r>
        <w:t>reformat</w:t>
      </w:r>
    </w:p>
  </w:comment>
  <w:comment w:initials="IC" w:author="Izza Jean Celeste" w:date="2023-11-03T19:59:00Z" w:id="176">
    <w:p w:rsidR="00890BCC" w:rsidP="00890BCC" w:rsidRDefault="00890BCC" w14:paraId="0CC0019D" w14:textId="77777777">
      <w:pPr>
        <w:pStyle w:val="CommentText"/>
      </w:pPr>
      <w:r>
        <w:rPr>
          <w:rStyle w:val="CommentReference"/>
        </w:rPr>
        <w:annotationRef/>
      </w:r>
      <w:r>
        <w:t>reformat</w:t>
      </w:r>
    </w:p>
  </w:comment>
  <w:comment w:initials="IC" w:author="Izza Jean Celeste" w:date="2023-11-03T20:05:00Z" w:id="180">
    <w:p w:rsidR="00890BCC" w:rsidP="00890BCC" w:rsidRDefault="00890BCC" w14:paraId="24CC5A23" w14:textId="77777777">
      <w:pPr>
        <w:pStyle w:val="CommentText"/>
      </w:pPr>
      <w:r>
        <w:rPr>
          <w:rStyle w:val="CommentReference"/>
        </w:rPr>
        <w:annotationRef/>
      </w:r>
      <w:r>
        <w:t>reformat</w:t>
      </w:r>
    </w:p>
  </w:comment>
  <w:comment w:initials="IC" w:author="Izza Jean Celeste" w:date="2023-11-03T20:06:00Z" w:id="184">
    <w:p w:rsidR="00890BCC" w:rsidP="00890BCC" w:rsidRDefault="00890BCC" w14:paraId="69C6FA4F" w14:textId="77777777">
      <w:pPr>
        <w:pStyle w:val="CommentText"/>
      </w:pPr>
      <w:r>
        <w:rPr>
          <w:rStyle w:val="CommentReference"/>
        </w:rPr>
        <w:annotationRef/>
      </w:r>
      <w:r>
        <w:t>reformat</w:t>
      </w:r>
    </w:p>
  </w:comment>
  <w:comment w:initials="IC" w:author="Izza Jean Celeste" w:date="2023-11-03T20:06:00Z" w:id="188">
    <w:p w:rsidR="00890BCC" w:rsidP="00890BCC" w:rsidRDefault="00890BCC" w14:paraId="08E43B8B" w14:textId="77777777">
      <w:pPr>
        <w:pStyle w:val="CommentText"/>
      </w:pPr>
      <w:r>
        <w:rPr>
          <w:rStyle w:val="CommentReference"/>
        </w:rPr>
        <w:annotationRef/>
      </w:r>
      <w:r>
        <w:t>reformat</w:t>
      </w:r>
    </w:p>
  </w:comment>
  <w:comment w:initials="IC" w:author="Izza Jean Celeste" w:date="2023-11-03T20:07:00Z" w:id="192">
    <w:p w:rsidR="00890BCC" w:rsidP="00890BCC" w:rsidRDefault="00890BCC" w14:paraId="2FCB4FE5" w14:textId="77777777">
      <w:pPr>
        <w:pStyle w:val="CommentText"/>
      </w:pPr>
      <w:r>
        <w:rPr>
          <w:rStyle w:val="CommentReference"/>
        </w:rPr>
        <w:annotationRef/>
      </w:r>
      <w:r>
        <w:t>reformat</w:t>
      </w:r>
    </w:p>
  </w:comment>
  <w:comment w:initials="IC" w:author="Izza Jean Celeste" w:date="2023-11-03T20:11:00Z" w:id="197">
    <w:p w:rsidR="00890BCC" w:rsidP="00890BCC" w:rsidRDefault="00890BCC" w14:paraId="79CFFD56" w14:textId="77777777">
      <w:pPr>
        <w:pStyle w:val="CommentText"/>
      </w:pPr>
      <w:r>
        <w:rPr>
          <w:rStyle w:val="CommentReference"/>
        </w:rPr>
        <w:annotationRef/>
      </w:r>
      <w:r>
        <w:t>reformat</w:t>
      </w:r>
    </w:p>
  </w:comment>
  <w:comment w:initials="IC" w:author="Izza Jean Celeste" w:date="2023-11-03T20:15:00Z" w:id="231">
    <w:p w:rsidR="007D340E" w:rsidP="007D340E" w:rsidRDefault="007D340E" w14:paraId="07B4D4CD" w14:textId="77777777">
      <w:pPr>
        <w:pStyle w:val="CommentText"/>
      </w:pPr>
      <w:r>
        <w:rPr>
          <w:rStyle w:val="CommentReference"/>
        </w:rPr>
        <w:annotationRef/>
      </w:r>
      <w:r>
        <w:t>reformat</w:t>
      </w:r>
    </w:p>
  </w:comment>
  <w:comment w:initials="IC" w:author="Izza Jean Celeste" w:date="2023-11-03T20:33:00Z" w:id="309">
    <w:p w:rsidR="007723BF" w:rsidP="007723BF" w:rsidRDefault="007723BF" w14:paraId="757A6701" w14:textId="77777777">
      <w:pPr>
        <w:pStyle w:val="CommentText"/>
      </w:pPr>
      <w:r>
        <w:rPr>
          <w:rStyle w:val="CommentReference"/>
        </w:rPr>
        <w:annotationRef/>
      </w:r>
      <w:r>
        <w:t>reformat</w:t>
      </w:r>
    </w:p>
  </w:comment>
  <w:comment w:initials="IC" w:author="Izza Jean Celeste" w:date="2023-11-03T20:37:00Z" w:id="342">
    <w:p w:rsidR="007723BF" w:rsidP="007723BF" w:rsidRDefault="007723BF" w14:paraId="4D10D399" w14:textId="77777777">
      <w:pPr>
        <w:pStyle w:val="CommentText"/>
      </w:pPr>
      <w:r>
        <w:rPr>
          <w:rStyle w:val="CommentReference"/>
        </w:rPr>
        <w:annotationRef/>
      </w:r>
      <w:r>
        <w:t>reformat</w:t>
      </w:r>
    </w:p>
  </w:comment>
  <w:comment w:initials="IC" w:author="Izza Jean Celeste" w:date="2023-11-03T20:39:00Z" w:id="349">
    <w:p w:rsidR="007723BF" w:rsidP="007723BF" w:rsidRDefault="007723BF" w14:paraId="0CC9CB7F" w14:textId="77777777">
      <w:pPr>
        <w:pStyle w:val="CommentText"/>
      </w:pPr>
      <w:r>
        <w:rPr>
          <w:rStyle w:val="CommentReference"/>
        </w:rPr>
        <w:annotationRef/>
      </w:r>
      <w:r>
        <w:t>reformat</w:t>
      </w:r>
    </w:p>
  </w:comment>
  <w:comment w:initials="IC" w:author="Izza Jean Celeste" w:date="2023-11-03T20:39:00Z" w:id="354">
    <w:p w:rsidR="007723BF" w:rsidP="007723BF" w:rsidRDefault="007723BF" w14:paraId="6BDD4334" w14:textId="77777777">
      <w:pPr>
        <w:pStyle w:val="CommentText"/>
      </w:pPr>
      <w:r>
        <w:rPr>
          <w:rStyle w:val="CommentReference"/>
        </w:rPr>
        <w:annotationRef/>
      </w:r>
      <w:r>
        <w:t>reformat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27E8EA" w15:done="1"/>
  <w15:commentEx w15:paraId="101F3A91" w15:done="1"/>
  <w15:commentEx w15:paraId="19169330" w15:done="1"/>
  <w15:commentEx w15:paraId="2198C7DE" w15:done="1"/>
  <w15:commentEx w15:paraId="7D384F69" w15:done="1"/>
  <w15:commentEx w15:paraId="744B5F16" w15:done="1"/>
  <w15:commentEx w15:paraId="2D00AC4C" w15:done="1"/>
  <w15:commentEx w15:paraId="0DDEA7FE" w15:done="1"/>
  <w15:commentEx w15:paraId="31DF8095" w15:done="1"/>
  <w15:commentEx w15:paraId="59BCB39A" w15:done="1"/>
  <w15:commentEx w15:paraId="3742F59C" w15:done="1"/>
  <w15:commentEx w15:paraId="0BAB7DC3" w15:done="1"/>
  <w15:commentEx w15:paraId="4D0446EE" w15:done="1"/>
  <w15:commentEx w15:paraId="3821EEEE" w15:done="1"/>
  <w15:commentEx w15:paraId="08D7EB78" w15:done="1"/>
  <w15:commentEx w15:paraId="58050394" w15:done="0"/>
  <w15:commentEx w15:paraId="137F9BC9" w15:done="1"/>
  <w15:commentEx w15:paraId="0520BF88" w15:done="1"/>
  <w15:commentEx w15:paraId="383D6B2F" w15:done="1"/>
  <w15:commentEx w15:paraId="38FB6AE1" w15:done="1"/>
  <w15:commentEx w15:paraId="32CC82A9" w15:done="1"/>
  <w15:commentEx w15:paraId="5D9E8C12" w15:done="0"/>
  <w15:commentEx w15:paraId="5CFC0D68" w15:done="0"/>
  <w15:commentEx w15:paraId="7D5C0355" w15:done="0"/>
  <w15:commentEx w15:paraId="6DC542F9" w15:done="0"/>
  <w15:commentEx w15:paraId="5D181349" w15:done="0"/>
  <w15:commentEx w15:paraId="4672B63D" w15:done="0"/>
  <w15:commentEx w15:paraId="7F8E6C25" w15:done="0"/>
  <w15:commentEx w15:paraId="04068706" w15:done="1"/>
  <w15:commentEx w15:paraId="0976ACD4" w15:done="0"/>
  <w15:commentEx w15:paraId="7A625899" w15:done="0"/>
  <w15:commentEx w15:paraId="28D0E49C" w15:done="0"/>
  <w15:commentEx w15:paraId="5535B737" w15:done="0"/>
  <w15:commentEx w15:paraId="70DEF2DC" w15:done="1"/>
  <w15:commentEx w15:paraId="3417D8FC" w15:done="0"/>
  <w15:commentEx w15:paraId="6DE9747D" w15:done="0"/>
  <w15:commentEx w15:paraId="11EC0727" w15:done="1"/>
  <w15:commentEx w15:paraId="4F39FC59" w15:done="0"/>
  <w15:commentEx w15:paraId="3924A26E" w15:done="0"/>
  <w15:commentEx w15:paraId="1AE79CCF" w15:done="0"/>
  <w15:commentEx w15:paraId="792CC169" w15:done="0"/>
  <w15:commentEx w15:paraId="321AFD53" w15:done="0"/>
  <w15:commentEx w15:paraId="2FD5FD43" w15:done="0"/>
  <w15:commentEx w15:paraId="0CC0019D" w15:done="0"/>
  <w15:commentEx w15:paraId="24CC5A23" w15:done="0"/>
  <w15:commentEx w15:paraId="69C6FA4F" w15:done="0"/>
  <w15:commentEx w15:paraId="08E43B8B" w15:done="0"/>
  <w15:commentEx w15:paraId="2FCB4FE5" w15:done="0"/>
  <w15:commentEx w15:paraId="79CFFD56" w15:done="0"/>
  <w15:commentEx w15:paraId="07B4D4CD" w15:done="0"/>
  <w15:commentEx w15:paraId="757A6701" w15:done="0"/>
  <w15:commentEx w15:paraId="4D10D399" w15:done="0"/>
  <w15:commentEx w15:paraId="0CC9CB7F" w15:done="0"/>
  <w15:commentEx w15:paraId="6BDD433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5EAAEF4" w16cex:dateUtc="2023-11-02T08:32:00Z"/>
  <w16cex:commentExtensible w16cex:durableId="0588504E" w16cex:dateUtc="2023-11-02T08:37:00Z"/>
  <w16cex:commentExtensible w16cex:durableId="30EFA262" w16cex:dateUtc="2023-11-02T08:38:00Z"/>
  <w16cex:commentExtensible w16cex:durableId="617D4D5D" w16cex:dateUtc="2023-11-02T08:42:00Z"/>
  <w16cex:commentExtensible w16cex:durableId="6ECD866A" w16cex:dateUtc="2023-11-02T08:43:00Z"/>
  <w16cex:commentExtensible w16cex:durableId="452DBDE4" w16cex:dateUtc="2023-11-02T08:44:00Z"/>
  <w16cex:commentExtensible w16cex:durableId="4E684E7A" w16cex:dateUtc="2023-11-02T08:45:00Z"/>
  <w16cex:commentExtensible w16cex:durableId="3E7DB58F" w16cex:dateUtc="2023-11-02T08:46:00Z"/>
  <w16cex:commentExtensible w16cex:durableId="65387880" w16cex:dateUtc="2023-11-02T08:46:00Z"/>
  <w16cex:commentExtensible w16cex:durableId="15A8CE16" w16cex:dateUtc="2023-11-02T08:51:00Z"/>
  <w16cex:commentExtensible w16cex:durableId="04499273" w16cex:dateUtc="2023-11-02T08:53:00Z"/>
  <w16cex:commentExtensible w16cex:durableId="7E7173FF" w16cex:dateUtc="2023-11-02T10:11:00Z"/>
  <w16cex:commentExtensible w16cex:durableId="565A2977" w16cex:dateUtc="2023-11-02T10:11:00Z"/>
  <w16cex:commentExtensible w16cex:durableId="0E7C3D91" w16cex:dateUtc="2023-11-02T10:12:00Z"/>
  <w16cex:commentExtensible w16cex:durableId="796896CC" w16cex:dateUtc="2023-11-02T10:14:00Z"/>
  <w16cex:commentExtensible w16cex:durableId="581C16ED" w16cex:dateUtc="2023-11-02T10:14:00Z"/>
  <w16cex:commentExtensible w16cex:durableId="1982EFD1" w16cex:dateUtc="2023-11-02T10:14:00Z"/>
  <w16cex:commentExtensible w16cex:durableId="16ADD49A" w16cex:dateUtc="2023-11-02T10:15:00Z"/>
  <w16cex:commentExtensible w16cex:durableId="166D0082" w16cex:dateUtc="2023-11-02T10:15:00Z"/>
  <w16cex:commentExtensible w16cex:durableId="182C53B5" w16cex:dateUtc="2023-11-02T10:23:00Z"/>
  <w16cex:commentExtensible w16cex:durableId="7D6CD45A" w16cex:dateUtc="2023-11-02T10:30:00Z"/>
  <w16cex:commentExtensible w16cex:durableId="77028454" w16cex:dateUtc="2023-11-02T10:32:00Z"/>
  <w16cex:commentExtensible w16cex:durableId="6BA76226" w16cex:dateUtc="2023-11-02T10:33:00Z"/>
  <w16cex:commentExtensible w16cex:durableId="70C0B48D" w16cex:dateUtc="2023-11-02T14:17:00Z"/>
  <w16cex:commentExtensible w16cex:durableId="45F28D8E" w16cex:dateUtc="2023-11-03T11:31:00Z"/>
  <w16cex:commentExtensible w16cex:durableId="6441F42B" w16cex:dateUtc="2023-11-03T11:24:00Z"/>
  <w16cex:commentExtensible w16cex:durableId="44877104" w16cex:dateUtc="2023-11-03T11:23:00Z"/>
  <w16cex:commentExtensible w16cex:durableId="7350BAD0" w16cex:dateUtc="2023-11-03T11:45:00Z"/>
  <w16cex:commentExtensible w16cex:durableId="58B396C6" w16cex:dateUtc="2023-11-03T11:46:00Z"/>
  <w16cex:commentExtensible w16cex:durableId="30529FE3" w16cex:dateUtc="2023-11-03T11:47:00Z"/>
  <w16cex:commentExtensible w16cex:durableId="6C8AF726" w16cex:dateUtc="2023-11-03T11:47:00Z"/>
  <w16cex:commentExtensible w16cex:durableId="627A9E43" w16cex:dateUtc="2023-11-03T11:50:00Z"/>
  <w16cex:commentExtensible w16cex:durableId="3F44E72D" w16cex:dateUtc="2023-11-03T11:50:00Z"/>
  <w16cex:commentExtensible w16cex:durableId="0699F956" w16cex:dateUtc="2023-11-03T11:50:00Z"/>
  <w16cex:commentExtensible w16cex:durableId="676DD638" w16cex:dateUtc="2023-11-03T11:51:00Z"/>
  <w16cex:commentExtensible w16cex:durableId="2068EAD8" w16cex:dateUtc="2023-11-03T11:51:00Z"/>
  <w16cex:commentExtensible w16cex:durableId="0F727CF5" w16cex:dateUtc="2023-11-03T11:52:00Z"/>
  <w16cex:commentExtensible w16cex:durableId="596E3F4B" w16cex:dateUtc="2023-11-03T11:52:00Z"/>
  <w16cex:commentExtensible w16cex:durableId="439BD2D0" w16cex:dateUtc="2023-11-03T11:53:00Z"/>
  <w16cex:commentExtensible w16cex:durableId="65B3BB68" w16cex:dateUtc="2023-11-03T11:54:00Z"/>
  <w16cex:commentExtensible w16cex:durableId="09C511F0" w16cex:dateUtc="2023-11-03T11:56:00Z"/>
  <w16cex:commentExtensible w16cex:durableId="0FD52A7F" w16cex:dateUtc="2023-11-03T11:57:00Z"/>
  <w16cex:commentExtensible w16cex:durableId="0A5FB983" w16cex:dateUtc="2023-11-03T11:58:00Z"/>
  <w16cex:commentExtensible w16cex:durableId="6705C1BB" w16cex:dateUtc="2023-11-03T11:59:00Z"/>
  <w16cex:commentExtensible w16cex:durableId="74BD323F" w16cex:dateUtc="2023-11-03T12:05:00Z"/>
  <w16cex:commentExtensible w16cex:durableId="4BAFAE72" w16cex:dateUtc="2023-11-03T12:06:00Z"/>
  <w16cex:commentExtensible w16cex:durableId="127AB1CE" w16cex:dateUtc="2023-11-03T12:06:00Z"/>
  <w16cex:commentExtensible w16cex:durableId="1E893D2F" w16cex:dateUtc="2023-11-03T12:07:00Z"/>
  <w16cex:commentExtensible w16cex:durableId="1FE62F31" w16cex:dateUtc="2023-11-03T12:11:00Z"/>
  <w16cex:commentExtensible w16cex:durableId="3F7E00D3" w16cex:dateUtc="2023-11-03T12:15:00Z"/>
  <w16cex:commentExtensible w16cex:durableId="60D787F7" w16cex:dateUtc="2023-11-03T12:33:00Z"/>
  <w16cex:commentExtensible w16cex:durableId="2CBF487E" w16cex:dateUtc="2023-11-03T12:37:00Z"/>
  <w16cex:commentExtensible w16cex:durableId="76DAA639" w16cex:dateUtc="2023-11-03T12:39:00Z"/>
  <w16cex:commentExtensible w16cex:durableId="741CFF8C" w16cex:dateUtc="2023-11-03T12: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27E8EA" w16cid:durableId="75EAAEF4"/>
  <w16cid:commentId w16cid:paraId="101F3A91" w16cid:durableId="0588504E"/>
  <w16cid:commentId w16cid:paraId="19169330" w16cid:durableId="30EFA262"/>
  <w16cid:commentId w16cid:paraId="2198C7DE" w16cid:durableId="617D4D5D"/>
  <w16cid:commentId w16cid:paraId="7D384F69" w16cid:durableId="6ECD866A"/>
  <w16cid:commentId w16cid:paraId="744B5F16" w16cid:durableId="452DBDE4"/>
  <w16cid:commentId w16cid:paraId="2D00AC4C" w16cid:durableId="4E684E7A"/>
  <w16cid:commentId w16cid:paraId="0DDEA7FE" w16cid:durableId="3E7DB58F"/>
  <w16cid:commentId w16cid:paraId="31DF8095" w16cid:durableId="65387880"/>
  <w16cid:commentId w16cid:paraId="59BCB39A" w16cid:durableId="15A8CE16"/>
  <w16cid:commentId w16cid:paraId="3742F59C" w16cid:durableId="04499273"/>
  <w16cid:commentId w16cid:paraId="0BAB7DC3" w16cid:durableId="7E7173FF"/>
  <w16cid:commentId w16cid:paraId="4D0446EE" w16cid:durableId="565A2977"/>
  <w16cid:commentId w16cid:paraId="3821EEEE" w16cid:durableId="0E7C3D91"/>
  <w16cid:commentId w16cid:paraId="08D7EB78" w16cid:durableId="796896CC"/>
  <w16cid:commentId w16cid:paraId="58050394" w16cid:durableId="581C16ED"/>
  <w16cid:commentId w16cid:paraId="137F9BC9" w16cid:durableId="1982EFD1"/>
  <w16cid:commentId w16cid:paraId="0520BF88" w16cid:durableId="16ADD49A"/>
  <w16cid:commentId w16cid:paraId="383D6B2F" w16cid:durableId="166D0082"/>
  <w16cid:commentId w16cid:paraId="38FB6AE1" w16cid:durableId="182C53B5"/>
  <w16cid:commentId w16cid:paraId="32CC82A9" w16cid:durableId="7D6CD45A"/>
  <w16cid:commentId w16cid:paraId="5D9E8C12" w16cid:durableId="77028454"/>
  <w16cid:commentId w16cid:paraId="5CFC0D68" w16cid:durableId="6BA76226"/>
  <w16cid:commentId w16cid:paraId="7D5C0355" w16cid:durableId="70C0B48D"/>
  <w16cid:commentId w16cid:paraId="6DC542F9" w16cid:durableId="45F28D8E"/>
  <w16cid:commentId w16cid:paraId="5D181349" w16cid:durableId="6441F42B"/>
  <w16cid:commentId w16cid:paraId="4672B63D" w16cid:durableId="44877104"/>
  <w16cid:commentId w16cid:paraId="7F8E6C25" w16cid:durableId="7350BAD0"/>
  <w16cid:commentId w16cid:paraId="04068706" w16cid:durableId="58B396C6"/>
  <w16cid:commentId w16cid:paraId="0976ACD4" w16cid:durableId="30529FE3"/>
  <w16cid:commentId w16cid:paraId="7A625899" w16cid:durableId="6C8AF726"/>
  <w16cid:commentId w16cid:paraId="28D0E49C" w16cid:durableId="627A9E43"/>
  <w16cid:commentId w16cid:paraId="5535B737" w16cid:durableId="3F44E72D"/>
  <w16cid:commentId w16cid:paraId="70DEF2DC" w16cid:durableId="0699F956"/>
  <w16cid:commentId w16cid:paraId="3417D8FC" w16cid:durableId="676DD638"/>
  <w16cid:commentId w16cid:paraId="6DE9747D" w16cid:durableId="2068EAD8"/>
  <w16cid:commentId w16cid:paraId="11EC0727" w16cid:durableId="0F727CF5"/>
  <w16cid:commentId w16cid:paraId="4F39FC59" w16cid:durableId="596E3F4B"/>
  <w16cid:commentId w16cid:paraId="3924A26E" w16cid:durableId="439BD2D0"/>
  <w16cid:commentId w16cid:paraId="1AE79CCF" w16cid:durableId="65B3BB68"/>
  <w16cid:commentId w16cid:paraId="792CC169" w16cid:durableId="09C511F0"/>
  <w16cid:commentId w16cid:paraId="321AFD53" w16cid:durableId="0FD52A7F"/>
  <w16cid:commentId w16cid:paraId="2FD5FD43" w16cid:durableId="0A5FB983"/>
  <w16cid:commentId w16cid:paraId="0CC0019D" w16cid:durableId="6705C1BB"/>
  <w16cid:commentId w16cid:paraId="24CC5A23" w16cid:durableId="74BD323F"/>
  <w16cid:commentId w16cid:paraId="69C6FA4F" w16cid:durableId="4BAFAE72"/>
  <w16cid:commentId w16cid:paraId="08E43B8B" w16cid:durableId="127AB1CE"/>
  <w16cid:commentId w16cid:paraId="2FCB4FE5" w16cid:durableId="1E893D2F"/>
  <w16cid:commentId w16cid:paraId="79CFFD56" w16cid:durableId="1FE62F31"/>
  <w16cid:commentId w16cid:paraId="07B4D4CD" w16cid:durableId="3F7E00D3"/>
  <w16cid:commentId w16cid:paraId="757A6701" w16cid:durableId="60D787F7"/>
  <w16cid:commentId w16cid:paraId="4D10D399" w16cid:durableId="2CBF487E"/>
  <w16cid:commentId w16cid:paraId="0CC9CB7F" w16cid:durableId="76DAA639"/>
  <w16cid:commentId w16cid:paraId="6BDD4334" w16cid:durableId="741CFF8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F1336" w:rsidRDefault="00DF1336" w14:paraId="5F132DB2" w14:textId="77777777">
      <w:pPr>
        <w:spacing w:after="0" w:line="240" w:lineRule="auto"/>
      </w:pPr>
      <w:r>
        <w:separator/>
      </w:r>
    </w:p>
  </w:endnote>
  <w:endnote w:type="continuationSeparator" w:id="0">
    <w:p w:rsidR="00DF1336" w:rsidRDefault="00DF1336" w14:paraId="39C39139" w14:textId="77777777">
      <w:pPr>
        <w:spacing w:after="0" w:line="240" w:lineRule="auto"/>
      </w:pPr>
      <w:r>
        <w:continuationSeparator/>
      </w:r>
    </w:p>
  </w:endnote>
  <w:endnote w:type="continuationNotice" w:id="1">
    <w:p w:rsidR="00DF1336" w:rsidRDefault="00DF1336" w14:paraId="092E06FC"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735CD50" w:rsidTr="3735CD50" w14:paraId="0245AAB1" w14:textId="77777777">
      <w:trPr>
        <w:trHeight w:val="300"/>
      </w:trPr>
      <w:tc>
        <w:tcPr>
          <w:tcW w:w="3120" w:type="dxa"/>
        </w:tcPr>
        <w:p w:rsidR="3735CD50" w:rsidP="3735CD50" w:rsidRDefault="3735CD50" w14:paraId="2B7713CE" w14:textId="6724EB9C">
          <w:pPr>
            <w:pStyle w:val="Header"/>
            <w:ind w:left="-115"/>
          </w:pPr>
        </w:p>
      </w:tc>
      <w:tc>
        <w:tcPr>
          <w:tcW w:w="3120" w:type="dxa"/>
        </w:tcPr>
        <w:p w:rsidR="3735CD50" w:rsidP="3735CD50" w:rsidRDefault="3735CD50" w14:paraId="42161E75" w14:textId="01B417BA">
          <w:pPr>
            <w:pStyle w:val="Header"/>
            <w:jc w:val="center"/>
          </w:pPr>
        </w:p>
      </w:tc>
      <w:tc>
        <w:tcPr>
          <w:tcW w:w="3120" w:type="dxa"/>
        </w:tcPr>
        <w:p w:rsidR="3735CD50" w:rsidP="3735CD50" w:rsidRDefault="3735CD50" w14:paraId="521C9377" w14:textId="43C533F2">
          <w:pPr>
            <w:pStyle w:val="Header"/>
            <w:ind w:right="-115"/>
            <w:jc w:val="right"/>
          </w:pPr>
        </w:p>
      </w:tc>
    </w:tr>
  </w:tbl>
  <w:p w:rsidR="009543C2" w:rsidRDefault="009543C2" w14:paraId="4D072198" w14:textId="6622B4D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735CD50" w:rsidTr="3735CD50" w14:paraId="79E6515E" w14:textId="77777777">
      <w:trPr>
        <w:trHeight w:val="300"/>
      </w:trPr>
      <w:tc>
        <w:tcPr>
          <w:tcW w:w="3120" w:type="dxa"/>
        </w:tcPr>
        <w:p w:rsidR="3735CD50" w:rsidP="3735CD50" w:rsidRDefault="3735CD50" w14:paraId="77BF7454" w14:textId="27750553">
          <w:pPr>
            <w:pStyle w:val="Header"/>
            <w:ind w:left="-115"/>
          </w:pPr>
        </w:p>
      </w:tc>
      <w:tc>
        <w:tcPr>
          <w:tcW w:w="3120" w:type="dxa"/>
        </w:tcPr>
        <w:p w:rsidR="3735CD50" w:rsidP="3735CD50" w:rsidRDefault="3735CD50" w14:paraId="586BD0F8" w14:textId="162AC796">
          <w:pPr>
            <w:pStyle w:val="Header"/>
            <w:jc w:val="center"/>
          </w:pPr>
        </w:p>
      </w:tc>
      <w:tc>
        <w:tcPr>
          <w:tcW w:w="3120" w:type="dxa"/>
        </w:tcPr>
        <w:p w:rsidR="3735CD50" w:rsidP="3735CD50" w:rsidRDefault="3735CD50" w14:paraId="10B65E91" w14:textId="69E6D06F">
          <w:pPr>
            <w:pStyle w:val="Header"/>
            <w:ind w:right="-115"/>
            <w:jc w:val="right"/>
          </w:pPr>
        </w:p>
      </w:tc>
    </w:tr>
  </w:tbl>
  <w:p w:rsidR="009543C2" w:rsidRDefault="009543C2" w14:paraId="03C9FDAC" w14:textId="624880B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735CD50" w:rsidTr="3735CD50" w14:paraId="00B8BDD0" w14:textId="77777777">
      <w:trPr>
        <w:trHeight w:val="300"/>
      </w:trPr>
      <w:tc>
        <w:tcPr>
          <w:tcW w:w="3120" w:type="dxa"/>
        </w:tcPr>
        <w:p w:rsidR="3735CD50" w:rsidP="3735CD50" w:rsidRDefault="3735CD50" w14:paraId="0626B408" w14:textId="2EDCB851">
          <w:pPr>
            <w:pStyle w:val="Header"/>
            <w:ind w:left="-115"/>
          </w:pPr>
        </w:p>
      </w:tc>
      <w:tc>
        <w:tcPr>
          <w:tcW w:w="3120" w:type="dxa"/>
        </w:tcPr>
        <w:p w:rsidR="3735CD50" w:rsidP="3735CD50" w:rsidRDefault="3735CD50" w14:paraId="5EA49DD2" w14:textId="62413348">
          <w:pPr>
            <w:pStyle w:val="Header"/>
            <w:jc w:val="center"/>
          </w:pPr>
        </w:p>
      </w:tc>
      <w:tc>
        <w:tcPr>
          <w:tcW w:w="3120" w:type="dxa"/>
        </w:tcPr>
        <w:p w:rsidR="3735CD50" w:rsidP="3735CD50" w:rsidRDefault="3735CD50" w14:paraId="405C564F" w14:textId="28768ADB">
          <w:pPr>
            <w:pStyle w:val="Header"/>
            <w:ind w:right="-115"/>
            <w:jc w:val="right"/>
          </w:pPr>
        </w:p>
      </w:tc>
    </w:tr>
  </w:tbl>
  <w:p w:rsidR="009543C2" w:rsidRDefault="009543C2" w14:paraId="6E8DE2C1" w14:textId="74D40978">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735CD50" w:rsidTr="3735CD50" w14:paraId="2828B3C8" w14:textId="77777777">
      <w:trPr>
        <w:trHeight w:val="300"/>
      </w:trPr>
      <w:tc>
        <w:tcPr>
          <w:tcW w:w="3120" w:type="dxa"/>
        </w:tcPr>
        <w:p w:rsidR="3735CD50" w:rsidP="3735CD50" w:rsidRDefault="3735CD50" w14:paraId="5220928A" w14:textId="15792CDF">
          <w:pPr>
            <w:pStyle w:val="Header"/>
            <w:ind w:left="-115"/>
          </w:pPr>
        </w:p>
      </w:tc>
      <w:tc>
        <w:tcPr>
          <w:tcW w:w="3120" w:type="dxa"/>
        </w:tcPr>
        <w:p w:rsidR="3735CD50" w:rsidP="3735CD50" w:rsidRDefault="3735CD50" w14:paraId="153054AB" w14:textId="180545B1">
          <w:pPr>
            <w:pStyle w:val="Header"/>
            <w:jc w:val="center"/>
          </w:pPr>
        </w:p>
      </w:tc>
      <w:tc>
        <w:tcPr>
          <w:tcW w:w="3120" w:type="dxa"/>
        </w:tcPr>
        <w:p w:rsidR="3735CD50" w:rsidP="3735CD50" w:rsidRDefault="3735CD50" w14:paraId="383FE1AD" w14:textId="44B5B215">
          <w:pPr>
            <w:pStyle w:val="Header"/>
            <w:ind w:right="-115"/>
            <w:jc w:val="right"/>
          </w:pPr>
        </w:p>
      </w:tc>
    </w:tr>
  </w:tbl>
  <w:p w:rsidR="009543C2" w:rsidRDefault="009543C2" w14:paraId="3A6EF25F" w14:textId="77E2A238">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320"/>
      <w:gridCol w:w="4320"/>
      <w:gridCol w:w="4320"/>
    </w:tblGrid>
    <w:tr w:rsidR="3735CD50" w:rsidTr="3735CD50" w14:paraId="2EB196D2" w14:textId="77777777">
      <w:trPr>
        <w:trHeight w:val="300"/>
      </w:trPr>
      <w:tc>
        <w:tcPr>
          <w:tcW w:w="4320" w:type="dxa"/>
        </w:tcPr>
        <w:p w:rsidR="3735CD50" w:rsidP="3735CD50" w:rsidRDefault="3735CD50" w14:paraId="127BDE19" w14:textId="1F445747">
          <w:pPr>
            <w:pStyle w:val="Header"/>
            <w:ind w:left="-115"/>
          </w:pPr>
        </w:p>
      </w:tc>
      <w:tc>
        <w:tcPr>
          <w:tcW w:w="4320" w:type="dxa"/>
        </w:tcPr>
        <w:p w:rsidR="3735CD50" w:rsidP="3735CD50" w:rsidRDefault="3735CD50" w14:paraId="06B5272F" w14:textId="7D9FE8EB">
          <w:pPr>
            <w:pStyle w:val="Header"/>
            <w:jc w:val="center"/>
          </w:pPr>
        </w:p>
      </w:tc>
      <w:tc>
        <w:tcPr>
          <w:tcW w:w="4320" w:type="dxa"/>
        </w:tcPr>
        <w:p w:rsidR="3735CD50" w:rsidP="3735CD50" w:rsidRDefault="3735CD50" w14:paraId="1362FEC6" w14:textId="53E37E99">
          <w:pPr>
            <w:pStyle w:val="Header"/>
            <w:ind w:right="-115"/>
            <w:jc w:val="right"/>
          </w:pPr>
        </w:p>
      </w:tc>
    </w:tr>
  </w:tbl>
  <w:p w:rsidR="009543C2" w:rsidRDefault="009543C2" w14:paraId="7E8D3B3F" w14:textId="0FA85B88">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320"/>
      <w:gridCol w:w="4320"/>
      <w:gridCol w:w="4320"/>
    </w:tblGrid>
    <w:tr w:rsidR="3735CD50" w:rsidTr="3735CD50" w14:paraId="056FF861" w14:textId="77777777">
      <w:trPr>
        <w:trHeight w:val="300"/>
      </w:trPr>
      <w:tc>
        <w:tcPr>
          <w:tcW w:w="4320" w:type="dxa"/>
        </w:tcPr>
        <w:p w:rsidR="3735CD50" w:rsidP="3735CD50" w:rsidRDefault="3735CD50" w14:paraId="4C4BBFE7" w14:textId="360423DD">
          <w:pPr>
            <w:pStyle w:val="Header"/>
            <w:ind w:left="-115"/>
          </w:pPr>
        </w:p>
      </w:tc>
      <w:tc>
        <w:tcPr>
          <w:tcW w:w="4320" w:type="dxa"/>
        </w:tcPr>
        <w:p w:rsidR="3735CD50" w:rsidP="3735CD50" w:rsidRDefault="3735CD50" w14:paraId="0277B7B8" w14:textId="5E68CA67">
          <w:pPr>
            <w:pStyle w:val="Header"/>
            <w:jc w:val="center"/>
          </w:pPr>
        </w:p>
      </w:tc>
      <w:tc>
        <w:tcPr>
          <w:tcW w:w="4320" w:type="dxa"/>
        </w:tcPr>
        <w:p w:rsidR="3735CD50" w:rsidP="3735CD50" w:rsidRDefault="3735CD50" w14:paraId="52EDF186" w14:textId="657ACFF0">
          <w:pPr>
            <w:pStyle w:val="Header"/>
            <w:ind w:right="-115"/>
            <w:jc w:val="right"/>
          </w:pPr>
        </w:p>
      </w:tc>
    </w:tr>
  </w:tbl>
  <w:p w:rsidR="009543C2" w:rsidRDefault="009543C2" w14:paraId="20386458" w14:textId="6A16D149">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735CD50" w:rsidTr="3735CD50" w14:paraId="0A3F61A8" w14:textId="77777777">
      <w:trPr>
        <w:trHeight w:val="300"/>
      </w:trPr>
      <w:tc>
        <w:tcPr>
          <w:tcW w:w="3120" w:type="dxa"/>
        </w:tcPr>
        <w:p w:rsidR="3735CD50" w:rsidP="3735CD50" w:rsidRDefault="3735CD50" w14:paraId="6D2D2598" w14:textId="67857E01">
          <w:pPr>
            <w:pStyle w:val="Header"/>
            <w:ind w:left="-115"/>
          </w:pPr>
        </w:p>
      </w:tc>
      <w:tc>
        <w:tcPr>
          <w:tcW w:w="3120" w:type="dxa"/>
        </w:tcPr>
        <w:p w:rsidR="3735CD50" w:rsidP="3735CD50" w:rsidRDefault="3735CD50" w14:paraId="3CBE09D1" w14:textId="6D0221C5">
          <w:pPr>
            <w:pStyle w:val="Header"/>
            <w:jc w:val="center"/>
          </w:pPr>
        </w:p>
      </w:tc>
      <w:tc>
        <w:tcPr>
          <w:tcW w:w="3120" w:type="dxa"/>
        </w:tcPr>
        <w:p w:rsidR="3735CD50" w:rsidP="3735CD50" w:rsidRDefault="3735CD50" w14:paraId="5F893468" w14:textId="29A697EF">
          <w:pPr>
            <w:pStyle w:val="Header"/>
            <w:ind w:right="-115"/>
            <w:jc w:val="right"/>
          </w:pPr>
        </w:p>
      </w:tc>
    </w:tr>
  </w:tbl>
  <w:p w:rsidR="009543C2" w:rsidRDefault="009543C2" w14:paraId="47D22A1C" w14:textId="63149A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735CD50" w:rsidTr="3735CD50" w14:paraId="3F4282DD" w14:textId="77777777">
      <w:trPr>
        <w:trHeight w:val="300"/>
      </w:trPr>
      <w:tc>
        <w:tcPr>
          <w:tcW w:w="3120" w:type="dxa"/>
        </w:tcPr>
        <w:p w:rsidR="3735CD50" w:rsidP="3735CD50" w:rsidRDefault="3735CD50" w14:paraId="0E6D180C" w14:textId="3DD2501A">
          <w:pPr>
            <w:pStyle w:val="Header"/>
            <w:ind w:left="-115"/>
          </w:pPr>
        </w:p>
      </w:tc>
      <w:tc>
        <w:tcPr>
          <w:tcW w:w="3120" w:type="dxa"/>
        </w:tcPr>
        <w:p w:rsidR="3735CD50" w:rsidP="3735CD50" w:rsidRDefault="3735CD50" w14:paraId="07C0D011" w14:textId="5EDCBDD6">
          <w:pPr>
            <w:pStyle w:val="Header"/>
            <w:jc w:val="center"/>
          </w:pPr>
        </w:p>
      </w:tc>
      <w:tc>
        <w:tcPr>
          <w:tcW w:w="3120" w:type="dxa"/>
        </w:tcPr>
        <w:p w:rsidR="3735CD50" w:rsidP="3735CD50" w:rsidRDefault="3735CD50" w14:paraId="7726D92D" w14:textId="3DE55FEC">
          <w:pPr>
            <w:pStyle w:val="Header"/>
            <w:ind w:right="-115"/>
            <w:jc w:val="right"/>
          </w:pPr>
        </w:p>
      </w:tc>
    </w:tr>
  </w:tbl>
  <w:p w:rsidR="009543C2" w:rsidRDefault="009543C2" w14:paraId="706407BF" w14:textId="5567C0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735CD50" w:rsidTr="3735CD50" w14:paraId="6132A91E" w14:textId="77777777">
      <w:trPr>
        <w:trHeight w:val="300"/>
      </w:trPr>
      <w:tc>
        <w:tcPr>
          <w:tcW w:w="3120" w:type="dxa"/>
        </w:tcPr>
        <w:p w:rsidR="3735CD50" w:rsidP="3735CD50" w:rsidRDefault="3735CD50" w14:paraId="171CA979" w14:textId="54BF8745">
          <w:pPr>
            <w:pStyle w:val="Header"/>
            <w:ind w:left="-115"/>
          </w:pPr>
        </w:p>
      </w:tc>
      <w:tc>
        <w:tcPr>
          <w:tcW w:w="3120" w:type="dxa"/>
        </w:tcPr>
        <w:p w:rsidR="3735CD50" w:rsidP="3735CD50" w:rsidRDefault="3735CD50" w14:paraId="6A221D7F" w14:textId="07C19BDA">
          <w:pPr>
            <w:pStyle w:val="Header"/>
            <w:jc w:val="center"/>
          </w:pPr>
        </w:p>
      </w:tc>
      <w:tc>
        <w:tcPr>
          <w:tcW w:w="3120" w:type="dxa"/>
        </w:tcPr>
        <w:p w:rsidR="3735CD50" w:rsidP="3735CD50" w:rsidRDefault="3735CD50" w14:paraId="026D1F81" w14:textId="6BD09D58">
          <w:pPr>
            <w:pStyle w:val="Header"/>
            <w:ind w:right="-115"/>
            <w:jc w:val="right"/>
          </w:pPr>
        </w:p>
      </w:tc>
    </w:tr>
  </w:tbl>
  <w:p w:rsidR="00534A7B" w:rsidRDefault="00534A7B" w14:paraId="029B0DF4" w14:textId="4FABD5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735CD50" w:rsidTr="3735CD50" w14:paraId="7BA5421C" w14:textId="77777777">
      <w:trPr>
        <w:trHeight w:val="300"/>
      </w:trPr>
      <w:tc>
        <w:tcPr>
          <w:tcW w:w="3120" w:type="dxa"/>
        </w:tcPr>
        <w:p w:rsidR="3735CD50" w:rsidP="3735CD50" w:rsidRDefault="3735CD50" w14:paraId="22AC54C7" w14:textId="4C5EDE2B">
          <w:pPr>
            <w:pStyle w:val="Header"/>
            <w:ind w:left="-115"/>
          </w:pPr>
        </w:p>
      </w:tc>
      <w:tc>
        <w:tcPr>
          <w:tcW w:w="3120" w:type="dxa"/>
        </w:tcPr>
        <w:p w:rsidR="3735CD50" w:rsidP="3735CD50" w:rsidRDefault="3735CD50" w14:paraId="6E81744F" w14:textId="03694444">
          <w:pPr>
            <w:pStyle w:val="Header"/>
            <w:jc w:val="center"/>
          </w:pPr>
        </w:p>
      </w:tc>
      <w:tc>
        <w:tcPr>
          <w:tcW w:w="3120" w:type="dxa"/>
        </w:tcPr>
        <w:p w:rsidR="3735CD50" w:rsidP="3735CD50" w:rsidRDefault="3735CD50" w14:paraId="26A8EF09" w14:textId="7EF48FF2">
          <w:pPr>
            <w:pStyle w:val="Header"/>
            <w:ind w:right="-115"/>
            <w:jc w:val="right"/>
          </w:pPr>
        </w:p>
      </w:tc>
    </w:tr>
  </w:tbl>
  <w:p w:rsidR="009543C2" w:rsidRDefault="009543C2" w14:paraId="2C052EDA" w14:textId="21E77D6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735CD50" w:rsidTr="3735CD50" w14:paraId="330A58E1" w14:textId="77777777">
      <w:trPr>
        <w:trHeight w:val="300"/>
      </w:trPr>
      <w:tc>
        <w:tcPr>
          <w:tcW w:w="3120" w:type="dxa"/>
        </w:tcPr>
        <w:p w:rsidR="3735CD50" w:rsidP="3735CD50" w:rsidRDefault="3735CD50" w14:paraId="2E51F8FE" w14:textId="16571316">
          <w:pPr>
            <w:pStyle w:val="Header"/>
            <w:ind w:left="-115"/>
          </w:pPr>
        </w:p>
      </w:tc>
      <w:tc>
        <w:tcPr>
          <w:tcW w:w="3120" w:type="dxa"/>
        </w:tcPr>
        <w:p w:rsidR="3735CD50" w:rsidP="3735CD50" w:rsidRDefault="3735CD50" w14:paraId="245A43EF" w14:textId="322DFDA6">
          <w:pPr>
            <w:pStyle w:val="Header"/>
            <w:jc w:val="center"/>
          </w:pPr>
        </w:p>
      </w:tc>
      <w:tc>
        <w:tcPr>
          <w:tcW w:w="3120" w:type="dxa"/>
        </w:tcPr>
        <w:p w:rsidR="3735CD50" w:rsidP="3735CD50" w:rsidRDefault="3735CD50" w14:paraId="1F160CFA" w14:textId="0A35058B">
          <w:pPr>
            <w:pStyle w:val="Header"/>
            <w:ind w:right="-115"/>
            <w:jc w:val="right"/>
          </w:pPr>
        </w:p>
      </w:tc>
    </w:tr>
  </w:tbl>
  <w:p w:rsidR="009543C2" w:rsidRDefault="009543C2" w14:paraId="23631D48" w14:textId="459D42D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735CD50" w:rsidTr="3735CD50" w14:paraId="1ABBE36A" w14:textId="77777777">
      <w:trPr>
        <w:trHeight w:val="300"/>
      </w:trPr>
      <w:tc>
        <w:tcPr>
          <w:tcW w:w="3120" w:type="dxa"/>
        </w:tcPr>
        <w:p w:rsidR="3735CD50" w:rsidP="3735CD50" w:rsidRDefault="3735CD50" w14:paraId="7576580B" w14:textId="45F39454">
          <w:pPr>
            <w:pStyle w:val="Header"/>
            <w:ind w:left="-115"/>
          </w:pPr>
        </w:p>
      </w:tc>
      <w:tc>
        <w:tcPr>
          <w:tcW w:w="3120" w:type="dxa"/>
        </w:tcPr>
        <w:p w:rsidR="3735CD50" w:rsidP="3735CD50" w:rsidRDefault="3735CD50" w14:paraId="24ADEED5" w14:textId="4E6CAAC3">
          <w:pPr>
            <w:pStyle w:val="Header"/>
            <w:jc w:val="center"/>
          </w:pPr>
        </w:p>
      </w:tc>
      <w:tc>
        <w:tcPr>
          <w:tcW w:w="3120" w:type="dxa"/>
        </w:tcPr>
        <w:p w:rsidR="3735CD50" w:rsidP="3735CD50" w:rsidRDefault="3735CD50" w14:paraId="479D64CE" w14:textId="5FB410ED">
          <w:pPr>
            <w:pStyle w:val="Header"/>
            <w:ind w:right="-115"/>
            <w:jc w:val="right"/>
          </w:pPr>
        </w:p>
      </w:tc>
    </w:tr>
  </w:tbl>
  <w:p w:rsidR="009543C2" w:rsidRDefault="009543C2" w14:paraId="0E1E0F4B" w14:textId="6264563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735CD50" w:rsidTr="3735CD50" w14:paraId="551CA1BA" w14:textId="77777777">
      <w:trPr>
        <w:trHeight w:val="300"/>
      </w:trPr>
      <w:tc>
        <w:tcPr>
          <w:tcW w:w="3120" w:type="dxa"/>
        </w:tcPr>
        <w:p w:rsidR="3735CD50" w:rsidP="3735CD50" w:rsidRDefault="3735CD50" w14:paraId="10E84F5F" w14:textId="3BEDC1FC">
          <w:pPr>
            <w:pStyle w:val="Header"/>
            <w:ind w:left="-115"/>
          </w:pPr>
        </w:p>
      </w:tc>
      <w:tc>
        <w:tcPr>
          <w:tcW w:w="3120" w:type="dxa"/>
        </w:tcPr>
        <w:p w:rsidR="3735CD50" w:rsidP="3735CD50" w:rsidRDefault="3735CD50" w14:paraId="5BDD67E9" w14:textId="0D3D7F86">
          <w:pPr>
            <w:pStyle w:val="Header"/>
            <w:jc w:val="center"/>
          </w:pPr>
        </w:p>
      </w:tc>
      <w:tc>
        <w:tcPr>
          <w:tcW w:w="3120" w:type="dxa"/>
        </w:tcPr>
        <w:p w:rsidR="3735CD50" w:rsidP="3735CD50" w:rsidRDefault="3735CD50" w14:paraId="3C3407EF" w14:textId="71E6BE17">
          <w:pPr>
            <w:pStyle w:val="Header"/>
            <w:ind w:right="-115"/>
            <w:jc w:val="right"/>
          </w:pPr>
        </w:p>
      </w:tc>
    </w:tr>
  </w:tbl>
  <w:p w:rsidR="009543C2" w:rsidRDefault="009543C2" w14:paraId="09F5CF8E" w14:textId="32A30F0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735CD50" w:rsidTr="3735CD50" w14:paraId="1025CEB9" w14:textId="77777777">
      <w:trPr>
        <w:trHeight w:val="300"/>
      </w:trPr>
      <w:tc>
        <w:tcPr>
          <w:tcW w:w="3120" w:type="dxa"/>
        </w:tcPr>
        <w:p w:rsidR="3735CD50" w:rsidP="3735CD50" w:rsidRDefault="3735CD50" w14:paraId="2CA85585" w14:textId="085E586A">
          <w:pPr>
            <w:pStyle w:val="Header"/>
            <w:ind w:left="-115"/>
          </w:pPr>
        </w:p>
      </w:tc>
      <w:tc>
        <w:tcPr>
          <w:tcW w:w="3120" w:type="dxa"/>
        </w:tcPr>
        <w:p w:rsidR="3735CD50" w:rsidP="3735CD50" w:rsidRDefault="3735CD50" w14:paraId="3395D678" w14:textId="52D7C3C3">
          <w:pPr>
            <w:pStyle w:val="Header"/>
            <w:jc w:val="center"/>
          </w:pPr>
        </w:p>
      </w:tc>
      <w:tc>
        <w:tcPr>
          <w:tcW w:w="3120" w:type="dxa"/>
        </w:tcPr>
        <w:p w:rsidR="3735CD50" w:rsidP="3735CD50" w:rsidRDefault="3735CD50" w14:paraId="4761B2FE" w14:textId="3F320026">
          <w:pPr>
            <w:pStyle w:val="Header"/>
            <w:ind w:right="-115"/>
            <w:jc w:val="right"/>
          </w:pPr>
        </w:p>
      </w:tc>
    </w:tr>
  </w:tbl>
  <w:p w:rsidR="009543C2" w:rsidRDefault="009543C2" w14:paraId="6D7FFDEA" w14:textId="5BF2D12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735CD50" w:rsidTr="3735CD50" w14:paraId="56417C80" w14:textId="77777777">
      <w:trPr>
        <w:trHeight w:val="300"/>
      </w:trPr>
      <w:tc>
        <w:tcPr>
          <w:tcW w:w="3120" w:type="dxa"/>
        </w:tcPr>
        <w:p w:rsidR="3735CD50" w:rsidP="3735CD50" w:rsidRDefault="3735CD50" w14:paraId="0FCE1D28" w14:textId="52FC7F17">
          <w:pPr>
            <w:pStyle w:val="Header"/>
            <w:ind w:left="-115"/>
          </w:pPr>
        </w:p>
      </w:tc>
      <w:tc>
        <w:tcPr>
          <w:tcW w:w="3120" w:type="dxa"/>
        </w:tcPr>
        <w:p w:rsidR="3735CD50" w:rsidP="3735CD50" w:rsidRDefault="3735CD50" w14:paraId="0FAC4B0F" w14:textId="36A2344F">
          <w:pPr>
            <w:pStyle w:val="Header"/>
            <w:jc w:val="center"/>
          </w:pPr>
        </w:p>
      </w:tc>
      <w:tc>
        <w:tcPr>
          <w:tcW w:w="3120" w:type="dxa"/>
        </w:tcPr>
        <w:p w:rsidR="3735CD50" w:rsidP="3735CD50" w:rsidRDefault="3735CD50" w14:paraId="5FE1E290" w14:textId="474F1D6C">
          <w:pPr>
            <w:pStyle w:val="Header"/>
            <w:ind w:right="-115"/>
            <w:jc w:val="right"/>
          </w:pPr>
        </w:p>
      </w:tc>
    </w:tr>
  </w:tbl>
  <w:p w:rsidR="009543C2" w:rsidRDefault="009543C2" w14:paraId="653602C0" w14:textId="717D16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F1336" w:rsidRDefault="00DF1336" w14:paraId="2B3E8E0C" w14:textId="77777777">
      <w:pPr>
        <w:spacing w:after="0" w:line="240" w:lineRule="auto"/>
      </w:pPr>
      <w:r>
        <w:separator/>
      </w:r>
    </w:p>
  </w:footnote>
  <w:footnote w:type="continuationSeparator" w:id="0">
    <w:p w:rsidR="00DF1336" w:rsidRDefault="00DF1336" w14:paraId="2DD0C6CD" w14:textId="77777777">
      <w:pPr>
        <w:spacing w:after="0" w:line="240" w:lineRule="auto"/>
      </w:pPr>
      <w:r>
        <w:continuationSeparator/>
      </w:r>
    </w:p>
  </w:footnote>
  <w:footnote w:type="continuationNotice" w:id="1">
    <w:p w:rsidR="00DF1336" w:rsidRDefault="00DF1336" w14:paraId="432E9737"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42026" w:rsidRDefault="00D42026" w14:paraId="534CE3C9" w14:textId="77777777">
    <w:pPr>
      <w:pStyle w:val="Header"/>
      <w:jc w:val="right"/>
    </w:pPr>
  </w:p>
  <w:p w:rsidR="00D42026" w:rsidRDefault="00D42026" w14:paraId="47CB81D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523826"/>
      <w:docPartObj>
        <w:docPartGallery w:val="Page Numbers (Top of Page)"/>
        <w:docPartUnique/>
      </w:docPartObj>
    </w:sdtPr>
    <w:sdtEndPr>
      <w:rPr>
        <w:noProof/>
      </w:rPr>
    </w:sdtEndPr>
    <w:sdtContent>
      <w:p w:rsidR="00E43B0C" w:rsidRDefault="00E43B0C" w14:paraId="7253F487" w14:textId="1B9511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D42026" w:rsidP="00E43B0C" w:rsidRDefault="00D42026" w14:paraId="4A53D9CD" w14:textId="599CE041">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0248844"/>
      <w:docPartObj>
        <w:docPartGallery w:val="Page Numbers (Top of Page)"/>
        <w:docPartUnique/>
      </w:docPartObj>
    </w:sdtPr>
    <w:sdtEndPr>
      <w:rPr>
        <w:noProof/>
      </w:rPr>
    </w:sdtEndPr>
    <w:sdtContent>
      <w:p w:rsidR="005D6C85" w:rsidRDefault="005D6C85" w14:paraId="479F019B" w14:textId="7777777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5D6C85" w:rsidP="00E43B0C" w:rsidRDefault="005D6C85" w14:paraId="3A0D7831" w14:textId="77777777">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5BF7"/>
    <w:multiLevelType w:val="hybridMultilevel"/>
    <w:tmpl w:val="997CD77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0B13297"/>
    <w:multiLevelType w:val="hybridMultilevel"/>
    <w:tmpl w:val="76F65BCA"/>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2" w15:restartNumberingAfterBreak="0">
    <w:nsid w:val="01E00BB9"/>
    <w:multiLevelType w:val="hybridMultilevel"/>
    <w:tmpl w:val="CEF874EA"/>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3" w15:restartNumberingAfterBreak="0">
    <w:nsid w:val="02DE2478"/>
    <w:multiLevelType w:val="multilevel"/>
    <w:tmpl w:val="AE8E2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 w15:restartNumberingAfterBreak="0">
    <w:nsid w:val="04567950"/>
    <w:multiLevelType w:val="multilevel"/>
    <w:tmpl w:val="7D000A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670173"/>
    <w:multiLevelType w:val="multilevel"/>
    <w:tmpl w:val="AF109CE4"/>
    <w:lvl w:ilvl="0">
      <w:start w:val="1"/>
      <w:numFmt w:val="bullet"/>
      <w:lvlText w:val=""/>
      <w:lvlJc w:val="left"/>
      <w:pPr>
        <w:tabs>
          <w:tab w:val="num" w:pos="720"/>
        </w:tabs>
        <w:ind w:left="720" w:hanging="360"/>
      </w:pPr>
      <w:rPr>
        <w:rFonts w:hint="default" w:ascii="Symbol" w:hAnsi="Symbol"/>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5DF7853"/>
    <w:multiLevelType w:val="hybridMultilevel"/>
    <w:tmpl w:val="86A628E4"/>
    <w:lvl w:ilvl="0" w:tplc="D486AA02">
      <w:start w:val="7"/>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066154F6"/>
    <w:multiLevelType w:val="hybridMultilevel"/>
    <w:tmpl w:val="7338A6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90C42FB"/>
    <w:multiLevelType w:val="multilevel"/>
    <w:tmpl w:val="B85C122E"/>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9" w15:restartNumberingAfterBreak="0">
    <w:nsid w:val="09483AAC"/>
    <w:multiLevelType w:val="hybridMultilevel"/>
    <w:tmpl w:val="2E98F158"/>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10" w15:restartNumberingAfterBreak="0">
    <w:nsid w:val="0BD64488"/>
    <w:multiLevelType w:val="multilevel"/>
    <w:tmpl w:val="9EA80BE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342CE0"/>
    <w:multiLevelType w:val="hybridMultilevel"/>
    <w:tmpl w:val="792E6C46"/>
    <w:lvl w:ilvl="0" w:tplc="34090015">
      <w:start w:val="1"/>
      <w:numFmt w:val="upp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100B18DF"/>
    <w:multiLevelType w:val="hybridMultilevel"/>
    <w:tmpl w:val="53123EB8"/>
    <w:lvl w:ilvl="0" w:tplc="EF4E1DA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11325010"/>
    <w:multiLevelType w:val="hybridMultilevel"/>
    <w:tmpl w:val="884AF5DA"/>
    <w:lvl w:ilvl="0" w:tplc="5F22F73E">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502"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14" w15:restartNumberingAfterBreak="0">
    <w:nsid w:val="11A35AE5"/>
    <w:multiLevelType w:val="hybridMultilevel"/>
    <w:tmpl w:val="7338A64E"/>
    <w:lvl w:ilvl="0" w:tplc="A5AC3374">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12476F82"/>
    <w:multiLevelType w:val="multilevel"/>
    <w:tmpl w:val="1856E5C6"/>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6" w15:restartNumberingAfterBreak="0">
    <w:nsid w:val="141D5074"/>
    <w:multiLevelType w:val="hybridMultilevel"/>
    <w:tmpl w:val="5AF02C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4610396"/>
    <w:multiLevelType w:val="hybridMultilevel"/>
    <w:tmpl w:val="9B9051F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14A81B49"/>
    <w:multiLevelType w:val="multilevel"/>
    <w:tmpl w:val="D0D8912E"/>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9" w15:restartNumberingAfterBreak="0">
    <w:nsid w:val="15F34B60"/>
    <w:multiLevelType w:val="multilevel"/>
    <w:tmpl w:val="BD20EE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0" w15:restartNumberingAfterBreak="0">
    <w:nsid w:val="16142A55"/>
    <w:multiLevelType w:val="multilevel"/>
    <w:tmpl w:val="6804E61E"/>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1" w15:restartNumberingAfterBreak="0">
    <w:nsid w:val="162B131B"/>
    <w:multiLevelType w:val="hybridMultilevel"/>
    <w:tmpl w:val="C8CE35F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17652AFE"/>
    <w:multiLevelType w:val="multilevel"/>
    <w:tmpl w:val="356E471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3" w15:restartNumberingAfterBreak="0">
    <w:nsid w:val="187B50B5"/>
    <w:multiLevelType w:val="hybridMultilevel"/>
    <w:tmpl w:val="43E28F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1934219B"/>
    <w:multiLevelType w:val="multilevel"/>
    <w:tmpl w:val="EDF427C2"/>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5" w15:restartNumberingAfterBreak="0">
    <w:nsid w:val="19C0034F"/>
    <w:multiLevelType w:val="hybridMultilevel"/>
    <w:tmpl w:val="51A0C7AE"/>
    <w:lvl w:ilvl="0" w:tplc="3409000F">
      <w:start w:val="1"/>
      <w:numFmt w:val="decimal"/>
      <w:lvlText w:val="%1."/>
      <w:lvlJc w:val="left"/>
      <w:pPr>
        <w:ind w:left="630" w:hanging="360"/>
      </w:pPr>
    </w:lvl>
    <w:lvl w:ilvl="1" w:tplc="34090019" w:tentative="1">
      <w:start w:val="1"/>
      <w:numFmt w:val="lowerLetter"/>
      <w:lvlText w:val="%2."/>
      <w:lvlJc w:val="left"/>
      <w:pPr>
        <w:ind w:left="1350" w:hanging="360"/>
      </w:pPr>
    </w:lvl>
    <w:lvl w:ilvl="2" w:tplc="3409001B" w:tentative="1">
      <w:start w:val="1"/>
      <w:numFmt w:val="lowerRoman"/>
      <w:lvlText w:val="%3."/>
      <w:lvlJc w:val="right"/>
      <w:pPr>
        <w:ind w:left="2070" w:hanging="180"/>
      </w:pPr>
    </w:lvl>
    <w:lvl w:ilvl="3" w:tplc="3409000F" w:tentative="1">
      <w:start w:val="1"/>
      <w:numFmt w:val="decimal"/>
      <w:lvlText w:val="%4."/>
      <w:lvlJc w:val="left"/>
      <w:pPr>
        <w:ind w:left="2790" w:hanging="360"/>
      </w:pPr>
    </w:lvl>
    <w:lvl w:ilvl="4" w:tplc="34090019" w:tentative="1">
      <w:start w:val="1"/>
      <w:numFmt w:val="lowerLetter"/>
      <w:lvlText w:val="%5."/>
      <w:lvlJc w:val="left"/>
      <w:pPr>
        <w:ind w:left="3510" w:hanging="360"/>
      </w:pPr>
    </w:lvl>
    <w:lvl w:ilvl="5" w:tplc="3409001B" w:tentative="1">
      <w:start w:val="1"/>
      <w:numFmt w:val="lowerRoman"/>
      <w:lvlText w:val="%6."/>
      <w:lvlJc w:val="right"/>
      <w:pPr>
        <w:ind w:left="4230" w:hanging="180"/>
      </w:pPr>
    </w:lvl>
    <w:lvl w:ilvl="6" w:tplc="3409000F" w:tentative="1">
      <w:start w:val="1"/>
      <w:numFmt w:val="decimal"/>
      <w:lvlText w:val="%7."/>
      <w:lvlJc w:val="left"/>
      <w:pPr>
        <w:ind w:left="4950" w:hanging="360"/>
      </w:pPr>
    </w:lvl>
    <w:lvl w:ilvl="7" w:tplc="34090019" w:tentative="1">
      <w:start w:val="1"/>
      <w:numFmt w:val="lowerLetter"/>
      <w:lvlText w:val="%8."/>
      <w:lvlJc w:val="left"/>
      <w:pPr>
        <w:ind w:left="5670" w:hanging="360"/>
      </w:pPr>
    </w:lvl>
    <w:lvl w:ilvl="8" w:tplc="3409001B" w:tentative="1">
      <w:start w:val="1"/>
      <w:numFmt w:val="lowerRoman"/>
      <w:lvlText w:val="%9."/>
      <w:lvlJc w:val="right"/>
      <w:pPr>
        <w:ind w:left="6390" w:hanging="180"/>
      </w:pPr>
    </w:lvl>
  </w:abstractNum>
  <w:abstractNum w:abstractNumId="26" w15:restartNumberingAfterBreak="0">
    <w:nsid w:val="1A061B24"/>
    <w:multiLevelType w:val="multilevel"/>
    <w:tmpl w:val="CAD28C60"/>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7" w15:restartNumberingAfterBreak="0">
    <w:nsid w:val="1A915953"/>
    <w:multiLevelType w:val="multilevel"/>
    <w:tmpl w:val="2610BDB0"/>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1B5C1418"/>
    <w:multiLevelType w:val="hybridMultilevel"/>
    <w:tmpl w:val="5AF6055E"/>
    <w:lvl w:ilvl="0" w:tplc="26B0893A">
      <w:start w:val="1"/>
      <w:numFmt w:val="decimal"/>
      <w:lvlText w:val="%1."/>
      <w:lvlJc w:val="left"/>
      <w:pPr>
        <w:ind w:left="720" w:hanging="360"/>
      </w:pPr>
    </w:lvl>
    <w:lvl w:ilvl="1" w:tplc="177E89F2">
      <w:start w:val="1"/>
      <w:numFmt w:val="lowerLetter"/>
      <w:lvlText w:val="%2."/>
      <w:lvlJc w:val="left"/>
      <w:pPr>
        <w:ind w:left="1440" w:hanging="360"/>
      </w:pPr>
    </w:lvl>
    <w:lvl w:ilvl="2" w:tplc="931AF43C">
      <w:start w:val="1"/>
      <w:numFmt w:val="lowerRoman"/>
      <w:lvlText w:val="%3."/>
      <w:lvlJc w:val="right"/>
      <w:pPr>
        <w:ind w:left="2160" w:hanging="180"/>
      </w:pPr>
    </w:lvl>
    <w:lvl w:ilvl="3" w:tplc="6B04FAD8">
      <w:start w:val="1"/>
      <w:numFmt w:val="decimal"/>
      <w:lvlText w:val="%4."/>
      <w:lvlJc w:val="left"/>
      <w:pPr>
        <w:ind w:left="2880" w:hanging="360"/>
      </w:pPr>
    </w:lvl>
    <w:lvl w:ilvl="4" w:tplc="C10697EC">
      <w:start w:val="1"/>
      <w:numFmt w:val="lowerLetter"/>
      <w:lvlText w:val="%5."/>
      <w:lvlJc w:val="left"/>
      <w:pPr>
        <w:ind w:left="3600" w:hanging="360"/>
      </w:pPr>
    </w:lvl>
    <w:lvl w:ilvl="5" w:tplc="E4A2D7A2">
      <w:start w:val="1"/>
      <w:numFmt w:val="lowerRoman"/>
      <w:lvlText w:val="%6."/>
      <w:lvlJc w:val="right"/>
      <w:pPr>
        <w:ind w:left="4320" w:hanging="180"/>
      </w:pPr>
    </w:lvl>
    <w:lvl w:ilvl="6" w:tplc="F03A85F4">
      <w:start w:val="1"/>
      <w:numFmt w:val="decimal"/>
      <w:lvlText w:val="%7."/>
      <w:lvlJc w:val="left"/>
      <w:pPr>
        <w:ind w:left="5040" w:hanging="360"/>
      </w:pPr>
    </w:lvl>
    <w:lvl w:ilvl="7" w:tplc="58F2AE10">
      <w:start w:val="1"/>
      <w:numFmt w:val="lowerLetter"/>
      <w:lvlText w:val="%8."/>
      <w:lvlJc w:val="left"/>
      <w:pPr>
        <w:ind w:left="5760" w:hanging="360"/>
      </w:pPr>
    </w:lvl>
    <w:lvl w:ilvl="8" w:tplc="13840C56">
      <w:start w:val="1"/>
      <w:numFmt w:val="lowerRoman"/>
      <w:lvlText w:val="%9."/>
      <w:lvlJc w:val="right"/>
      <w:pPr>
        <w:ind w:left="6480" w:hanging="180"/>
      </w:pPr>
    </w:lvl>
  </w:abstractNum>
  <w:abstractNum w:abstractNumId="29" w15:restartNumberingAfterBreak="0">
    <w:nsid w:val="1C661FFF"/>
    <w:multiLevelType w:val="hybridMultilevel"/>
    <w:tmpl w:val="968CFD5E"/>
    <w:lvl w:ilvl="0" w:tplc="C21C43B2">
      <w:start w:val="1"/>
      <w:numFmt w:val="upperLetter"/>
      <w:lvlText w:val="%1."/>
      <w:lvlJc w:val="left"/>
      <w:pPr>
        <w:ind w:left="675" w:hanging="360"/>
      </w:pPr>
      <w:rPr>
        <w:rFonts w:hint="default"/>
        <w:color w:val="000000"/>
      </w:rPr>
    </w:lvl>
    <w:lvl w:ilvl="1" w:tplc="34090019" w:tentative="1">
      <w:start w:val="1"/>
      <w:numFmt w:val="lowerLetter"/>
      <w:lvlText w:val="%2."/>
      <w:lvlJc w:val="left"/>
      <w:pPr>
        <w:ind w:left="1395" w:hanging="360"/>
      </w:pPr>
    </w:lvl>
    <w:lvl w:ilvl="2" w:tplc="3409001B" w:tentative="1">
      <w:start w:val="1"/>
      <w:numFmt w:val="lowerRoman"/>
      <w:lvlText w:val="%3."/>
      <w:lvlJc w:val="right"/>
      <w:pPr>
        <w:ind w:left="2115" w:hanging="180"/>
      </w:pPr>
    </w:lvl>
    <w:lvl w:ilvl="3" w:tplc="3409000F" w:tentative="1">
      <w:start w:val="1"/>
      <w:numFmt w:val="decimal"/>
      <w:lvlText w:val="%4."/>
      <w:lvlJc w:val="left"/>
      <w:pPr>
        <w:ind w:left="2835" w:hanging="360"/>
      </w:pPr>
    </w:lvl>
    <w:lvl w:ilvl="4" w:tplc="34090019" w:tentative="1">
      <w:start w:val="1"/>
      <w:numFmt w:val="lowerLetter"/>
      <w:lvlText w:val="%5."/>
      <w:lvlJc w:val="left"/>
      <w:pPr>
        <w:ind w:left="3555" w:hanging="360"/>
      </w:pPr>
    </w:lvl>
    <w:lvl w:ilvl="5" w:tplc="3409001B" w:tentative="1">
      <w:start w:val="1"/>
      <w:numFmt w:val="lowerRoman"/>
      <w:lvlText w:val="%6."/>
      <w:lvlJc w:val="right"/>
      <w:pPr>
        <w:ind w:left="4275" w:hanging="180"/>
      </w:pPr>
    </w:lvl>
    <w:lvl w:ilvl="6" w:tplc="3409000F" w:tentative="1">
      <w:start w:val="1"/>
      <w:numFmt w:val="decimal"/>
      <w:lvlText w:val="%7."/>
      <w:lvlJc w:val="left"/>
      <w:pPr>
        <w:ind w:left="4995" w:hanging="360"/>
      </w:pPr>
    </w:lvl>
    <w:lvl w:ilvl="7" w:tplc="34090019" w:tentative="1">
      <w:start w:val="1"/>
      <w:numFmt w:val="lowerLetter"/>
      <w:lvlText w:val="%8."/>
      <w:lvlJc w:val="left"/>
      <w:pPr>
        <w:ind w:left="5715" w:hanging="360"/>
      </w:pPr>
    </w:lvl>
    <w:lvl w:ilvl="8" w:tplc="3409001B" w:tentative="1">
      <w:start w:val="1"/>
      <w:numFmt w:val="lowerRoman"/>
      <w:lvlText w:val="%9."/>
      <w:lvlJc w:val="right"/>
      <w:pPr>
        <w:ind w:left="6435" w:hanging="180"/>
      </w:pPr>
    </w:lvl>
  </w:abstractNum>
  <w:abstractNum w:abstractNumId="30" w15:restartNumberingAfterBreak="0">
    <w:nsid w:val="1F707E28"/>
    <w:multiLevelType w:val="hybridMultilevel"/>
    <w:tmpl w:val="87487DB4"/>
    <w:lvl w:ilvl="0" w:tplc="E90AC008">
      <w:start w:val="1"/>
      <w:numFmt w:val="decimal"/>
      <w:lvlText w:val="%1."/>
      <w:lvlJc w:val="left"/>
      <w:pPr>
        <w:ind w:left="720" w:hanging="360"/>
      </w:pPr>
    </w:lvl>
    <w:lvl w:ilvl="1" w:tplc="7B46A630">
      <w:start w:val="1"/>
      <w:numFmt w:val="lowerLetter"/>
      <w:lvlText w:val="%2."/>
      <w:lvlJc w:val="left"/>
      <w:pPr>
        <w:ind w:left="1440" w:hanging="360"/>
      </w:pPr>
    </w:lvl>
    <w:lvl w:ilvl="2" w:tplc="F7865CC6">
      <w:start w:val="1"/>
      <w:numFmt w:val="lowerRoman"/>
      <w:lvlText w:val="%3."/>
      <w:lvlJc w:val="right"/>
      <w:pPr>
        <w:ind w:left="2160" w:hanging="180"/>
      </w:pPr>
    </w:lvl>
    <w:lvl w:ilvl="3" w:tplc="A634C5A0">
      <w:start w:val="1"/>
      <w:numFmt w:val="decimal"/>
      <w:lvlText w:val="%4."/>
      <w:lvlJc w:val="left"/>
      <w:pPr>
        <w:ind w:left="2880" w:hanging="360"/>
      </w:pPr>
    </w:lvl>
    <w:lvl w:ilvl="4" w:tplc="29A293D6">
      <w:start w:val="1"/>
      <w:numFmt w:val="lowerLetter"/>
      <w:lvlText w:val="%5."/>
      <w:lvlJc w:val="left"/>
      <w:pPr>
        <w:ind w:left="3600" w:hanging="360"/>
      </w:pPr>
    </w:lvl>
    <w:lvl w:ilvl="5" w:tplc="FE9093EE">
      <w:start w:val="1"/>
      <w:numFmt w:val="lowerRoman"/>
      <w:lvlText w:val="%6."/>
      <w:lvlJc w:val="right"/>
      <w:pPr>
        <w:ind w:left="4320" w:hanging="180"/>
      </w:pPr>
    </w:lvl>
    <w:lvl w:ilvl="6" w:tplc="9BCC858C">
      <w:start w:val="1"/>
      <w:numFmt w:val="decimal"/>
      <w:lvlText w:val="%7."/>
      <w:lvlJc w:val="left"/>
      <w:pPr>
        <w:ind w:left="5040" w:hanging="360"/>
      </w:pPr>
    </w:lvl>
    <w:lvl w:ilvl="7" w:tplc="F1224EEA">
      <w:start w:val="1"/>
      <w:numFmt w:val="lowerLetter"/>
      <w:lvlText w:val="%8."/>
      <w:lvlJc w:val="left"/>
      <w:pPr>
        <w:ind w:left="5760" w:hanging="360"/>
      </w:pPr>
    </w:lvl>
    <w:lvl w:ilvl="8" w:tplc="DE7A73A2">
      <w:start w:val="1"/>
      <w:numFmt w:val="lowerRoman"/>
      <w:lvlText w:val="%9."/>
      <w:lvlJc w:val="right"/>
      <w:pPr>
        <w:ind w:left="6480" w:hanging="180"/>
      </w:pPr>
    </w:lvl>
  </w:abstractNum>
  <w:abstractNum w:abstractNumId="31" w15:restartNumberingAfterBreak="0">
    <w:nsid w:val="1F8F712D"/>
    <w:multiLevelType w:val="multilevel"/>
    <w:tmpl w:val="3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249A6D43"/>
    <w:multiLevelType w:val="multilevel"/>
    <w:tmpl w:val="C9763FC6"/>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26710277"/>
    <w:multiLevelType w:val="multilevel"/>
    <w:tmpl w:val="88F802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4" w15:restartNumberingAfterBreak="0">
    <w:nsid w:val="2C05650D"/>
    <w:multiLevelType w:val="multilevel"/>
    <w:tmpl w:val="E0DE63B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2C671DFE"/>
    <w:multiLevelType w:val="multilevel"/>
    <w:tmpl w:val="BA305F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0CA637B"/>
    <w:multiLevelType w:val="multilevel"/>
    <w:tmpl w:val="43183D7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7" w15:restartNumberingAfterBreak="0">
    <w:nsid w:val="32FA6C6D"/>
    <w:multiLevelType w:val="hybridMultilevel"/>
    <w:tmpl w:val="C8CE35FC"/>
    <w:lvl w:ilvl="0" w:tplc="3C34F35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8" w15:restartNumberingAfterBreak="0">
    <w:nsid w:val="332A03E0"/>
    <w:multiLevelType w:val="multilevel"/>
    <w:tmpl w:val="AB30E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46B3507"/>
    <w:multiLevelType w:val="hybridMultilevel"/>
    <w:tmpl w:val="B4D4C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4C51C0A"/>
    <w:multiLevelType w:val="multilevel"/>
    <w:tmpl w:val="B6E850CE"/>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41" w15:restartNumberingAfterBreak="0">
    <w:nsid w:val="36701941"/>
    <w:multiLevelType w:val="hybridMultilevel"/>
    <w:tmpl w:val="0D20D78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38CE7C11"/>
    <w:multiLevelType w:val="multilevel"/>
    <w:tmpl w:val="EC8EC3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3" w15:restartNumberingAfterBreak="0">
    <w:nsid w:val="3A7B3852"/>
    <w:multiLevelType w:val="multilevel"/>
    <w:tmpl w:val="B20037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C17719F"/>
    <w:multiLevelType w:val="hybridMultilevel"/>
    <w:tmpl w:val="19343CB4"/>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45" w15:restartNumberingAfterBreak="0">
    <w:nsid w:val="3C206571"/>
    <w:multiLevelType w:val="hybridMultilevel"/>
    <w:tmpl w:val="9A16CF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C3C7858"/>
    <w:multiLevelType w:val="hybridMultilevel"/>
    <w:tmpl w:val="5C98AE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C4F6C9E"/>
    <w:multiLevelType w:val="hybridMultilevel"/>
    <w:tmpl w:val="7E32EBF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8" w15:restartNumberingAfterBreak="0">
    <w:nsid w:val="3DE776DC"/>
    <w:multiLevelType w:val="multilevel"/>
    <w:tmpl w:val="6436E966"/>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49" w15:restartNumberingAfterBreak="0">
    <w:nsid w:val="40483D69"/>
    <w:multiLevelType w:val="hybridMultilevel"/>
    <w:tmpl w:val="F0AED6EE"/>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50" w15:restartNumberingAfterBreak="0">
    <w:nsid w:val="40D72CAA"/>
    <w:multiLevelType w:val="multilevel"/>
    <w:tmpl w:val="47308A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1" w15:restartNumberingAfterBreak="0">
    <w:nsid w:val="423534C4"/>
    <w:multiLevelType w:val="hybridMultilevel"/>
    <w:tmpl w:val="FF481E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355552E"/>
    <w:multiLevelType w:val="hybridMultilevel"/>
    <w:tmpl w:val="BD923F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6957704"/>
    <w:multiLevelType w:val="multilevel"/>
    <w:tmpl w:val="30966724"/>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54" w15:restartNumberingAfterBreak="0">
    <w:nsid w:val="47C052BA"/>
    <w:multiLevelType w:val="multilevel"/>
    <w:tmpl w:val="C3B2FD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8E54344"/>
    <w:multiLevelType w:val="hybridMultilevel"/>
    <w:tmpl w:val="A0A08C2C"/>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56" w15:restartNumberingAfterBreak="0">
    <w:nsid w:val="49F86B04"/>
    <w:multiLevelType w:val="hybridMultilevel"/>
    <w:tmpl w:val="811EBEE4"/>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57" w15:restartNumberingAfterBreak="0">
    <w:nsid w:val="4B02463C"/>
    <w:multiLevelType w:val="hybridMultilevel"/>
    <w:tmpl w:val="125A4298"/>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8" w15:restartNumberingAfterBreak="0">
    <w:nsid w:val="4E8451D0"/>
    <w:multiLevelType w:val="multilevel"/>
    <w:tmpl w:val="E37800A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59" w15:restartNumberingAfterBreak="0">
    <w:nsid w:val="52874377"/>
    <w:multiLevelType w:val="hybridMultilevel"/>
    <w:tmpl w:val="E6B44CC0"/>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60" w15:restartNumberingAfterBreak="0">
    <w:nsid w:val="53273527"/>
    <w:multiLevelType w:val="hybridMultilevel"/>
    <w:tmpl w:val="BEAC40BE"/>
    <w:lvl w:ilvl="0" w:tplc="3409000F">
      <w:start w:val="1"/>
      <w:numFmt w:val="decimal"/>
      <w:lvlText w:val="%1."/>
      <w:lvlJc w:val="left"/>
      <w:pPr>
        <w:ind w:left="502" w:hanging="360"/>
      </w:p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61" w15:restartNumberingAfterBreak="0">
    <w:nsid w:val="53F65311"/>
    <w:multiLevelType w:val="multilevel"/>
    <w:tmpl w:val="DCC28F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2" w15:restartNumberingAfterBreak="0">
    <w:nsid w:val="552D6A39"/>
    <w:multiLevelType w:val="hybridMultilevel"/>
    <w:tmpl w:val="3D0ED684"/>
    <w:lvl w:ilvl="0" w:tplc="0720CB50">
      <w:start w:val="1"/>
      <w:numFmt w:val="decimal"/>
      <w:lvlText w:val="(%1)"/>
      <w:lvlJc w:val="left"/>
      <w:pPr>
        <w:ind w:left="756" w:hanging="396"/>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3" w15:restartNumberingAfterBreak="0">
    <w:nsid w:val="56FE175E"/>
    <w:multiLevelType w:val="multilevel"/>
    <w:tmpl w:val="5ED821D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64" w15:restartNumberingAfterBreak="0">
    <w:nsid w:val="5BF92996"/>
    <w:multiLevelType w:val="multilevel"/>
    <w:tmpl w:val="4EFC6D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5" w15:restartNumberingAfterBreak="0">
    <w:nsid w:val="5E471349"/>
    <w:multiLevelType w:val="multilevel"/>
    <w:tmpl w:val="F9E2F596"/>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6" w15:restartNumberingAfterBreak="0">
    <w:nsid w:val="5F877CF9"/>
    <w:multiLevelType w:val="hybridMultilevel"/>
    <w:tmpl w:val="FFFFFFFF"/>
    <w:lvl w:ilvl="0" w:tplc="B10208CA">
      <w:start w:val="1"/>
      <w:numFmt w:val="decimal"/>
      <w:lvlText w:val="%1."/>
      <w:lvlJc w:val="left"/>
      <w:pPr>
        <w:ind w:left="720" w:hanging="360"/>
      </w:pPr>
    </w:lvl>
    <w:lvl w:ilvl="1" w:tplc="82DCC22C">
      <w:start w:val="1"/>
      <w:numFmt w:val="lowerLetter"/>
      <w:lvlText w:val="%2."/>
      <w:lvlJc w:val="left"/>
      <w:pPr>
        <w:ind w:left="1440" w:hanging="360"/>
      </w:pPr>
    </w:lvl>
    <w:lvl w:ilvl="2" w:tplc="9D7288E2">
      <w:start w:val="1"/>
      <w:numFmt w:val="lowerRoman"/>
      <w:lvlText w:val="%3."/>
      <w:lvlJc w:val="right"/>
      <w:pPr>
        <w:ind w:left="2160" w:hanging="180"/>
      </w:pPr>
    </w:lvl>
    <w:lvl w:ilvl="3" w:tplc="CF6E5000">
      <w:start w:val="1"/>
      <w:numFmt w:val="decimal"/>
      <w:lvlText w:val="%4."/>
      <w:lvlJc w:val="left"/>
      <w:pPr>
        <w:ind w:left="2880" w:hanging="360"/>
      </w:pPr>
    </w:lvl>
    <w:lvl w:ilvl="4" w:tplc="83CA3CC6">
      <w:start w:val="1"/>
      <w:numFmt w:val="lowerLetter"/>
      <w:lvlText w:val="%5."/>
      <w:lvlJc w:val="left"/>
      <w:pPr>
        <w:ind w:left="3600" w:hanging="360"/>
      </w:pPr>
    </w:lvl>
    <w:lvl w:ilvl="5" w:tplc="DA5462A0">
      <w:start w:val="1"/>
      <w:numFmt w:val="lowerRoman"/>
      <w:lvlText w:val="%6."/>
      <w:lvlJc w:val="right"/>
      <w:pPr>
        <w:ind w:left="4320" w:hanging="180"/>
      </w:pPr>
    </w:lvl>
    <w:lvl w:ilvl="6" w:tplc="1E340DF6">
      <w:start w:val="1"/>
      <w:numFmt w:val="decimal"/>
      <w:lvlText w:val="%7."/>
      <w:lvlJc w:val="left"/>
      <w:pPr>
        <w:ind w:left="5040" w:hanging="360"/>
      </w:pPr>
    </w:lvl>
    <w:lvl w:ilvl="7" w:tplc="06F8AD6E">
      <w:start w:val="1"/>
      <w:numFmt w:val="lowerLetter"/>
      <w:lvlText w:val="%8."/>
      <w:lvlJc w:val="left"/>
      <w:pPr>
        <w:ind w:left="5760" w:hanging="360"/>
      </w:pPr>
    </w:lvl>
    <w:lvl w:ilvl="8" w:tplc="E3D61BCA">
      <w:start w:val="1"/>
      <w:numFmt w:val="lowerRoman"/>
      <w:lvlText w:val="%9."/>
      <w:lvlJc w:val="right"/>
      <w:pPr>
        <w:ind w:left="6480" w:hanging="180"/>
      </w:pPr>
    </w:lvl>
  </w:abstractNum>
  <w:abstractNum w:abstractNumId="67" w15:restartNumberingAfterBreak="0">
    <w:nsid w:val="5F922B51"/>
    <w:multiLevelType w:val="multilevel"/>
    <w:tmpl w:val="F198E71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8" w15:restartNumberingAfterBreak="0">
    <w:nsid w:val="5FBA211A"/>
    <w:multiLevelType w:val="hybridMultilevel"/>
    <w:tmpl w:val="27F678D4"/>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69" w15:restartNumberingAfterBreak="0">
    <w:nsid w:val="5FDE0496"/>
    <w:multiLevelType w:val="multilevel"/>
    <w:tmpl w:val="61BC05C0"/>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70" w15:restartNumberingAfterBreak="0">
    <w:nsid w:val="631A2B6D"/>
    <w:multiLevelType w:val="multilevel"/>
    <w:tmpl w:val="76924C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1" w15:restartNumberingAfterBreak="0">
    <w:nsid w:val="643C2F8A"/>
    <w:multiLevelType w:val="hybridMultilevel"/>
    <w:tmpl w:val="15BC4DC4"/>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72" w15:restartNumberingAfterBreak="0">
    <w:nsid w:val="65263AFC"/>
    <w:multiLevelType w:val="multilevel"/>
    <w:tmpl w:val="065A1E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3" w15:restartNumberingAfterBreak="0">
    <w:nsid w:val="66A053F8"/>
    <w:multiLevelType w:val="hybridMultilevel"/>
    <w:tmpl w:val="43323F14"/>
    <w:lvl w:ilvl="0" w:tplc="34090015">
      <w:start w:val="1"/>
      <w:numFmt w:val="upp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4" w15:restartNumberingAfterBreak="0">
    <w:nsid w:val="66AC284D"/>
    <w:multiLevelType w:val="hybridMultilevel"/>
    <w:tmpl w:val="CCEE6B0A"/>
    <w:lvl w:ilvl="0" w:tplc="C342421E">
      <w:start w:val="1"/>
      <w:numFmt w:val="decimal"/>
      <w:lvlText w:val="(%1)"/>
      <w:lvlJc w:val="left"/>
      <w:pPr>
        <w:ind w:left="756" w:hanging="396"/>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5" w15:restartNumberingAfterBreak="0">
    <w:nsid w:val="6A2A23DB"/>
    <w:multiLevelType w:val="multilevel"/>
    <w:tmpl w:val="8FDC66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6" w15:restartNumberingAfterBreak="0">
    <w:nsid w:val="6AA17DEE"/>
    <w:multiLevelType w:val="hybridMultilevel"/>
    <w:tmpl w:val="8086F8E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7" w15:restartNumberingAfterBreak="0">
    <w:nsid w:val="6E270AF6"/>
    <w:multiLevelType w:val="multilevel"/>
    <w:tmpl w:val="4B3ED9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8" w15:restartNumberingAfterBreak="0">
    <w:nsid w:val="70441DC9"/>
    <w:multiLevelType w:val="multilevel"/>
    <w:tmpl w:val="BE38E2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4A075B3"/>
    <w:multiLevelType w:val="hybridMultilevel"/>
    <w:tmpl w:val="C8CE35F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0" w15:restartNumberingAfterBreak="0">
    <w:nsid w:val="75407C3F"/>
    <w:multiLevelType w:val="hybridMultilevel"/>
    <w:tmpl w:val="B4DA9C62"/>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81" w15:restartNumberingAfterBreak="0">
    <w:nsid w:val="76A323DE"/>
    <w:multiLevelType w:val="hybridMultilevel"/>
    <w:tmpl w:val="FF481E9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9AE64DC"/>
    <w:multiLevelType w:val="multilevel"/>
    <w:tmpl w:val="29E20EB6"/>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83" w15:restartNumberingAfterBreak="0">
    <w:nsid w:val="7B703A7D"/>
    <w:multiLevelType w:val="multilevel"/>
    <w:tmpl w:val="F4CA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CCD05ED"/>
    <w:multiLevelType w:val="hybridMultilevel"/>
    <w:tmpl w:val="0C0ED650"/>
    <w:lvl w:ilvl="0" w:tplc="67083F40">
      <w:start w:val="1"/>
      <w:numFmt w:val="upperLetter"/>
      <w:lvlText w:val="%1."/>
      <w:lvlJc w:val="left"/>
      <w:pPr>
        <w:ind w:left="720" w:hanging="360"/>
      </w:pPr>
      <w:rPr>
        <w:rFonts w:hint="default" w:ascii="Arial" w:hAnsi="Arial"/>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5" w15:restartNumberingAfterBreak="0">
    <w:nsid w:val="7F291CAB"/>
    <w:multiLevelType w:val="hybridMultilevel"/>
    <w:tmpl w:val="FF481E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38514992">
    <w:abstractNumId w:val="31"/>
  </w:num>
  <w:num w:numId="2" w16cid:durableId="1875146173">
    <w:abstractNumId w:val="0"/>
  </w:num>
  <w:num w:numId="3" w16cid:durableId="472987116">
    <w:abstractNumId w:val="34"/>
  </w:num>
  <w:num w:numId="4" w16cid:durableId="1881699081">
    <w:abstractNumId w:val="13"/>
  </w:num>
  <w:num w:numId="5" w16cid:durableId="742684568">
    <w:abstractNumId w:val="73"/>
  </w:num>
  <w:num w:numId="6" w16cid:durableId="1606233696">
    <w:abstractNumId w:val="11"/>
  </w:num>
  <w:num w:numId="7" w16cid:durableId="1628733033">
    <w:abstractNumId w:val="57"/>
  </w:num>
  <w:num w:numId="8" w16cid:durableId="313068623">
    <w:abstractNumId w:val="39"/>
  </w:num>
  <w:num w:numId="9" w16cid:durableId="267588266">
    <w:abstractNumId w:val="45"/>
  </w:num>
  <w:num w:numId="10" w16cid:durableId="2071344685">
    <w:abstractNumId w:val="16"/>
  </w:num>
  <w:num w:numId="11" w16cid:durableId="673068202">
    <w:abstractNumId w:val="52"/>
  </w:num>
  <w:num w:numId="12" w16cid:durableId="624046199">
    <w:abstractNumId w:val="46"/>
  </w:num>
  <w:num w:numId="13" w16cid:durableId="212474083">
    <w:abstractNumId w:val="23"/>
  </w:num>
  <w:num w:numId="14" w16cid:durableId="708603937">
    <w:abstractNumId w:val="29"/>
  </w:num>
  <w:num w:numId="15" w16cid:durableId="2108696750">
    <w:abstractNumId w:val="68"/>
  </w:num>
  <w:num w:numId="16" w16cid:durableId="1183713860">
    <w:abstractNumId w:val="9"/>
  </w:num>
  <w:num w:numId="17" w16cid:durableId="108085859">
    <w:abstractNumId w:val="2"/>
  </w:num>
  <w:num w:numId="18" w16cid:durableId="737627051">
    <w:abstractNumId w:val="41"/>
  </w:num>
  <w:num w:numId="19" w16cid:durableId="833180394">
    <w:abstractNumId w:val="25"/>
  </w:num>
  <w:num w:numId="20" w16cid:durableId="2138794849">
    <w:abstractNumId w:val="56"/>
  </w:num>
  <w:num w:numId="21" w16cid:durableId="621419596">
    <w:abstractNumId w:val="49"/>
  </w:num>
  <w:num w:numId="22" w16cid:durableId="886991330">
    <w:abstractNumId w:val="1"/>
  </w:num>
  <w:num w:numId="23" w16cid:durableId="653877058">
    <w:abstractNumId w:val="47"/>
  </w:num>
  <w:num w:numId="24" w16cid:durableId="65995809">
    <w:abstractNumId w:val="17"/>
  </w:num>
  <w:num w:numId="25" w16cid:durableId="616570287">
    <w:abstractNumId w:val="38"/>
  </w:num>
  <w:num w:numId="26" w16cid:durableId="1978991371">
    <w:abstractNumId w:val="74"/>
  </w:num>
  <w:num w:numId="27" w16cid:durableId="2026705741">
    <w:abstractNumId w:val="62"/>
  </w:num>
  <w:num w:numId="28" w16cid:durableId="589432403">
    <w:abstractNumId w:val="76"/>
  </w:num>
  <w:num w:numId="29" w16cid:durableId="1207567712">
    <w:abstractNumId w:val="60"/>
  </w:num>
  <w:num w:numId="30" w16cid:durableId="920874679">
    <w:abstractNumId w:val="84"/>
  </w:num>
  <w:num w:numId="31" w16cid:durableId="851916553">
    <w:abstractNumId w:val="81"/>
  </w:num>
  <w:num w:numId="32" w16cid:durableId="2048872868">
    <w:abstractNumId w:val="85"/>
  </w:num>
  <w:num w:numId="33" w16cid:durableId="748775962">
    <w:abstractNumId w:val="51"/>
  </w:num>
  <w:num w:numId="34" w16cid:durableId="716010977">
    <w:abstractNumId w:val="6"/>
  </w:num>
  <w:num w:numId="35" w16cid:durableId="952203536">
    <w:abstractNumId w:val="37"/>
  </w:num>
  <w:num w:numId="36" w16cid:durableId="1579175099">
    <w:abstractNumId w:val="21"/>
  </w:num>
  <w:num w:numId="37" w16cid:durableId="918178381">
    <w:abstractNumId w:val="79"/>
  </w:num>
  <w:num w:numId="38" w16cid:durableId="821118483">
    <w:abstractNumId w:val="12"/>
  </w:num>
  <w:num w:numId="39" w16cid:durableId="1214926543">
    <w:abstractNumId w:val="14"/>
  </w:num>
  <w:num w:numId="40" w16cid:durableId="36977862">
    <w:abstractNumId w:val="7"/>
  </w:num>
  <w:num w:numId="41" w16cid:durableId="532886547">
    <w:abstractNumId w:val="30"/>
  </w:num>
  <w:num w:numId="42" w16cid:durableId="35200988">
    <w:abstractNumId w:val="28"/>
  </w:num>
  <w:num w:numId="43" w16cid:durableId="1729843533">
    <w:abstractNumId w:val="66"/>
  </w:num>
  <w:num w:numId="44" w16cid:durableId="1615790491">
    <w:abstractNumId w:val="44"/>
  </w:num>
  <w:num w:numId="45" w16cid:durableId="1225948838">
    <w:abstractNumId w:val="80"/>
  </w:num>
  <w:num w:numId="46" w16cid:durableId="165364841">
    <w:abstractNumId w:val="5"/>
  </w:num>
  <w:num w:numId="47" w16cid:durableId="1248030359">
    <w:abstractNumId w:val="83"/>
  </w:num>
  <w:num w:numId="48" w16cid:durableId="1621179531">
    <w:abstractNumId w:val="35"/>
  </w:num>
  <w:num w:numId="49" w16cid:durableId="2092506425">
    <w:abstractNumId w:val="4"/>
  </w:num>
  <w:num w:numId="50" w16cid:durableId="1174302190">
    <w:abstractNumId w:val="54"/>
  </w:num>
  <w:num w:numId="51" w16cid:durableId="523637764">
    <w:abstractNumId w:val="78"/>
  </w:num>
  <w:num w:numId="52" w16cid:durableId="621300497">
    <w:abstractNumId w:val="43"/>
  </w:num>
  <w:num w:numId="53" w16cid:durableId="1276403686">
    <w:abstractNumId w:val="10"/>
  </w:num>
  <w:num w:numId="54" w16cid:durableId="588464201">
    <w:abstractNumId w:val="3"/>
  </w:num>
  <w:num w:numId="55" w16cid:durableId="2028633497">
    <w:abstractNumId w:val="36"/>
  </w:num>
  <w:num w:numId="56" w16cid:durableId="643390404">
    <w:abstractNumId w:val="67"/>
  </w:num>
  <w:num w:numId="57" w16cid:durableId="122356403">
    <w:abstractNumId w:val="75"/>
  </w:num>
  <w:num w:numId="58" w16cid:durableId="439380473">
    <w:abstractNumId w:val="18"/>
  </w:num>
  <w:num w:numId="59" w16cid:durableId="1508717195">
    <w:abstractNumId w:val="8"/>
  </w:num>
  <w:num w:numId="60" w16cid:durableId="1504052726">
    <w:abstractNumId w:val="61"/>
  </w:num>
  <w:num w:numId="61" w16cid:durableId="616522409">
    <w:abstractNumId w:val="40"/>
  </w:num>
  <w:num w:numId="62" w16cid:durableId="813110128">
    <w:abstractNumId w:val="53"/>
  </w:num>
  <w:num w:numId="63" w16cid:durableId="332411982">
    <w:abstractNumId w:val="70"/>
  </w:num>
  <w:num w:numId="64" w16cid:durableId="1432507645">
    <w:abstractNumId w:val="48"/>
  </w:num>
  <w:num w:numId="65" w16cid:durableId="193278149">
    <w:abstractNumId w:val="63"/>
  </w:num>
  <w:num w:numId="66" w16cid:durableId="247813713">
    <w:abstractNumId w:val="65"/>
  </w:num>
  <w:num w:numId="67" w16cid:durableId="1542085185">
    <w:abstractNumId w:val="26"/>
  </w:num>
  <w:num w:numId="68" w16cid:durableId="254485997">
    <w:abstractNumId w:val="32"/>
  </w:num>
  <w:num w:numId="69" w16cid:durableId="1543785808">
    <w:abstractNumId w:val="27"/>
  </w:num>
  <w:num w:numId="70" w16cid:durableId="530849803">
    <w:abstractNumId w:val="22"/>
  </w:num>
  <w:num w:numId="71" w16cid:durableId="1736394350">
    <w:abstractNumId w:val="50"/>
  </w:num>
  <w:num w:numId="72" w16cid:durableId="1299456382">
    <w:abstractNumId w:val="24"/>
  </w:num>
  <w:num w:numId="73" w16cid:durableId="1301301715">
    <w:abstractNumId w:val="82"/>
  </w:num>
  <w:num w:numId="74" w16cid:durableId="1060177272">
    <w:abstractNumId w:val="72"/>
  </w:num>
  <w:num w:numId="75" w16cid:durableId="1720009340">
    <w:abstractNumId w:val="58"/>
  </w:num>
  <w:num w:numId="76" w16cid:durableId="1270427451">
    <w:abstractNumId w:val="20"/>
  </w:num>
  <w:num w:numId="77" w16cid:durableId="821192958">
    <w:abstractNumId w:val="64"/>
  </w:num>
  <w:num w:numId="78" w16cid:durableId="111898325">
    <w:abstractNumId w:val="69"/>
  </w:num>
  <w:num w:numId="79" w16cid:durableId="1326587284">
    <w:abstractNumId w:val="15"/>
  </w:num>
  <w:num w:numId="80" w16cid:durableId="732583008">
    <w:abstractNumId w:val="77"/>
  </w:num>
  <w:num w:numId="81" w16cid:durableId="222566264">
    <w:abstractNumId w:val="42"/>
  </w:num>
  <w:num w:numId="82" w16cid:durableId="615602644">
    <w:abstractNumId w:val="19"/>
  </w:num>
  <w:num w:numId="83" w16cid:durableId="243954370">
    <w:abstractNumId w:val="33"/>
  </w:num>
  <w:num w:numId="84" w16cid:durableId="271397212">
    <w:abstractNumId w:val="59"/>
  </w:num>
  <w:num w:numId="85" w16cid:durableId="1872497770">
    <w:abstractNumId w:val="71"/>
  </w:num>
  <w:num w:numId="86" w16cid:durableId="636960206">
    <w:abstractNumId w:val="55"/>
  </w:num>
  <w:num w:numId="87" w16cid:durableId="374781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zza Jean Celeste">
    <w15:presenceInfo w15:providerId="AD" w15:userId="S::izzajeanc@apc.edu.ph::df31a232-defa-4f07-8034-00fa2a83a37b"/>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9B6"/>
    <w:rsid w:val="00007285"/>
    <w:rsid w:val="00020067"/>
    <w:rsid w:val="000247EF"/>
    <w:rsid w:val="00033C99"/>
    <w:rsid w:val="00036858"/>
    <w:rsid w:val="00041D4A"/>
    <w:rsid w:val="00043E34"/>
    <w:rsid w:val="00052DE9"/>
    <w:rsid w:val="00057ACD"/>
    <w:rsid w:val="00061B41"/>
    <w:rsid w:val="00061D58"/>
    <w:rsid w:val="000770F7"/>
    <w:rsid w:val="000775A7"/>
    <w:rsid w:val="000844B7"/>
    <w:rsid w:val="00090ABE"/>
    <w:rsid w:val="000A0AE9"/>
    <w:rsid w:val="000A6FDD"/>
    <w:rsid w:val="000B28C3"/>
    <w:rsid w:val="000B5974"/>
    <w:rsid w:val="000B668B"/>
    <w:rsid w:val="000B7987"/>
    <w:rsid w:val="000C7391"/>
    <w:rsid w:val="000C7B9D"/>
    <w:rsid w:val="000D1FC9"/>
    <w:rsid w:val="00104A92"/>
    <w:rsid w:val="00115D78"/>
    <w:rsid w:val="0011690C"/>
    <w:rsid w:val="00125ADD"/>
    <w:rsid w:val="00154CF3"/>
    <w:rsid w:val="00160BDB"/>
    <w:rsid w:val="001622E8"/>
    <w:rsid w:val="0016303E"/>
    <w:rsid w:val="00184667"/>
    <w:rsid w:val="001879B6"/>
    <w:rsid w:val="001926D0"/>
    <w:rsid w:val="001A7393"/>
    <w:rsid w:val="001B640A"/>
    <w:rsid w:val="001B687C"/>
    <w:rsid w:val="001E2FE9"/>
    <w:rsid w:val="001E5D53"/>
    <w:rsid w:val="001F2A17"/>
    <w:rsid w:val="002009F5"/>
    <w:rsid w:val="00216204"/>
    <w:rsid w:val="002324A2"/>
    <w:rsid w:val="002326F4"/>
    <w:rsid w:val="0024028F"/>
    <w:rsid w:val="002562D3"/>
    <w:rsid w:val="002618A3"/>
    <w:rsid w:val="00274419"/>
    <w:rsid w:val="0027711C"/>
    <w:rsid w:val="002828BE"/>
    <w:rsid w:val="002879EF"/>
    <w:rsid w:val="00287C45"/>
    <w:rsid w:val="00291EE5"/>
    <w:rsid w:val="0029705D"/>
    <w:rsid w:val="002A61C6"/>
    <w:rsid w:val="002C0D44"/>
    <w:rsid w:val="002C25A6"/>
    <w:rsid w:val="002C5DC6"/>
    <w:rsid w:val="002C6A07"/>
    <w:rsid w:val="002D5079"/>
    <w:rsid w:val="002E2A40"/>
    <w:rsid w:val="002E45F1"/>
    <w:rsid w:val="002F10AB"/>
    <w:rsid w:val="002F19AC"/>
    <w:rsid w:val="002F5D1D"/>
    <w:rsid w:val="00300CA2"/>
    <w:rsid w:val="0030428B"/>
    <w:rsid w:val="003070A7"/>
    <w:rsid w:val="0031406A"/>
    <w:rsid w:val="003214E5"/>
    <w:rsid w:val="0032380B"/>
    <w:rsid w:val="00326F46"/>
    <w:rsid w:val="00333AFA"/>
    <w:rsid w:val="003359F7"/>
    <w:rsid w:val="00346763"/>
    <w:rsid w:val="00346D04"/>
    <w:rsid w:val="00346E2A"/>
    <w:rsid w:val="003A2C8C"/>
    <w:rsid w:val="003B3C07"/>
    <w:rsid w:val="003B741E"/>
    <w:rsid w:val="003C44D4"/>
    <w:rsid w:val="003C520F"/>
    <w:rsid w:val="003C78B8"/>
    <w:rsid w:val="003D0DF2"/>
    <w:rsid w:val="003D292B"/>
    <w:rsid w:val="003E77BA"/>
    <w:rsid w:val="003F04E2"/>
    <w:rsid w:val="00405A84"/>
    <w:rsid w:val="00414512"/>
    <w:rsid w:val="004315BD"/>
    <w:rsid w:val="004844A7"/>
    <w:rsid w:val="00486F04"/>
    <w:rsid w:val="004B2BBE"/>
    <w:rsid w:val="004C1258"/>
    <w:rsid w:val="004C323B"/>
    <w:rsid w:val="004E19EC"/>
    <w:rsid w:val="00500623"/>
    <w:rsid w:val="00503AE0"/>
    <w:rsid w:val="00505ABF"/>
    <w:rsid w:val="00525AE3"/>
    <w:rsid w:val="00527466"/>
    <w:rsid w:val="00534A7B"/>
    <w:rsid w:val="005370D6"/>
    <w:rsid w:val="00550122"/>
    <w:rsid w:val="0055619D"/>
    <w:rsid w:val="00575258"/>
    <w:rsid w:val="005854A9"/>
    <w:rsid w:val="0059158F"/>
    <w:rsid w:val="00597F30"/>
    <w:rsid w:val="005C4A2C"/>
    <w:rsid w:val="005D2799"/>
    <w:rsid w:val="005D6C85"/>
    <w:rsid w:val="0060028B"/>
    <w:rsid w:val="006215B5"/>
    <w:rsid w:val="00625B0C"/>
    <w:rsid w:val="006266AD"/>
    <w:rsid w:val="00640037"/>
    <w:rsid w:val="00641A97"/>
    <w:rsid w:val="006420A2"/>
    <w:rsid w:val="0066465A"/>
    <w:rsid w:val="0066726B"/>
    <w:rsid w:val="0069725F"/>
    <w:rsid w:val="006A6AC1"/>
    <w:rsid w:val="006B3456"/>
    <w:rsid w:val="006C3EE6"/>
    <w:rsid w:val="006D111E"/>
    <w:rsid w:val="006D5C55"/>
    <w:rsid w:val="006D707B"/>
    <w:rsid w:val="006F42E1"/>
    <w:rsid w:val="0070009D"/>
    <w:rsid w:val="007027A1"/>
    <w:rsid w:val="00712A9D"/>
    <w:rsid w:val="00726D81"/>
    <w:rsid w:val="00730445"/>
    <w:rsid w:val="007417DD"/>
    <w:rsid w:val="007508B8"/>
    <w:rsid w:val="007723BF"/>
    <w:rsid w:val="007954F3"/>
    <w:rsid w:val="007A2387"/>
    <w:rsid w:val="007B3D27"/>
    <w:rsid w:val="007B4D38"/>
    <w:rsid w:val="007B74AC"/>
    <w:rsid w:val="007D340E"/>
    <w:rsid w:val="007E2166"/>
    <w:rsid w:val="007E554E"/>
    <w:rsid w:val="007F21F6"/>
    <w:rsid w:val="00800AEF"/>
    <w:rsid w:val="00814740"/>
    <w:rsid w:val="00817E42"/>
    <w:rsid w:val="00821E3E"/>
    <w:rsid w:val="00822175"/>
    <w:rsid w:val="008235A5"/>
    <w:rsid w:val="00850841"/>
    <w:rsid w:val="0085190F"/>
    <w:rsid w:val="00857501"/>
    <w:rsid w:val="008615CE"/>
    <w:rsid w:val="00863C86"/>
    <w:rsid w:val="00884E6B"/>
    <w:rsid w:val="00890BCC"/>
    <w:rsid w:val="008A3470"/>
    <w:rsid w:val="008B3583"/>
    <w:rsid w:val="008B3BCF"/>
    <w:rsid w:val="008C3B8E"/>
    <w:rsid w:val="008D7068"/>
    <w:rsid w:val="008E5308"/>
    <w:rsid w:val="008F28D3"/>
    <w:rsid w:val="008F580C"/>
    <w:rsid w:val="0090368C"/>
    <w:rsid w:val="00904FF0"/>
    <w:rsid w:val="00912CBE"/>
    <w:rsid w:val="00913248"/>
    <w:rsid w:val="00917971"/>
    <w:rsid w:val="00921E19"/>
    <w:rsid w:val="00923F6D"/>
    <w:rsid w:val="009510C3"/>
    <w:rsid w:val="009543C2"/>
    <w:rsid w:val="0095562C"/>
    <w:rsid w:val="00967EE1"/>
    <w:rsid w:val="0097051A"/>
    <w:rsid w:val="00980ACB"/>
    <w:rsid w:val="0098478C"/>
    <w:rsid w:val="009A385D"/>
    <w:rsid w:val="009C1805"/>
    <w:rsid w:val="009C1BCA"/>
    <w:rsid w:val="009C4EA5"/>
    <w:rsid w:val="009D4ADA"/>
    <w:rsid w:val="009D6704"/>
    <w:rsid w:val="009D7498"/>
    <w:rsid w:val="00A07D44"/>
    <w:rsid w:val="00A14057"/>
    <w:rsid w:val="00A27BC4"/>
    <w:rsid w:val="00A62E02"/>
    <w:rsid w:val="00A65C41"/>
    <w:rsid w:val="00A66764"/>
    <w:rsid w:val="00A712D2"/>
    <w:rsid w:val="00A75CAF"/>
    <w:rsid w:val="00A93B78"/>
    <w:rsid w:val="00AB27B1"/>
    <w:rsid w:val="00AB2BEF"/>
    <w:rsid w:val="00AB48D5"/>
    <w:rsid w:val="00AB4A39"/>
    <w:rsid w:val="00AB6B37"/>
    <w:rsid w:val="00AD2360"/>
    <w:rsid w:val="00AD5D82"/>
    <w:rsid w:val="00AE0983"/>
    <w:rsid w:val="00AE10BA"/>
    <w:rsid w:val="00AE3589"/>
    <w:rsid w:val="00B01DEF"/>
    <w:rsid w:val="00B154DE"/>
    <w:rsid w:val="00B20A99"/>
    <w:rsid w:val="00B25AC7"/>
    <w:rsid w:val="00B31636"/>
    <w:rsid w:val="00B337FC"/>
    <w:rsid w:val="00B61B54"/>
    <w:rsid w:val="00B61F12"/>
    <w:rsid w:val="00B63835"/>
    <w:rsid w:val="00B653EF"/>
    <w:rsid w:val="00B73E62"/>
    <w:rsid w:val="00B80425"/>
    <w:rsid w:val="00B80D58"/>
    <w:rsid w:val="00B91F1F"/>
    <w:rsid w:val="00B96021"/>
    <w:rsid w:val="00B96481"/>
    <w:rsid w:val="00BA26BA"/>
    <w:rsid w:val="00BB082B"/>
    <w:rsid w:val="00BC71A6"/>
    <w:rsid w:val="00BF1A94"/>
    <w:rsid w:val="00BF36AF"/>
    <w:rsid w:val="00BF3983"/>
    <w:rsid w:val="00BF775F"/>
    <w:rsid w:val="00BF79B7"/>
    <w:rsid w:val="00C0624D"/>
    <w:rsid w:val="00C203EA"/>
    <w:rsid w:val="00C305A6"/>
    <w:rsid w:val="00C3224A"/>
    <w:rsid w:val="00C426C5"/>
    <w:rsid w:val="00C614AA"/>
    <w:rsid w:val="00C62E93"/>
    <w:rsid w:val="00C67EDA"/>
    <w:rsid w:val="00C71C21"/>
    <w:rsid w:val="00CA4BA4"/>
    <w:rsid w:val="00CA4EEF"/>
    <w:rsid w:val="00CA5A2C"/>
    <w:rsid w:val="00CA5FB7"/>
    <w:rsid w:val="00CC0C57"/>
    <w:rsid w:val="00CC50E8"/>
    <w:rsid w:val="00CC7B9B"/>
    <w:rsid w:val="00CE55CC"/>
    <w:rsid w:val="00CE5D1A"/>
    <w:rsid w:val="00CF0A17"/>
    <w:rsid w:val="00D01052"/>
    <w:rsid w:val="00D0323F"/>
    <w:rsid w:val="00D07545"/>
    <w:rsid w:val="00D14112"/>
    <w:rsid w:val="00D21195"/>
    <w:rsid w:val="00D31308"/>
    <w:rsid w:val="00D358E3"/>
    <w:rsid w:val="00D42026"/>
    <w:rsid w:val="00D4672B"/>
    <w:rsid w:val="00D51CB4"/>
    <w:rsid w:val="00D566F7"/>
    <w:rsid w:val="00D61697"/>
    <w:rsid w:val="00D624A1"/>
    <w:rsid w:val="00D63261"/>
    <w:rsid w:val="00D713B6"/>
    <w:rsid w:val="00D7221A"/>
    <w:rsid w:val="00D77C5E"/>
    <w:rsid w:val="00D81A4E"/>
    <w:rsid w:val="00D829DA"/>
    <w:rsid w:val="00D903F2"/>
    <w:rsid w:val="00DA3370"/>
    <w:rsid w:val="00DB0A0F"/>
    <w:rsid w:val="00DB7060"/>
    <w:rsid w:val="00DD571F"/>
    <w:rsid w:val="00DE0A61"/>
    <w:rsid w:val="00DF1336"/>
    <w:rsid w:val="00DF44AA"/>
    <w:rsid w:val="00DF7EA0"/>
    <w:rsid w:val="00E20176"/>
    <w:rsid w:val="00E203DB"/>
    <w:rsid w:val="00E341E5"/>
    <w:rsid w:val="00E43B0C"/>
    <w:rsid w:val="00E47FA6"/>
    <w:rsid w:val="00E62646"/>
    <w:rsid w:val="00E726F3"/>
    <w:rsid w:val="00E7337B"/>
    <w:rsid w:val="00E73C27"/>
    <w:rsid w:val="00E837F0"/>
    <w:rsid w:val="00E92451"/>
    <w:rsid w:val="00E95DB7"/>
    <w:rsid w:val="00EA651A"/>
    <w:rsid w:val="00EB65BE"/>
    <w:rsid w:val="00ED1876"/>
    <w:rsid w:val="00EE660A"/>
    <w:rsid w:val="00EF42A7"/>
    <w:rsid w:val="00F01084"/>
    <w:rsid w:val="00F05FCB"/>
    <w:rsid w:val="00F141B5"/>
    <w:rsid w:val="00F36B80"/>
    <w:rsid w:val="00F467FB"/>
    <w:rsid w:val="00F60323"/>
    <w:rsid w:val="00F72983"/>
    <w:rsid w:val="00F73068"/>
    <w:rsid w:val="00F7546E"/>
    <w:rsid w:val="00F80BA0"/>
    <w:rsid w:val="00FA7A60"/>
    <w:rsid w:val="00FB0FF4"/>
    <w:rsid w:val="00FB4701"/>
    <w:rsid w:val="00FC7C7E"/>
    <w:rsid w:val="00FD3C9D"/>
    <w:rsid w:val="00FD5A89"/>
    <w:rsid w:val="00FE28D2"/>
    <w:rsid w:val="012BF073"/>
    <w:rsid w:val="01B92D70"/>
    <w:rsid w:val="01E74921"/>
    <w:rsid w:val="044D856E"/>
    <w:rsid w:val="04825794"/>
    <w:rsid w:val="048B000C"/>
    <w:rsid w:val="0521D2A3"/>
    <w:rsid w:val="05293755"/>
    <w:rsid w:val="056792E0"/>
    <w:rsid w:val="06D825C1"/>
    <w:rsid w:val="071A37C0"/>
    <w:rsid w:val="079F4B58"/>
    <w:rsid w:val="088DE0CE"/>
    <w:rsid w:val="099FDCBB"/>
    <w:rsid w:val="09F00E2F"/>
    <w:rsid w:val="0A9862D0"/>
    <w:rsid w:val="0AF4842A"/>
    <w:rsid w:val="0AF7FAE2"/>
    <w:rsid w:val="0B95A6B3"/>
    <w:rsid w:val="0BC0DC14"/>
    <w:rsid w:val="0BE5B256"/>
    <w:rsid w:val="0C9C25E5"/>
    <w:rsid w:val="0D542738"/>
    <w:rsid w:val="0DE4E212"/>
    <w:rsid w:val="0E1890DF"/>
    <w:rsid w:val="0EFEC831"/>
    <w:rsid w:val="0F20F817"/>
    <w:rsid w:val="0F35242B"/>
    <w:rsid w:val="0F54B0AB"/>
    <w:rsid w:val="1028452F"/>
    <w:rsid w:val="113DA8EF"/>
    <w:rsid w:val="1162226E"/>
    <w:rsid w:val="11BBF634"/>
    <w:rsid w:val="1271426A"/>
    <w:rsid w:val="12AAEB44"/>
    <w:rsid w:val="132DFDB2"/>
    <w:rsid w:val="148BF6FA"/>
    <w:rsid w:val="15639CA5"/>
    <w:rsid w:val="157F7652"/>
    <w:rsid w:val="15A6D632"/>
    <w:rsid w:val="1619B440"/>
    <w:rsid w:val="1669DB3C"/>
    <w:rsid w:val="167298C0"/>
    <w:rsid w:val="168E0596"/>
    <w:rsid w:val="169C5CC1"/>
    <w:rsid w:val="16A631D4"/>
    <w:rsid w:val="17009EA6"/>
    <w:rsid w:val="175E6BB5"/>
    <w:rsid w:val="1909A59A"/>
    <w:rsid w:val="192AEB03"/>
    <w:rsid w:val="195283F2"/>
    <w:rsid w:val="19703B39"/>
    <w:rsid w:val="1A9DB4CF"/>
    <w:rsid w:val="1BEF8723"/>
    <w:rsid w:val="1C2C9248"/>
    <w:rsid w:val="1D71C0A9"/>
    <w:rsid w:val="1F6DB967"/>
    <w:rsid w:val="20812946"/>
    <w:rsid w:val="20C2E4E4"/>
    <w:rsid w:val="219E0EED"/>
    <w:rsid w:val="21E1B5AB"/>
    <w:rsid w:val="2218E431"/>
    <w:rsid w:val="22702C78"/>
    <w:rsid w:val="2334F8B0"/>
    <w:rsid w:val="241ECB47"/>
    <w:rsid w:val="244BA102"/>
    <w:rsid w:val="247FF420"/>
    <w:rsid w:val="24F74566"/>
    <w:rsid w:val="2550D6FF"/>
    <w:rsid w:val="255EE222"/>
    <w:rsid w:val="25B840D6"/>
    <w:rsid w:val="260FBA59"/>
    <w:rsid w:val="2712A579"/>
    <w:rsid w:val="27759D28"/>
    <w:rsid w:val="278F357F"/>
    <w:rsid w:val="27909740"/>
    <w:rsid w:val="28A665E8"/>
    <w:rsid w:val="28B1D902"/>
    <w:rsid w:val="28D09AA2"/>
    <w:rsid w:val="28D91419"/>
    <w:rsid w:val="296E4553"/>
    <w:rsid w:val="29EB3971"/>
    <w:rsid w:val="2A772E23"/>
    <w:rsid w:val="2A7FC405"/>
    <w:rsid w:val="2BC00345"/>
    <w:rsid w:val="2C6FDCA5"/>
    <w:rsid w:val="2C7981F4"/>
    <w:rsid w:val="2CEEEF9D"/>
    <w:rsid w:val="2D001B61"/>
    <w:rsid w:val="2D61A587"/>
    <w:rsid w:val="2E0EAB23"/>
    <w:rsid w:val="2E99F5EE"/>
    <w:rsid w:val="2E9B978D"/>
    <w:rsid w:val="2EDBE79C"/>
    <w:rsid w:val="2F55E7ED"/>
    <w:rsid w:val="310E123B"/>
    <w:rsid w:val="31D785DF"/>
    <w:rsid w:val="33D2F574"/>
    <w:rsid w:val="34CA69E5"/>
    <w:rsid w:val="35152F78"/>
    <w:rsid w:val="3549B4DE"/>
    <w:rsid w:val="35B11162"/>
    <w:rsid w:val="360619B9"/>
    <w:rsid w:val="3735CD50"/>
    <w:rsid w:val="37B3BC69"/>
    <w:rsid w:val="37EB624E"/>
    <w:rsid w:val="386E0C60"/>
    <w:rsid w:val="398519E2"/>
    <w:rsid w:val="3ACB81CB"/>
    <w:rsid w:val="3B3CB786"/>
    <w:rsid w:val="3BD750E4"/>
    <w:rsid w:val="3DB291C0"/>
    <w:rsid w:val="3DCC9956"/>
    <w:rsid w:val="3DDE9C3D"/>
    <w:rsid w:val="3DE9A11C"/>
    <w:rsid w:val="3E0DB9B5"/>
    <w:rsid w:val="3E838B1B"/>
    <w:rsid w:val="3EF253C5"/>
    <w:rsid w:val="3F6869B7"/>
    <w:rsid w:val="3FE70A2C"/>
    <w:rsid w:val="40218ABE"/>
    <w:rsid w:val="40711419"/>
    <w:rsid w:val="40F4D60B"/>
    <w:rsid w:val="413E654F"/>
    <w:rsid w:val="42A2B48C"/>
    <w:rsid w:val="43863F2F"/>
    <w:rsid w:val="43FFBC95"/>
    <w:rsid w:val="44DC37B4"/>
    <w:rsid w:val="4529B838"/>
    <w:rsid w:val="4671BA08"/>
    <w:rsid w:val="47293E03"/>
    <w:rsid w:val="47A41086"/>
    <w:rsid w:val="47FE8909"/>
    <w:rsid w:val="486A47BB"/>
    <w:rsid w:val="48F0DCF6"/>
    <w:rsid w:val="496593EE"/>
    <w:rsid w:val="49B8C093"/>
    <w:rsid w:val="49DD3E7D"/>
    <w:rsid w:val="4A7509CC"/>
    <w:rsid w:val="4B1604B7"/>
    <w:rsid w:val="4C4402FA"/>
    <w:rsid w:val="4CBD1010"/>
    <w:rsid w:val="4D612C07"/>
    <w:rsid w:val="4DE3CF6A"/>
    <w:rsid w:val="4EEA6B63"/>
    <w:rsid w:val="4F78A3CC"/>
    <w:rsid w:val="4FD72BFC"/>
    <w:rsid w:val="4FF8FDD6"/>
    <w:rsid w:val="5003995C"/>
    <w:rsid w:val="504E2EBC"/>
    <w:rsid w:val="5075BCAC"/>
    <w:rsid w:val="50A76D52"/>
    <w:rsid w:val="513BC170"/>
    <w:rsid w:val="51AD6D5B"/>
    <w:rsid w:val="529FDE98"/>
    <w:rsid w:val="52A9224C"/>
    <w:rsid w:val="53321A0D"/>
    <w:rsid w:val="533E344D"/>
    <w:rsid w:val="5349087F"/>
    <w:rsid w:val="5353C5E5"/>
    <w:rsid w:val="53979D9A"/>
    <w:rsid w:val="53EC6DDC"/>
    <w:rsid w:val="54D80EDA"/>
    <w:rsid w:val="554E8303"/>
    <w:rsid w:val="56F8907A"/>
    <w:rsid w:val="57FB7731"/>
    <w:rsid w:val="58CFF75F"/>
    <w:rsid w:val="59A9869C"/>
    <w:rsid w:val="5A1B03BA"/>
    <w:rsid w:val="5A228B9E"/>
    <w:rsid w:val="5A34B3D4"/>
    <w:rsid w:val="5ABAF1CC"/>
    <w:rsid w:val="5ABE4BCB"/>
    <w:rsid w:val="5AD8D523"/>
    <w:rsid w:val="5B32CFF2"/>
    <w:rsid w:val="5BB0BA39"/>
    <w:rsid w:val="5BB7F4AD"/>
    <w:rsid w:val="5BFC9458"/>
    <w:rsid w:val="5C1FBAF0"/>
    <w:rsid w:val="5CDCE59F"/>
    <w:rsid w:val="5D511B7D"/>
    <w:rsid w:val="5FEF3419"/>
    <w:rsid w:val="617D2D3F"/>
    <w:rsid w:val="61F5459D"/>
    <w:rsid w:val="622593CD"/>
    <w:rsid w:val="62D91B1B"/>
    <w:rsid w:val="6330D642"/>
    <w:rsid w:val="6461A23C"/>
    <w:rsid w:val="648A188F"/>
    <w:rsid w:val="64CC409F"/>
    <w:rsid w:val="6589FD6D"/>
    <w:rsid w:val="65E5465F"/>
    <w:rsid w:val="664B8507"/>
    <w:rsid w:val="664BFFD9"/>
    <w:rsid w:val="666F0CFF"/>
    <w:rsid w:val="674EBC69"/>
    <w:rsid w:val="67C52C3C"/>
    <w:rsid w:val="6871C931"/>
    <w:rsid w:val="693FCE36"/>
    <w:rsid w:val="698D14D4"/>
    <w:rsid w:val="69AE35A5"/>
    <w:rsid w:val="6B5DBB6D"/>
    <w:rsid w:val="6C5FE447"/>
    <w:rsid w:val="6C86CF9A"/>
    <w:rsid w:val="6CE86E97"/>
    <w:rsid w:val="6D29D137"/>
    <w:rsid w:val="6D3A8FFB"/>
    <w:rsid w:val="6E21F3E5"/>
    <w:rsid w:val="6F12DF21"/>
    <w:rsid w:val="6FAABE74"/>
    <w:rsid w:val="700D6CDE"/>
    <w:rsid w:val="708585D6"/>
    <w:rsid w:val="7124D1D8"/>
    <w:rsid w:val="71B23FA8"/>
    <w:rsid w:val="71C819E9"/>
    <w:rsid w:val="720F3BE7"/>
    <w:rsid w:val="7258D6A7"/>
    <w:rsid w:val="72BB3B0E"/>
    <w:rsid w:val="7328A8CA"/>
    <w:rsid w:val="733F00A2"/>
    <w:rsid w:val="740F8DF5"/>
    <w:rsid w:val="744BD38B"/>
    <w:rsid w:val="7455A07C"/>
    <w:rsid w:val="75A1A463"/>
    <w:rsid w:val="763A310E"/>
    <w:rsid w:val="7730B038"/>
    <w:rsid w:val="773D3F86"/>
    <w:rsid w:val="7814B939"/>
    <w:rsid w:val="7896B280"/>
    <w:rsid w:val="79609FE5"/>
    <w:rsid w:val="797D2109"/>
    <w:rsid w:val="7A1D89C2"/>
    <w:rsid w:val="7B83DA30"/>
    <w:rsid w:val="7B94B6B0"/>
    <w:rsid w:val="7BE06E7C"/>
    <w:rsid w:val="7C131052"/>
    <w:rsid w:val="7C51B48C"/>
    <w:rsid w:val="7D51EE8E"/>
    <w:rsid w:val="7E2604AC"/>
    <w:rsid w:val="7E942F28"/>
    <w:rsid w:val="7F296792"/>
    <w:rsid w:val="7F2AF292"/>
    <w:rsid w:val="7F47E27F"/>
    <w:rsid w:val="7FF58843"/>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D9DD3"/>
  <w15:chartTrackingRefBased/>
  <w15:docId w15:val="{D12FD90A-4CA3-46A5-AF20-E58B37AFF58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879B6"/>
    <w:rPr>
      <w:rFonts w:ascii="Arial" w:hAnsi="Arial" w:eastAsiaTheme="minorEastAsia"/>
      <w:kern w:val="0"/>
      <w:lang w:eastAsia="ja-JP"/>
      <w14:ligatures w14:val="none"/>
    </w:rPr>
  </w:style>
  <w:style w:type="paragraph" w:styleId="Heading1">
    <w:name w:val="heading 1"/>
    <w:basedOn w:val="Normal"/>
    <w:next w:val="Normal"/>
    <w:link w:val="Heading1Char"/>
    <w:uiPriority w:val="9"/>
    <w:qFormat/>
    <w:rsid w:val="001879B6"/>
    <w:pPr>
      <w:keepNext/>
      <w:keepLines/>
      <w:numPr>
        <w:numId w:val="1"/>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879B6"/>
    <w:pPr>
      <w:keepNext/>
      <w:keepLines/>
      <w:numPr>
        <w:ilvl w:val="1"/>
        <w:numId w:val="1"/>
      </w:numPr>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1879B6"/>
    <w:pPr>
      <w:keepNext/>
      <w:keepLines/>
      <w:numPr>
        <w:ilvl w:val="2"/>
        <w:numId w:val="1"/>
      </w:numPr>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1879B6"/>
    <w:pPr>
      <w:keepNext/>
      <w:keepLines/>
      <w:numPr>
        <w:ilvl w:val="3"/>
        <w:numId w:val="1"/>
      </w:numPr>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879B6"/>
    <w:pPr>
      <w:keepNext/>
      <w:keepLines/>
      <w:numPr>
        <w:ilvl w:val="4"/>
        <w:numId w:val="1"/>
      </w:numPr>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879B6"/>
    <w:pPr>
      <w:keepNext/>
      <w:keepLines/>
      <w:numPr>
        <w:ilvl w:val="5"/>
        <w:numId w:val="1"/>
      </w:numPr>
      <w:spacing w:before="40" w:after="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1879B6"/>
    <w:pPr>
      <w:keepNext/>
      <w:keepLines/>
      <w:numPr>
        <w:ilvl w:val="6"/>
        <w:numId w:val="1"/>
      </w:numPr>
      <w:spacing w:before="40" w:after="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1879B6"/>
    <w:pPr>
      <w:keepNext/>
      <w:keepLines/>
      <w:numPr>
        <w:ilvl w:val="7"/>
        <w:numId w:val="1"/>
      </w:numPr>
      <w:spacing w:before="40" w:after="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79B6"/>
    <w:pPr>
      <w:keepNext/>
      <w:keepLines/>
      <w:numPr>
        <w:ilvl w:val="8"/>
        <w:numId w:val="1"/>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1879B6"/>
    <w:rPr>
      <w:rFonts w:ascii="Arial" w:hAnsi="Arial" w:eastAsiaTheme="majorEastAsia" w:cstheme="majorBidi"/>
      <w:b/>
      <w:kern w:val="0"/>
      <w:sz w:val="28"/>
      <w:szCs w:val="32"/>
      <w:lang w:eastAsia="ja-JP"/>
      <w14:ligatures w14:val="none"/>
    </w:rPr>
  </w:style>
  <w:style w:type="character" w:styleId="Heading2Char" w:customStyle="1">
    <w:name w:val="Heading 2 Char"/>
    <w:basedOn w:val="DefaultParagraphFont"/>
    <w:link w:val="Heading2"/>
    <w:uiPriority w:val="9"/>
    <w:rsid w:val="001879B6"/>
    <w:rPr>
      <w:rFonts w:ascii="Arial" w:hAnsi="Arial" w:eastAsiaTheme="majorEastAsia" w:cstheme="majorBidi"/>
      <w:b/>
      <w:kern w:val="0"/>
      <w:sz w:val="24"/>
      <w:szCs w:val="26"/>
      <w:lang w:eastAsia="ja-JP"/>
      <w14:ligatures w14:val="none"/>
    </w:rPr>
  </w:style>
  <w:style w:type="character" w:styleId="Heading3Char" w:customStyle="1">
    <w:name w:val="Heading 3 Char"/>
    <w:basedOn w:val="DefaultParagraphFont"/>
    <w:link w:val="Heading3"/>
    <w:uiPriority w:val="9"/>
    <w:rsid w:val="001879B6"/>
    <w:rPr>
      <w:rFonts w:ascii="Arial" w:hAnsi="Arial" w:eastAsiaTheme="majorEastAsia" w:cstheme="majorBidi"/>
      <w:kern w:val="0"/>
      <w:sz w:val="24"/>
      <w:szCs w:val="24"/>
      <w:lang w:eastAsia="ja-JP"/>
      <w14:ligatures w14:val="none"/>
    </w:rPr>
  </w:style>
  <w:style w:type="character" w:styleId="Heading4Char" w:customStyle="1">
    <w:name w:val="Heading 4 Char"/>
    <w:basedOn w:val="DefaultParagraphFont"/>
    <w:link w:val="Heading4"/>
    <w:uiPriority w:val="9"/>
    <w:rsid w:val="001879B6"/>
    <w:rPr>
      <w:rFonts w:asciiTheme="majorHAnsi" w:hAnsiTheme="majorHAnsi" w:eastAsiaTheme="majorEastAsia" w:cstheme="majorBidi"/>
      <w:i/>
      <w:iCs/>
      <w:color w:val="2F5496" w:themeColor="accent1" w:themeShade="BF"/>
      <w:kern w:val="0"/>
      <w:lang w:eastAsia="ja-JP"/>
      <w14:ligatures w14:val="none"/>
    </w:rPr>
  </w:style>
  <w:style w:type="character" w:styleId="Heading5Char" w:customStyle="1">
    <w:name w:val="Heading 5 Char"/>
    <w:basedOn w:val="DefaultParagraphFont"/>
    <w:link w:val="Heading5"/>
    <w:uiPriority w:val="9"/>
    <w:semiHidden/>
    <w:rsid w:val="001879B6"/>
    <w:rPr>
      <w:rFonts w:asciiTheme="majorHAnsi" w:hAnsiTheme="majorHAnsi" w:eastAsiaTheme="majorEastAsia" w:cstheme="majorBidi"/>
      <w:color w:val="2F5496" w:themeColor="accent1" w:themeShade="BF"/>
      <w:kern w:val="0"/>
      <w:lang w:eastAsia="ja-JP"/>
      <w14:ligatures w14:val="none"/>
    </w:rPr>
  </w:style>
  <w:style w:type="character" w:styleId="Heading6Char" w:customStyle="1">
    <w:name w:val="Heading 6 Char"/>
    <w:basedOn w:val="DefaultParagraphFont"/>
    <w:link w:val="Heading6"/>
    <w:uiPriority w:val="9"/>
    <w:semiHidden/>
    <w:rsid w:val="001879B6"/>
    <w:rPr>
      <w:rFonts w:asciiTheme="majorHAnsi" w:hAnsiTheme="majorHAnsi" w:eastAsiaTheme="majorEastAsia" w:cstheme="majorBidi"/>
      <w:color w:val="1F3763" w:themeColor="accent1" w:themeShade="7F"/>
      <w:kern w:val="0"/>
      <w:lang w:eastAsia="ja-JP"/>
      <w14:ligatures w14:val="none"/>
    </w:rPr>
  </w:style>
  <w:style w:type="character" w:styleId="Heading7Char" w:customStyle="1">
    <w:name w:val="Heading 7 Char"/>
    <w:basedOn w:val="DefaultParagraphFont"/>
    <w:link w:val="Heading7"/>
    <w:uiPriority w:val="9"/>
    <w:semiHidden/>
    <w:rsid w:val="001879B6"/>
    <w:rPr>
      <w:rFonts w:asciiTheme="majorHAnsi" w:hAnsiTheme="majorHAnsi" w:eastAsiaTheme="majorEastAsia" w:cstheme="majorBidi"/>
      <w:i/>
      <w:iCs/>
      <w:color w:val="1F3763" w:themeColor="accent1" w:themeShade="7F"/>
      <w:kern w:val="0"/>
      <w:lang w:eastAsia="ja-JP"/>
      <w14:ligatures w14:val="none"/>
    </w:rPr>
  </w:style>
  <w:style w:type="character" w:styleId="Heading8Char" w:customStyle="1">
    <w:name w:val="Heading 8 Char"/>
    <w:basedOn w:val="DefaultParagraphFont"/>
    <w:link w:val="Heading8"/>
    <w:uiPriority w:val="9"/>
    <w:semiHidden/>
    <w:rsid w:val="001879B6"/>
    <w:rPr>
      <w:rFonts w:asciiTheme="majorHAnsi" w:hAnsiTheme="majorHAnsi" w:eastAsiaTheme="majorEastAsia" w:cstheme="majorBidi"/>
      <w:color w:val="272727" w:themeColor="text1" w:themeTint="D8"/>
      <w:kern w:val="0"/>
      <w:sz w:val="21"/>
      <w:szCs w:val="21"/>
      <w:lang w:eastAsia="ja-JP"/>
      <w14:ligatures w14:val="none"/>
    </w:rPr>
  </w:style>
  <w:style w:type="character" w:styleId="Heading9Char" w:customStyle="1">
    <w:name w:val="Heading 9 Char"/>
    <w:basedOn w:val="DefaultParagraphFont"/>
    <w:link w:val="Heading9"/>
    <w:uiPriority w:val="9"/>
    <w:semiHidden/>
    <w:rsid w:val="001879B6"/>
    <w:rPr>
      <w:rFonts w:asciiTheme="majorHAnsi" w:hAnsiTheme="majorHAnsi" w:eastAsiaTheme="majorEastAsia" w:cstheme="majorBidi"/>
      <w:i/>
      <w:iCs/>
      <w:color w:val="272727" w:themeColor="text1" w:themeTint="D8"/>
      <w:kern w:val="0"/>
      <w:sz w:val="21"/>
      <w:szCs w:val="21"/>
      <w:lang w:eastAsia="ja-JP"/>
      <w14:ligatures w14:val="none"/>
    </w:rPr>
  </w:style>
  <w:style w:type="paragraph" w:styleId="ListParagraph">
    <w:name w:val="List Paragraph"/>
    <w:basedOn w:val="Normal"/>
    <w:uiPriority w:val="34"/>
    <w:qFormat/>
    <w:rsid w:val="001879B6"/>
    <w:pPr>
      <w:ind w:left="720"/>
      <w:contextualSpacing/>
    </w:pPr>
  </w:style>
  <w:style w:type="paragraph" w:styleId="TOCHeading">
    <w:name w:val="TOC Heading"/>
    <w:basedOn w:val="Heading1"/>
    <w:next w:val="Normal"/>
    <w:uiPriority w:val="39"/>
    <w:unhideWhenUsed/>
    <w:qFormat/>
    <w:rsid w:val="001879B6"/>
    <w:pPr>
      <w:jc w:val="center"/>
      <w:outlineLvl w:val="9"/>
    </w:pPr>
    <w:rPr>
      <w:lang w:val="en-US" w:eastAsia="en-US"/>
    </w:rPr>
  </w:style>
  <w:style w:type="paragraph" w:styleId="TOC1">
    <w:name w:val="toc 1"/>
    <w:basedOn w:val="Normal"/>
    <w:next w:val="Normal"/>
    <w:autoRedefine/>
    <w:uiPriority w:val="39"/>
    <w:unhideWhenUsed/>
    <w:rsid w:val="001879B6"/>
    <w:pPr>
      <w:tabs>
        <w:tab w:val="left" w:pos="660"/>
        <w:tab w:val="right" w:leader="dot" w:pos="9350"/>
      </w:tabs>
      <w:spacing w:after="100"/>
    </w:pPr>
  </w:style>
  <w:style w:type="paragraph" w:styleId="TOC2">
    <w:name w:val="toc 2"/>
    <w:basedOn w:val="Normal"/>
    <w:next w:val="Normal"/>
    <w:autoRedefine/>
    <w:uiPriority w:val="39"/>
    <w:unhideWhenUsed/>
    <w:rsid w:val="001879B6"/>
    <w:pPr>
      <w:spacing w:after="100"/>
      <w:ind w:left="220"/>
    </w:pPr>
  </w:style>
  <w:style w:type="character" w:styleId="Hyperlink">
    <w:name w:val="Hyperlink"/>
    <w:basedOn w:val="DefaultParagraphFont"/>
    <w:uiPriority w:val="99"/>
    <w:unhideWhenUsed/>
    <w:rsid w:val="001879B6"/>
    <w:rPr>
      <w:color w:val="0563C1" w:themeColor="hyperlink"/>
      <w:u w:val="single"/>
    </w:rPr>
  </w:style>
  <w:style w:type="character" w:styleId="UnresolvedMention">
    <w:name w:val="Unresolved Mention"/>
    <w:basedOn w:val="DefaultParagraphFont"/>
    <w:uiPriority w:val="99"/>
    <w:semiHidden/>
    <w:unhideWhenUsed/>
    <w:rsid w:val="001879B6"/>
    <w:rPr>
      <w:color w:val="605E5C"/>
      <w:shd w:val="clear" w:color="auto" w:fill="E1DFDD"/>
    </w:rPr>
  </w:style>
  <w:style w:type="table" w:styleId="TableGrid">
    <w:name w:val="Table Grid"/>
    <w:basedOn w:val="TableNormal"/>
    <w:uiPriority w:val="39"/>
    <w:rsid w:val="001879B6"/>
    <w:pPr>
      <w:spacing w:after="0" w:line="240" w:lineRule="auto"/>
    </w:pPr>
    <w:rPr>
      <w:rFonts w:eastAsiaTheme="minorEastAsia"/>
      <w:kern w:val="0"/>
      <w:lang w:eastAsia="ja-JP"/>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1879B6"/>
    <w:pPr>
      <w:tabs>
        <w:tab w:val="center" w:pos="4680"/>
        <w:tab w:val="right" w:pos="9360"/>
      </w:tabs>
      <w:spacing w:after="0" w:line="240" w:lineRule="auto"/>
    </w:pPr>
  </w:style>
  <w:style w:type="character" w:styleId="HeaderChar" w:customStyle="1">
    <w:name w:val="Header Char"/>
    <w:basedOn w:val="DefaultParagraphFont"/>
    <w:link w:val="Header"/>
    <w:uiPriority w:val="99"/>
    <w:rsid w:val="001879B6"/>
    <w:rPr>
      <w:rFonts w:ascii="Arial" w:hAnsi="Arial" w:eastAsiaTheme="minorEastAsia"/>
      <w:kern w:val="0"/>
      <w:lang w:eastAsia="ja-JP"/>
      <w14:ligatures w14:val="none"/>
    </w:rPr>
  </w:style>
  <w:style w:type="paragraph" w:styleId="Footer">
    <w:name w:val="footer"/>
    <w:basedOn w:val="Normal"/>
    <w:link w:val="FooterChar"/>
    <w:uiPriority w:val="99"/>
    <w:unhideWhenUsed/>
    <w:rsid w:val="001879B6"/>
    <w:pPr>
      <w:tabs>
        <w:tab w:val="center" w:pos="4680"/>
        <w:tab w:val="right" w:pos="9360"/>
      </w:tabs>
      <w:spacing w:after="0" w:line="240" w:lineRule="auto"/>
    </w:pPr>
  </w:style>
  <w:style w:type="character" w:styleId="FooterChar" w:customStyle="1">
    <w:name w:val="Footer Char"/>
    <w:basedOn w:val="DefaultParagraphFont"/>
    <w:link w:val="Footer"/>
    <w:uiPriority w:val="99"/>
    <w:rsid w:val="001879B6"/>
    <w:rPr>
      <w:rFonts w:ascii="Arial" w:hAnsi="Arial" w:eastAsiaTheme="minorEastAsia"/>
      <w:kern w:val="0"/>
      <w:lang w:eastAsia="ja-JP"/>
      <w14:ligatures w14:val="none"/>
    </w:rPr>
  </w:style>
  <w:style w:type="paragraph" w:styleId="TOC3">
    <w:name w:val="toc 3"/>
    <w:basedOn w:val="Normal"/>
    <w:next w:val="Normal"/>
    <w:autoRedefine/>
    <w:uiPriority w:val="39"/>
    <w:unhideWhenUsed/>
    <w:rsid w:val="001879B6"/>
    <w:pPr>
      <w:spacing w:after="100"/>
      <w:ind w:left="440"/>
    </w:pPr>
  </w:style>
  <w:style w:type="character" w:styleId="Emphasis">
    <w:name w:val="Emphasis"/>
    <w:basedOn w:val="DefaultParagraphFont"/>
    <w:uiPriority w:val="20"/>
    <w:qFormat/>
    <w:rsid w:val="001879B6"/>
    <w:rPr>
      <w:i/>
      <w:iCs/>
    </w:rPr>
  </w:style>
  <w:style w:type="paragraph" w:styleId="TOC4">
    <w:name w:val="toc 4"/>
    <w:basedOn w:val="Normal"/>
    <w:next w:val="Normal"/>
    <w:autoRedefine/>
    <w:uiPriority w:val="39"/>
    <w:unhideWhenUsed/>
    <w:rsid w:val="001879B6"/>
    <w:pPr>
      <w:spacing w:after="100"/>
      <w:ind w:left="660"/>
    </w:pPr>
    <w:rPr>
      <w:rFonts w:asciiTheme="minorHAnsi" w:hAnsiTheme="minorHAnsi"/>
      <w:kern w:val="2"/>
      <w:lang w:eastAsia="en-PH"/>
      <w14:ligatures w14:val="standardContextual"/>
    </w:rPr>
  </w:style>
  <w:style w:type="paragraph" w:styleId="TOC5">
    <w:name w:val="toc 5"/>
    <w:basedOn w:val="Normal"/>
    <w:next w:val="Normal"/>
    <w:autoRedefine/>
    <w:uiPriority w:val="39"/>
    <w:unhideWhenUsed/>
    <w:rsid w:val="001879B6"/>
    <w:pPr>
      <w:spacing w:after="100"/>
      <w:ind w:left="880"/>
    </w:pPr>
    <w:rPr>
      <w:rFonts w:asciiTheme="minorHAnsi" w:hAnsiTheme="minorHAnsi"/>
      <w:kern w:val="2"/>
      <w:lang w:eastAsia="en-PH"/>
      <w14:ligatures w14:val="standardContextual"/>
    </w:rPr>
  </w:style>
  <w:style w:type="paragraph" w:styleId="TOC6">
    <w:name w:val="toc 6"/>
    <w:basedOn w:val="Normal"/>
    <w:next w:val="Normal"/>
    <w:autoRedefine/>
    <w:uiPriority w:val="39"/>
    <w:unhideWhenUsed/>
    <w:rsid w:val="001879B6"/>
    <w:pPr>
      <w:spacing w:after="100"/>
      <w:ind w:left="1100"/>
    </w:pPr>
    <w:rPr>
      <w:rFonts w:asciiTheme="minorHAnsi" w:hAnsiTheme="minorHAnsi"/>
      <w:kern w:val="2"/>
      <w:lang w:eastAsia="en-PH"/>
      <w14:ligatures w14:val="standardContextual"/>
    </w:rPr>
  </w:style>
  <w:style w:type="paragraph" w:styleId="TOC7">
    <w:name w:val="toc 7"/>
    <w:basedOn w:val="Normal"/>
    <w:next w:val="Normal"/>
    <w:autoRedefine/>
    <w:uiPriority w:val="39"/>
    <w:unhideWhenUsed/>
    <w:rsid w:val="001879B6"/>
    <w:pPr>
      <w:spacing w:after="100"/>
      <w:ind w:left="1320"/>
    </w:pPr>
    <w:rPr>
      <w:rFonts w:asciiTheme="minorHAnsi" w:hAnsiTheme="minorHAnsi"/>
      <w:kern w:val="2"/>
      <w:lang w:eastAsia="en-PH"/>
      <w14:ligatures w14:val="standardContextual"/>
    </w:rPr>
  </w:style>
  <w:style w:type="paragraph" w:styleId="TOC8">
    <w:name w:val="toc 8"/>
    <w:basedOn w:val="Normal"/>
    <w:next w:val="Normal"/>
    <w:autoRedefine/>
    <w:uiPriority w:val="39"/>
    <w:unhideWhenUsed/>
    <w:rsid w:val="001879B6"/>
    <w:pPr>
      <w:spacing w:after="100"/>
      <w:ind w:left="1540"/>
    </w:pPr>
    <w:rPr>
      <w:rFonts w:asciiTheme="minorHAnsi" w:hAnsiTheme="minorHAnsi"/>
      <w:kern w:val="2"/>
      <w:lang w:eastAsia="en-PH"/>
      <w14:ligatures w14:val="standardContextual"/>
    </w:rPr>
  </w:style>
  <w:style w:type="paragraph" w:styleId="TOC9">
    <w:name w:val="toc 9"/>
    <w:basedOn w:val="Normal"/>
    <w:next w:val="Normal"/>
    <w:autoRedefine/>
    <w:uiPriority w:val="39"/>
    <w:unhideWhenUsed/>
    <w:rsid w:val="001879B6"/>
    <w:pPr>
      <w:spacing w:after="100"/>
      <w:ind w:left="1760"/>
    </w:pPr>
    <w:rPr>
      <w:rFonts w:asciiTheme="minorHAnsi" w:hAnsiTheme="minorHAnsi"/>
      <w:kern w:val="2"/>
      <w:lang w:eastAsia="en-PH"/>
      <w14:ligatures w14:val="standardContextual"/>
    </w:rPr>
  </w:style>
  <w:style w:type="paragraph" w:styleId="Bibliography">
    <w:name w:val="Bibliography"/>
    <w:basedOn w:val="Normal"/>
    <w:next w:val="Normal"/>
    <w:uiPriority w:val="37"/>
    <w:unhideWhenUsed/>
    <w:rsid w:val="001879B6"/>
  </w:style>
  <w:style w:type="character" w:styleId="CommentReference">
    <w:name w:val="annotation reference"/>
    <w:basedOn w:val="DefaultParagraphFont"/>
    <w:uiPriority w:val="99"/>
    <w:semiHidden/>
    <w:unhideWhenUsed/>
    <w:rsid w:val="001879B6"/>
    <w:rPr>
      <w:sz w:val="16"/>
      <w:szCs w:val="16"/>
    </w:rPr>
  </w:style>
  <w:style w:type="table" w:styleId="GridTable4-Accent1">
    <w:name w:val="Grid Table 4 Accent 1"/>
    <w:basedOn w:val="TableNormal"/>
    <w:uiPriority w:val="49"/>
    <w:rsid w:val="001879B6"/>
    <w:pPr>
      <w:spacing w:after="0" w:line="240" w:lineRule="auto"/>
    </w:pPr>
    <w:rPr>
      <w:rFonts w:eastAsiaTheme="minorEastAsia"/>
      <w:kern w:val="0"/>
      <w:lang w:eastAsia="ja-JP"/>
      <w14:ligatures w14:val="none"/>
    </w:r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1879B6"/>
    <w:pPr>
      <w:spacing w:after="0" w:line="240" w:lineRule="auto"/>
    </w:pPr>
    <w:rPr>
      <w:rFonts w:eastAsiaTheme="minorEastAsia"/>
      <w:kern w:val="0"/>
      <w:lang w:eastAsia="ja-JP"/>
      <w14:ligatures w14:val="none"/>
    </w:r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normaltextrun" w:customStyle="1">
    <w:name w:val="normaltextrun"/>
    <w:basedOn w:val="DefaultParagraphFont"/>
    <w:rsid w:val="001879B6"/>
  </w:style>
  <w:style w:type="paragraph" w:styleId="paragraph" w:customStyle="1">
    <w:name w:val="paragraph"/>
    <w:basedOn w:val="Normal"/>
    <w:rsid w:val="001879B6"/>
    <w:pPr>
      <w:spacing w:before="100" w:beforeAutospacing="1" w:after="100" w:afterAutospacing="1" w:line="240" w:lineRule="auto"/>
    </w:pPr>
    <w:rPr>
      <w:rFonts w:ascii="Times New Roman" w:hAnsi="Times New Roman" w:eastAsia="Times New Roman" w:cs="Times New Roman"/>
      <w:sz w:val="24"/>
      <w:szCs w:val="24"/>
      <w:lang w:eastAsia="en-PH"/>
    </w:rPr>
  </w:style>
  <w:style w:type="character" w:styleId="eop" w:customStyle="1">
    <w:name w:val="eop"/>
    <w:basedOn w:val="DefaultParagraphFont"/>
    <w:rsid w:val="001879B6"/>
  </w:style>
  <w:style w:type="character" w:styleId="contentcontrolboundarysink" w:customStyle="1">
    <w:name w:val="contentcontrolboundarysink"/>
    <w:basedOn w:val="DefaultParagraphFont"/>
    <w:rsid w:val="001879B6"/>
  </w:style>
  <w:style w:type="paragraph" w:styleId="NoSpacing">
    <w:name w:val="No Spacing"/>
    <w:uiPriority w:val="1"/>
    <w:qFormat/>
    <w:rsid w:val="001879B6"/>
    <w:pPr>
      <w:spacing w:after="0" w:line="240" w:lineRule="auto"/>
    </w:pPr>
    <w:rPr>
      <w:rFonts w:ascii="Arial" w:hAnsi="Arial" w:eastAsiaTheme="minorEastAsia"/>
      <w:kern w:val="0"/>
      <w:lang w:eastAsia="ja-JP"/>
      <w14:ligatures w14:val="none"/>
    </w:rPr>
  </w:style>
  <w:style w:type="paragraph" w:styleId="NormalWeb">
    <w:name w:val="Normal (Web)"/>
    <w:basedOn w:val="Normal"/>
    <w:uiPriority w:val="99"/>
    <w:unhideWhenUsed/>
    <w:rsid w:val="001879B6"/>
    <w:pPr>
      <w:spacing w:before="100" w:beforeAutospacing="1" w:after="100" w:afterAutospacing="1" w:line="240" w:lineRule="auto"/>
    </w:pPr>
    <w:rPr>
      <w:rFonts w:ascii="Times New Roman" w:hAnsi="Times New Roman" w:eastAsia="Times New Roman" w:cs="Times New Roman"/>
      <w:sz w:val="24"/>
      <w:szCs w:val="24"/>
      <w:lang w:eastAsia="en-PH"/>
    </w:rPr>
  </w:style>
  <w:style w:type="character" w:styleId="Strong">
    <w:name w:val="Strong"/>
    <w:basedOn w:val="DefaultParagraphFont"/>
    <w:uiPriority w:val="22"/>
    <w:qFormat/>
    <w:rsid w:val="001879B6"/>
    <w:rPr>
      <w:b/>
      <w:bCs/>
    </w:rPr>
  </w:style>
  <w:style w:type="table" w:styleId="GridTable4">
    <w:name w:val="Grid Table 4"/>
    <w:basedOn w:val="TableNormal"/>
    <w:uiPriority w:val="49"/>
    <w:rsid w:val="001879B6"/>
    <w:pPr>
      <w:spacing w:after="0" w:line="240" w:lineRule="auto"/>
    </w:pPr>
    <w:rPr>
      <w:rFonts w:eastAsiaTheme="minorEastAsia"/>
      <w:kern w:val="0"/>
      <w:lang w:eastAsia="ja-JP"/>
      <w14:ligatures w14:val="none"/>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879B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79B6"/>
    <w:pPr>
      <w:spacing w:after="0"/>
    </w:pPr>
  </w:style>
  <w:style w:type="character" w:styleId="FollowedHyperlink">
    <w:name w:val="FollowedHyperlink"/>
    <w:basedOn w:val="DefaultParagraphFont"/>
    <w:uiPriority w:val="99"/>
    <w:semiHidden/>
    <w:unhideWhenUsed/>
    <w:rsid w:val="001879B6"/>
    <w:rPr>
      <w:color w:val="954F72" w:themeColor="followedHyperlink"/>
      <w:u w:val="single"/>
    </w:rPr>
  </w:style>
  <w:style w:type="paragraph" w:styleId="Revision">
    <w:name w:val="Revision"/>
    <w:hidden/>
    <w:uiPriority w:val="99"/>
    <w:semiHidden/>
    <w:rsid w:val="001879B6"/>
    <w:pPr>
      <w:spacing w:after="0" w:line="240" w:lineRule="auto"/>
    </w:pPr>
    <w:rPr>
      <w:rFonts w:ascii="Arial" w:hAnsi="Arial" w:eastAsiaTheme="minorEastAsia"/>
      <w:kern w:val="0"/>
      <w:lang w:eastAsia="ja-JP"/>
      <w14:ligatures w14:val="none"/>
    </w:rPr>
  </w:style>
  <w:style w:type="paragraph" w:styleId="CommentText">
    <w:name w:val="annotation text"/>
    <w:basedOn w:val="Normal"/>
    <w:link w:val="CommentTextChar"/>
    <w:uiPriority w:val="99"/>
    <w:unhideWhenUsed/>
    <w:rsid w:val="001879B6"/>
    <w:pPr>
      <w:spacing w:line="240" w:lineRule="auto"/>
    </w:pPr>
    <w:rPr>
      <w:sz w:val="20"/>
      <w:szCs w:val="20"/>
    </w:rPr>
  </w:style>
  <w:style w:type="character" w:styleId="CommentTextChar" w:customStyle="1">
    <w:name w:val="Comment Text Char"/>
    <w:basedOn w:val="DefaultParagraphFont"/>
    <w:link w:val="CommentText"/>
    <w:uiPriority w:val="99"/>
    <w:rsid w:val="001879B6"/>
    <w:rPr>
      <w:rFonts w:ascii="Arial" w:hAnsi="Arial" w:eastAsiaTheme="minorEastAsia"/>
      <w:kern w:val="0"/>
      <w:sz w:val="20"/>
      <w:szCs w:val="20"/>
      <w:lang w:eastAsia="ja-JP"/>
      <w14:ligatures w14:val="none"/>
    </w:rPr>
  </w:style>
  <w:style w:type="paragraph" w:styleId="CommentSubject">
    <w:name w:val="annotation subject"/>
    <w:basedOn w:val="CommentText"/>
    <w:next w:val="CommentText"/>
    <w:link w:val="CommentSubjectChar"/>
    <w:uiPriority w:val="99"/>
    <w:semiHidden/>
    <w:unhideWhenUsed/>
    <w:rsid w:val="001879B6"/>
    <w:rPr>
      <w:b/>
      <w:bCs/>
    </w:rPr>
  </w:style>
  <w:style w:type="character" w:styleId="CommentSubjectChar" w:customStyle="1">
    <w:name w:val="Comment Subject Char"/>
    <w:basedOn w:val="CommentTextChar"/>
    <w:link w:val="CommentSubject"/>
    <w:uiPriority w:val="99"/>
    <w:semiHidden/>
    <w:rsid w:val="001879B6"/>
    <w:rPr>
      <w:rFonts w:ascii="Arial" w:hAnsi="Arial" w:eastAsiaTheme="minorEastAsia"/>
      <w:b/>
      <w:bCs/>
      <w:kern w:val="0"/>
      <w:sz w:val="20"/>
      <w:szCs w:val="20"/>
      <w:lang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2640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mailto:mbdellera@student.apc.edu.ph" TargetMode="External" Id="rId117" /><Relationship Type="http://schemas.openxmlformats.org/officeDocument/2006/relationships/footer" Target="footer4.xml" Id="rId21" /><Relationship Type="http://schemas.openxmlformats.org/officeDocument/2006/relationships/image" Target="media/image21.png" Id="rId42" /><Relationship Type="http://schemas.openxmlformats.org/officeDocument/2006/relationships/footer" Target="footer5.xml" Id="rId63" /><Relationship Type="http://schemas.openxmlformats.org/officeDocument/2006/relationships/image" Target="media/image62.png" Id="rId84" /><Relationship Type="http://schemas.openxmlformats.org/officeDocument/2006/relationships/hyperlink" Target="mailto:phferrer@student.apc.edu.ph" TargetMode="External" Id="rId138" /><Relationship Type="http://schemas.openxmlformats.org/officeDocument/2006/relationships/footer" Target="footer14.xml" Id="rId159" /><Relationship Type="http://schemas.microsoft.com/office/2011/relationships/people" Target="people.xml" Id="rId170" /><Relationship Type="http://schemas.openxmlformats.org/officeDocument/2006/relationships/hyperlink" Target="mailto:ltangeles@student.apc.edu.ph" TargetMode="External" Id="rId107" /><Relationship Type="http://schemas.openxmlformats.org/officeDocument/2006/relationships/header" Target="header1.xml" Id="rId11" /><Relationship Type="http://schemas.openxmlformats.org/officeDocument/2006/relationships/image" Target="media/image11.png" Id="rId32" /><Relationship Type="http://schemas.openxmlformats.org/officeDocument/2006/relationships/image" Target="media/image32.png" Id="rId53" /><Relationship Type="http://schemas.openxmlformats.org/officeDocument/2006/relationships/image" Target="media/image52.png" Id="rId74" /><Relationship Type="http://schemas.openxmlformats.org/officeDocument/2006/relationships/hyperlink" Target="mailto:rlalcantara@student.apc.edu.ph" TargetMode="External" Id="rId128" /><Relationship Type="http://schemas.openxmlformats.org/officeDocument/2006/relationships/image" Target="media/image76.emf" Id="rId149" /><Relationship Type="http://schemas.openxmlformats.org/officeDocument/2006/relationships/numbering" Target="numbering.xml" Id="rId5" /><Relationship Type="http://schemas.openxmlformats.org/officeDocument/2006/relationships/image" Target="media/image71.png" Id="rId95" /><Relationship Type="http://schemas.openxmlformats.org/officeDocument/2006/relationships/image" Target="media/image85.emf" Id="rId160" /><Relationship Type="http://schemas.openxmlformats.org/officeDocument/2006/relationships/image" Target="media/image1.png" Id="rId22" /><Relationship Type="http://schemas.openxmlformats.org/officeDocument/2006/relationships/image" Target="media/image22.png" Id="rId43" /><Relationship Type="http://schemas.openxmlformats.org/officeDocument/2006/relationships/image" Target="media/image42.png" Id="rId64" /><Relationship Type="http://schemas.openxmlformats.org/officeDocument/2006/relationships/hyperlink" Target="mailto:wvcaducio@student.apc.edu.ph" TargetMode="External" Id="rId118" /><Relationship Type="http://schemas.openxmlformats.org/officeDocument/2006/relationships/hyperlink" Target="mailto:jbbermudo@student.apc.edu.ph" TargetMode="External" Id="rId139" /><Relationship Type="http://schemas.openxmlformats.org/officeDocument/2006/relationships/image" Target="media/image63.png" Id="rId85" /><Relationship Type="http://schemas.openxmlformats.org/officeDocument/2006/relationships/image" Target="media/image77.emf" Id="rId150" /><Relationship Type="http://schemas.openxmlformats.org/officeDocument/2006/relationships/glossaryDocument" Target="glossary/document.xml" Id="rId171" /><Relationship Type="http://schemas.openxmlformats.org/officeDocument/2006/relationships/footer" Target="footer1.xml" Id="rId12" /><Relationship Type="http://schemas.openxmlformats.org/officeDocument/2006/relationships/image" Target="media/image12.png" Id="rId33" /><Relationship Type="http://schemas.openxmlformats.org/officeDocument/2006/relationships/hyperlink" Target="mailto:jbbermudo@student.apc.edu.ph" TargetMode="External" Id="rId108" /><Relationship Type="http://schemas.openxmlformats.org/officeDocument/2006/relationships/hyperlink" Target="mailto:mbdellera@student.apc.edu.ph" TargetMode="External" Id="rId129" /><Relationship Type="http://schemas.openxmlformats.org/officeDocument/2006/relationships/image" Target="media/image33.png" Id="rId54" /><Relationship Type="http://schemas.openxmlformats.org/officeDocument/2006/relationships/image" Target="media/image48.png" Id="rId70" /><Relationship Type="http://schemas.openxmlformats.org/officeDocument/2006/relationships/image" Target="media/image53.png" Id="rId75" /><Relationship Type="http://schemas.openxmlformats.org/officeDocument/2006/relationships/footer" Target="footer6.xml" Id="rId91" /><Relationship Type="http://schemas.openxmlformats.org/officeDocument/2006/relationships/image" Target="media/image72.png" Id="rId96" /><Relationship Type="http://schemas.openxmlformats.org/officeDocument/2006/relationships/hyperlink" Target="mailto:rlalcantara@student.apc.edu.ph" TargetMode="External" Id="rId140" /><Relationship Type="http://schemas.openxmlformats.org/officeDocument/2006/relationships/hyperlink" Target="https://github.com/APC-SoCIT/APC_2023_2024_T1_BARANGAY-SOUTH-SIGNAL-VILLAGE-WEB-APP" TargetMode="External" Id="rId145" /><Relationship Type="http://schemas.openxmlformats.org/officeDocument/2006/relationships/image" Target="media/image86.jpg" Id="rId161" /><Relationship Type="http://schemas.openxmlformats.org/officeDocument/2006/relationships/hyperlink" Target="https://socitcloud.apc.edu.ph/barangay/home" TargetMode="External" Id="rId16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2.png" Id="rId23" /><Relationship Type="http://schemas.openxmlformats.org/officeDocument/2006/relationships/image" Target="media/image7.png" Id="rId28" /><Relationship Type="http://schemas.openxmlformats.org/officeDocument/2006/relationships/image" Target="media/image28.png" Id="rId49" /><Relationship Type="http://schemas.openxmlformats.org/officeDocument/2006/relationships/hyperlink" Target="mailto:phferrer@student.apc.edu.ph" TargetMode="External" Id="rId114" /><Relationship Type="http://schemas.openxmlformats.org/officeDocument/2006/relationships/hyperlink" Target="mailto:cagarcia@student.apc.edu.ph" TargetMode="External" Id="rId119" /><Relationship Type="http://schemas.openxmlformats.org/officeDocument/2006/relationships/image" Target="media/image23.png" Id="rId44" /><Relationship Type="http://schemas.openxmlformats.org/officeDocument/2006/relationships/image" Target="media/image39.png" Id="rId60" /><Relationship Type="http://schemas.openxmlformats.org/officeDocument/2006/relationships/image" Target="media/image43.png" Id="rId65" /><Relationship Type="http://schemas.openxmlformats.org/officeDocument/2006/relationships/image" Target="media/image59.png" Id="rId81" /><Relationship Type="http://schemas.openxmlformats.org/officeDocument/2006/relationships/image" Target="media/image64.png" Id="rId86" /><Relationship Type="http://schemas.openxmlformats.org/officeDocument/2006/relationships/hyperlink" Target="mailto:wvcaducio@student.apc.edu.ph" TargetMode="External" Id="rId130" /><Relationship Type="http://schemas.openxmlformats.org/officeDocument/2006/relationships/hyperlink" Target="mailto:mbdellera@student.apc.edu.ph" TargetMode="External" Id="rId135" /><Relationship Type="http://schemas.openxmlformats.org/officeDocument/2006/relationships/image" Target="media/image78.emf" Id="rId151" /><Relationship Type="http://schemas.openxmlformats.org/officeDocument/2006/relationships/image" Target="media/image83.emf" Id="rId156" /><Relationship Type="http://schemas.openxmlformats.org/officeDocument/2006/relationships/theme" Target="theme/theme1.xml" Id="rId172" /><Relationship Type="http://schemas.openxmlformats.org/officeDocument/2006/relationships/footer" Target="footer2.xml" Id="rId13" /><Relationship Type="http://schemas.microsoft.com/office/2011/relationships/commentsExtended" Target="commentsExtended.xml" Id="rId18" /><Relationship Type="http://schemas.openxmlformats.org/officeDocument/2006/relationships/image" Target="media/image18.png" Id="rId39" /><Relationship Type="http://schemas.openxmlformats.org/officeDocument/2006/relationships/image" Target="media/image74.png" Id="rId109" /><Relationship Type="http://schemas.openxmlformats.org/officeDocument/2006/relationships/image" Target="media/image13.png" Id="rId34" /><Relationship Type="http://schemas.openxmlformats.org/officeDocument/2006/relationships/image" Target="media/image29.png" Id="rId50" /><Relationship Type="http://schemas.openxmlformats.org/officeDocument/2006/relationships/image" Target="media/image34.png" Id="rId55" /><Relationship Type="http://schemas.openxmlformats.org/officeDocument/2006/relationships/image" Target="media/image54.png" Id="rId76" /><Relationship Type="http://schemas.openxmlformats.org/officeDocument/2006/relationships/image" Target="media/image73.png" Id="rId97" /><Relationship Type="http://schemas.openxmlformats.org/officeDocument/2006/relationships/hyperlink" Target="mailto:cagarcia@student.apc.edu.ph" TargetMode="External" Id="rId104" /><Relationship Type="http://schemas.openxmlformats.org/officeDocument/2006/relationships/hyperlink" Target="mailto:phferrer@student.apc.edu.ph" TargetMode="External" Id="rId120" /><Relationship Type="http://schemas.openxmlformats.org/officeDocument/2006/relationships/hyperlink" Target="mailto:cagarcia@student.apc.edu.ph" TargetMode="External" Id="rId125" /><Relationship Type="http://schemas.openxmlformats.org/officeDocument/2006/relationships/footer" Target="footer11.xml" Id="rId141" /><Relationship Type="http://schemas.openxmlformats.org/officeDocument/2006/relationships/hyperlink" Target="https://github.com/jakerson-xi/barangay_app" TargetMode="External" Id="rId146" /><Relationship Type="http://schemas.openxmlformats.org/officeDocument/2006/relationships/hyperlink" Target="https://socitcloud.apc.edu.ph/barangay/adminportal" TargetMode="External" Id="rId167" /><Relationship Type="http://schemas.openxmlformats.org/officeDocument/2006/relationships/settings" Target="settings.xml" Id="rId7" /><Relationship Type="http://schemas.openxmlformats.org/officeDocument/2006/relationships/image" Target="media/image49.png" Id="rId71" /><Relationship Type="http://schemas.openxmlformats.org/officeDocument/2006/relationships/footer" Target="footer7.xml" Id="rId92" /><Relationship Type="http://schemas.openxmlformats.org/officeDocument/2006/relationships/image" Target="media/image87.jpg" Id="rId162" /><Relationship Type="http://schemas.openxmlformats.org/officeDocument/2006/relationships/customXml" Target="../customXml/item2.xml" Id="rId2" /><Relationship Type="http://schemas.openxmlformats.org/officeDocument/2006/relationships/image" Target="media/image8.png" Id="rId29" /><Relationship Type="http://schemas.openxmlformats.org/officeDocument/2006/relationships/image" Target="media/image3.png" Id="rId24" /><Relationship Type="http://schemas.openxmlformats.org/officeDocument/2006/relationships/image" Target="media/image19.png" Id="rId40" /><Relationship Type="http://schemas.openxmlformats.org/officeDocument/2006/relationships/image" Target="media/image24.png" Id="rId45" /><Relationship Type="http://schemas.openxmlformats.org/officeDocument/2006/relationships/image" Target="media/image44.png" Id="rId66" /><Relationship Type="http://schemas.openxmlformats.org/officeDocument/2006/relationships/image" Target="media/image65.png" Id="rId87" /><Relationship Type="http://schemas.openxmlformats.org/officeDocument/2006/relationships/hyperlink" Target="mailto:mbdellera@student.apc.edu.ph" TargetMode="External" Id="rId110" /><Relationship Type="http://schemas.openxmlformats.org/officeDocument/2006/relationships/hyperlink" Target="mailto:jbbermudo@student.apc.edu.ph" TargetMode="External" Id="rId115" /><Relationship Type="http://schemas.openxmlformats.org/officeDocument/2006/relationships/hyperlink" Target="mailto:cagarcia@student.apc.edu.ph" TargetMode="External" Id="rId131" /><Relationship Type="http://schemas.openxmlformats.org/officeDocument/2006/relationships/hyperlink" Target="mailto:wvcaducio@student.apc.edu.ph" TargetMode="External" Id="rId136" /><Relationship Type="http://schemas.openxmlformats.org/officeDocument/2006/relationships/image" Target="media/image84.emf" Id="rId157" /><Relationship Type="http://schemas.openxmlformats.org/officeDocument/2006/relationships/image" Target="media/image40.png" Id="rId61" /><Relationship Type="http://schemas.openxmlformats.org/officeDocument/2006/relationships/image" Target="media/image60.png" Id="rId82" /><Relationship Type="http://schemas.openxmlformats.org/officeDocument/2006/relationships/image" Target="media/image79.emf" Id="rId152" /><Relationship Type="http://schemas.microsoft.com/office/2016/09/relationships/commentsIds" Target="commentsIds.xml" Id="rId19" /><Relationship Type="http://schemas.openxmlformats.org/officeDocument/2006/relationships/header" Target="header2.xml" Id="rId14" /><Relationship Type="http://schemas.openxmlformats.org/officeDocument/2006/relationships/image" Target="media/image9.png" Id="rId30" /><Relationship Type="http://schemas.openxmlformats.org/officeDocument/2006/relationships/image" Target="media/image14.png" Id="rId35" /><Relationship Type="http://schemas.openxmlformats.org/officeDocument/2006/relationships/image" Target="media/image35.png" Id="rId56" /><Relationship Type="http://schemas.openxmlformats.org/officeDocument/2006/relationships/hyperlink" Target="https://asiapacificcollege.sharepoint.com/:w:/s/MCSPROJMI201202/EeLe-T6DDv9HjRutQ41mGcUBQNWQF5x8oOsYmWlfGLapsQ?e=fa7BDI&amp;xsdata=MDV8MDF8fDE4YTk3NDI4NTk4NTRhNjgzZjViMDhkYjFmZGRmNjA3fGFlYjc0NWU2ODE2NjRmOGY5MjMzMTc5ZTgxMDljNDllfDB8MHw2MzgxMzg4MTAzNzkxMTY5NzF8VW5rbm93bnxWR1ZoYlhOVFpXTjFjbWwwZVZObGNuWnBZMlY4ZXlKV0lqb2lNQzR3TGpBd01EQWlMQ0pRSWpvaVYybHVNeklpTENKQlRpSTZJazkwYUdWeUlpd2lWMVFpT2pFeGZRPT18MXxNVFkzT0RJNE5ESXpOalkxTnpzeE5qYzRNall3T0RRM09UVXlPekU1T21NMlpEa3hZVE0wWldGall6UXhabVZoTm1Sa00yWTJaakJpTWpNeE4yUXdRSFJvY21WaFpDNTBZV04yTWc9PXw5ODA1NTc0YTcyODY0ZmY2M2Y1YjA4ZGIxZmRkZjYwN3xhMGFkMGFiNzU0OTQ0MmFkYTAzMThhMjJlMTViOTFkNw%3D%3D&amp;sdata=RzVSNG1iZEYvbk9YdVc1bnkwclR2K3M4RjhOSUtBenBmVHZkdjNTbHcydz0%3D" TargetMode="External" Id="rId100" /><Relationship Type="http://schemas.openxmlformats.org/officeDocument/2006/relationships/hyperlink" Target="mailto:rlalcantara@student.apc.edu.ph" TargetMode="External" Id="rId105" /><Relationship Type="http://schemas.openxmlformats.org/officeDocument/2006/relationships/hyperlink" Target="mailto:phferrer@student.apc.edu.ph" TargetMode="External" Id="rId126" /><Relationship Type="http://schemas.openxmlformats.org/officeDocument/2006/relationships/footer" Target="footer12.xml" Id="rId147" /><Relationship Type="http://schemas.openxmlformats.org/officeDocument/2006/relationships/footer" Target="footer15.xml" Id="rId168" /><Relationship Type="http://schemas.openxmlformats.org/officeDocument/2006/relationships/webSettings" Target="webSettings.xml" Id="rId8" /><Relationship Type="http://schemas.openxmlformats.org/officeDocument/2006/relationships/image" Target="media/image30.png" Id="rId51" /><Relationship Type="http://schemas.openxmlformats.org/officeDocument/2006/relationships/image" Target="media/image50.png" Id="rId72" /><Relationship Type="http://schemas.openxmlformats.org/officeDocument/2006/relationships/image" Target="media/image69.png" Id="rId93" /><Relationship Type="http://schemas.openxmlformats.org/officeDocument/2006/relationships/footer" Target="footer8.xml" Id="rId98" /><Relationship Type="http://schemas.openxmlformats.org/officeDocument/2006/relationships/hyperlink" Target="mailto:jbbermudo@student.apc.edu.ph" TargetMode="External" Id="rId121" /><Relationship Type="http://schemas.openxmlformats.org/officeDocument/2006/relationships/hyperlink" Target="https://asiapacificcollege.sharepoint.com/:w:/s/QUALITYMI201MI203T12023-2024/EeoBLGbGHFlFodFyW6oUcX8B8qsEbh-Pn_YqPdIhJp-u-Q?e=qgZ7Ed" TargetMode="External" Id="rId142" /><Relationship Type="http://schemas.openxmlformats.org/officeDocument/2006/relationships/image" Target="media/image88.jpg" Id="rId163" /><Relationship Type="http://schemas.openxmlformats.org/officeDocument/2006/relationships/customXml" Target="../customXml/item3.xml" Id="rId3" /><Relationship Type="http://schemas.openxmlformats.org/officeDocument/2006/relationships/image" Target="media/image4.png" Id="rId25" /><Relationship Type="http://schemas.openxmlformats.org/officeDocument/2006/relationships/image" Target="media/image25.png" Id="rId46" /><Relationship Type="http://schemas.openxmlformats.org/officeDocument/2006/relationships/image" Target="media/image45.png" Id="rId67" /><Relationship Type="http://schemas.openxmlformats.org/officeDocument/2006/relationships/image" Target="media/image75.png" Id="rId116" /><Relationship Type="http://schemas.openxmlformats.org/officeDocument/2006/relationships/hyperlink" Target="mailto:cagarcia@student.apc.edu.ph" TargetMode="External" Id="rId137" /><Relationship Type="http://schemas.openxmlformats.org/officeDocument/2006/relationships/footer" Target="footer13.xml" Id="rId158" /><Relationship Type="http://schemas.microsoft.com/office/2018/08/relationships/commentsExtensible" Target="commentsExtensible.xml" Id="rId20" /><Relationship Type="http://schemas.openxmlformats.org/officeDocument/2006/relationships/image" Target="media/image20.png" Id="rId41" /><Relationship Type="http://schemas.openxmlformats.org/officeDocument/2006/relationships/image" Target="media/image41.png" Id="rId62" /><Relationship Type="http://schemas.openxmlformats.org/officeDocument/2006/relationships/image" Target="media/image61.png" Id="rId83" /><Relationship Type="http://schemas.openxmlformats.org/officeDocument/2006/relationships/image" Target="media/image66.png" Id="rId88" /><Relationship Type="http://schemas.openxmlformats.org/officeDocument/2006/relationships/hyperlink" Target="mailto:wvcaducio@student.apc.edu.ph" TargetMode="External" Id="rId111" /><Relationship Type="http://schemas.openxmlformats.org/officeDocument/2006/relationships/hyperlink" Target="mailto:phferrer@student.apc.edu.ph" TargetMode="External" Id="rId132" /><Relationship Type="http://schemas.openxmlformats.org/officeDocument/2006/relationships/image" Target="media/image80.emf" Id="rId153" /><Relationship Type="http://schemas.openxmlformats.org/officeDocument/2006/relationships/footer" Target="footer3.xml" Id="rId15" /><Relationship Type="http://schemas.openxmlformats.org/officeDocument/2006/relationships/image" Target="media/image15.png" Id="rId36" /><Relationship Type="http://schemas.openxmlformats.org/officeDocument/2006/relationships/image" Target="media/image36.png" Id="rId57" /><Relationship Type="http://schemas.openxmlformats.org/officeDocument/2006/relationships/hyperlink" Target="mailto:phferrer@student.apc.edu.ph" TargetMode="External" Id="rId106" /><Relationship Type="http://schemas.openxmlformats.org/officeDocument/2006/relationships/hyperlink" Target="mailto:jbbermudo@student.apc.edu.ph" TargetMode="External" Id="rId127" /><Relationship Type="http://schemas.openxmlformats.org/officeDocument/2006/relationships/endnotes" Target="endnotes.xml" Id="rId10" /><Relationship Type="http://schemas.openxmlformats.org/officeDocument/2006/relationships/image" Target="media/image10.png" Id="rId31" /><Relationship Type="http://schemas.openxmlformats.org/officeDocument/2006/relationships/image" Target="media/image31.png" Id="rId52" /><Relationship Type="http://schemas.openxmlformats.org/officeDocument/2006/relationships/image" Target="media/image51.png" Id="rId73" /><Relationship Type="http://schemas.openxmlformats.org/officeDocument/2006/relationships/image" Target="media/image56.png" Id="rId78" /><Relationship Type="http://schemas.openxmlformats.org/officeDocument/2006/relationships/image" Target="media/image70.png" Id="rId94" /><Relationship Type="http://schemas.openxmlformats.org/officeDocument/2006/relationships/footer" Target="footer9.xml" Id="rId99" /><Relationship Type="http://schemas.openxmlformats.org/officeDocument/2006/relationships/footer" Target="footer10.xml" Id="rId101" /><Relationship Type="http://schemas.openxmlformats.org/officeDocument/2006/relationships/hyperlink" Target="mailto:rlalcantara@student.apc.edu.ph" TargetMode="External" Id="rId122" /><Relationship Type="http://schemas.openxmlformats.org/officeDocument/2006/relationships/hyperlink" Target="https://asiapacificcollege.sharepoint.com/:x:/s/QUALITYMI201MI203T12023-2024/EYJd7BdccW5HtomGQu_mDmoBo4_xFe1gvvRlf9ciRM2Vgw?e=ZeLDJ1" TargetMode="External" Id="rId143" /><Relationship Type="http://schemas.openxmlformats.org/officeDocument/2006/relationships/hyperlink" Target="https://sway.office.com/0DU2H53SsI2J7Mpv?ref=Link&amp;loc=mysways" TargetMode="External" Id="rId148" /><Relationship Type="http://schemas.openxmlformats.org/officeDocument/2006/relationships/image" Target="media/image89.jpg" Id="rId164" /><Relationship Type="http://schemas.openxmlformats.org/officeDocument/2006/relationships/fontTable" Target="fontTable.xml" Id="rId16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5.png" Id="rId26" /><Relationship Type="http://schemas.openxmlformats.org/officeDocument/2006/relationships/image" Target="media/image26.png" Id="rId47" /><Relationship Type="http://schemas.openxmlformats.org/officeDocument/2006/relationships/image" Target="media/image46.png" Id="rId68" /><Relationship Type="http://schemas.openxmlformats.org/officeDocument/2006/relationships/image" Target="media/image67.png" Id="rId89" /><Relationship Type="http://schemas.openxmlformats.org/officeDocument/2006/relationships/hyperlink" Target="mailto:cagarcia@student.apc.edu.ph" TargetMode="External" Id="rId112" /><Relationship Type="http://schemas.openxmlformats.org/officeDocument/2006/relationships/hyperlink" Target="mailto:jbbermudo@student.apc.edu.ph" TargetMode="External" Id="rId133" /><Relationship Type="http://schemas.openxmlformats.org/officeDocument/2006/relationships/image" Target="media/image81.emf" Id="rId154" /><Relationship Type="http://schemas.openxmlformats.org/officeDocument/2006/relationships/header" Target="header3.xml" Id="rId16" /><Relationship Type="http://schemas.openxmlformats.org/officeDocument/2006/relationships/image" Target="media/image16.png" Id="rId37" /><Relationship Type="http://schemas.openxmlformats.org/officeDocument/2006/relationships/image" Target="media/image37.png" Id="rId58" /><Relationship Type="http://schemas.openxmlformats.org/officeDocument/2006/relationships/image" Target="media/image57.png" Id="rId79" /><Relationship Type="http://schemas.openxmlformats.org/officeDocument/2006/relationships/hyperlink" Target="mailto:mbdellera@student.apc.edu.ph" TargetMode="External" Id="rId102" /><Relationship Type="http://schemas.openxmlformats.org/officeDocument/2006/relationships/hyperlink" Target="mailto:mbdellera@student.apc.edu.ph" TargetMode="External" Id="rId123" /><Relationship Type="http://schemas.openxmlformats.org/officeDocument/2006/relationships/hyperlink" Target="https://asiapacificcollege.sharepoint.com/:w:/s/QUALITYMI201MI203T12023-2024/EeoBLGbGHFlFodFyW6oUcX8B8qsEbh-Pn_YqPdIhJp-u-Q?e=hzzprZ" TargetMode="External" Id="rId144" /><Relationship Type="http://schemas.openxmlformats.org/officeDocument/2006/relationships/image" Target="media/image68.emf" Id="rId90" /><Relationship Type="http://schemas.openxmlformats.org/officeDocument/2006/relationships/image" Target="media/image90.jpg" Id="rId165" /><Relationship Type="http://schemas.openxmlformats.org/officeDocument/2006/relationships/image" Target="media/image6.png" Id="rId27" /><Relationship Type="http://schemas.openxmlformats.org/officeDocument/2006/relationships/image" Target="media/image27.png" Id="rId48" /><Relationship Type="http://schemas.openxmlformats.org/officeDocument/2006/relationships/image" Target="media/image47.png" Id="rId69" /><Relationship Type="http://schemas.openxmlformats.org/officeDocument/2006/relationships/hyperlink" Target="mailto:rlalcantara@student.apc.edu.ph" TargetMode="External" Id="rId113" /><Relationship Type="http://schemas.openxmlformats.org/officeDocument/2006/relationships/hyperlink" Target="mailto:rlalcantara@student.apc.edu.ph" TargetMode="External" Id="rId134" /><Relationship Type="http://schemas.openxmlformats.org/officeDocument/2006/relationships/image" Target="media/image58.png" Id="rId80" /><Relationship Type="http://schemas.openxmlformats.org/officeDocument/2006/relationships/image" Target="media/image82.emf" Id="rId155" /><Relationship Type="http://schemas.openxmlformats.org/officeDocument/2006/relationships/comments" Target="comments.xml" Id="rId17" /><Relationship Type="http://schemas.openxmlformats.org/officeDocument/2006/relationships/image" Target="media/image17.png" Id="rId38" /><Relationship Type="http://schemas.openxmlformats.org/officeDocument/2006/relationships/image" Target="media/image38.png" Id="rId59" /><Relationship Type="http://schemas.openxmlformats.org/officeDocument/2006/relationships/hyperlink" Target="mailto:wvcaducio@student.apc.edu.ph" TargetMode="External" Id="rId103" /><Relationship Type="http://schemas.openxmlformats.org/officeDocument/2006/relationships/hyperlink" Target="mailto:wvcaducio@student.apc.edu.ph" TargetMode="External" Id="rId124" /><Relationship Type="http://schemas.openxmlformats.org/officeDocument/2006/relationships/image" Target="/media/image4b.png" Id="Rfa649baaddad4101"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919FF31A37A44C5A191D91F9E199A46"/>
        <w:category>
          <w:name w:val="General"/>
          <w:gallery w:val="placeholder"/>
        </w:category>
        <w:types>
          <w:type w:val="bbPlcHdr"/>
        </w:types>
        <w:behaviors>
          <w:behavior w:val="content"/>
        </w:behaviors>
        <w:guid w:val="{D5952DF7-08C8-498C-A262-6B308E66CE43}"/>
      </w:docPartPr>
      <w:docPartBody>
        <w:p w:rsidR="00077957" w:rsidRDefault="00077957"/>
      </w:docPartBody>
    </w:docPart>
    <w:docPart>
      <w:docPartPr>
        <w:name w:val="E4E18FDAA7EB4E579E061BFBB1F097A7"/>
        <w:category>
          <w:name w:val="General"/>
          <w:gallery w:val="placeholder"/>
        </w:category>
        <w:types>
          <w:type w:val="bbPlcHdr"/>
        </w:types>
        <w:behaviors>
          <w:behavior w:val="content"/>
        </w:behaviors>
        <w:guid w:val="{EF589A10-74EF-4F70-BBCD-23167035FE87}"/>
      </w:docPartPr>
      <w:docPartBody>
        <w:p w:rsidR="00077957" w:rsidRDefault="00077957"/>
      </w:docPartBody>
    </w:docPart>
    <w:docPart>
      <w:docPartPr>
        <w:name w:val="6FBD90D70AE04EA4B29CFBCCD699C455"/>
        <w:category>
          <w:name w:val="General"/>
          <w:gallery w:val="placeholder"/>
        </w:category>
        <w:types>
          <w:type w:val="bbPlcHdr"/>
        </w:types>
        <w:behaviors>
          <w:behavior w:val="content"/>
        </w:behaviors>
        <w:guid w:val="{3F19A42A-0B8C-4AB0-8CBC-A0E47FD5BFF5}"/>
      </w:docPartPr>
      <w:docPartBody>
        <w:p w:rsidR="00077957" w:rsidRDefault="00077957"/>
      </w:docPartBody>
    </w:docPart>
    <w:docPart>
      <w:docPartPr>
        <w:name w:val="4D11244FC6D54E15B11FA8AD7E215B94"/>
        <w:category>
          <w:name w:val="General"/>
          <w:gallery w:val="placeholder"/>
        </w:category>
        <w:types>
          <w:type w:val="bbPlcHdr"/>
        </w:types>
        <w:behaviors>
          <w:behavior w:val="content"/>
        </w:behaviors>
        <w:guid w:val="{8E34240C-F0F7-43D2-A106-146DC4E5C4A0}"/>
      </w:docPartPr>
      <w:docPartBody>
        <w:p w:rsidR="00077957" w:rsidRDefault="00077957"/>
      </w:docPartBody>
    </w:docPart>
    <w:docPart>
      <w:docPartPr>
        <w:name w:val="B4BDA39115FF4740826CD734E132060E"/>
        <w:category>
          <w:name w:val="General"/>
          <w:gallery w:val="placeholder"/>
        </w:category>
        <w:types>
          <w:type w:val="bbPlcHdr"/>
        </w:types>
        <w:behaviors>
          <w:behavior w:val="content"/>
        </w:behaviors>
        <w:guid w:val="{D9571ADB-9E7C-4EB2-A1F8-D61B6F80E34D}"/>
      </w:docPartPr>
      <w:docPartBody>
        <w:p w:rsidR="00716A1B" w:rsidRDefault="00716A1B"/>
      </w:docPartBody>
    </w:docPart>
    <w:docPart>
      <w:docPartPr>
        <w:name w:val="3053F4C0F9D0466CB075386848A196D2"/>
        <w:category>
          <w:name w:val="General"/>
          <w:gallery w:val="placeholder"/>
        </w:category>
        <w:types>
          <w:type w:val="bbPlcHdr"/>
        </w:types>
        <w:behaviors>
          <w:behavior w:val="content"/>
        </w:behaviors>
        <w:guid w:val="{0E51EA13-7AC2-4353-B932-165326B319B0}"/>
      </w:docPartPr>
      <w:docPartBody>
        <w:p w:rsidR="00716A1B" w:rsidRDefault="00716A1B"/>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957"/>
    <w:rsid w:val="00077957"/>
    <w:rsid w:val="001D3C93"/>
    <w:rsid w:val="00716A1B"/>
    <w:rsid w:val="008944F0"/>
    <w:rsid w:val="00D46CF9"/>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7799599"/>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PH" w:eastAsia="en-PH"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E6B7D7DBBF51B469C40E7C9870B0706" ma:contentTypeVersion="13" ma:contentTypeDescription="Create a new document." ma:contentTypeScope="" ma:versionID="1ccdd1558b0462abe6d0fdc6271dab71">
  <xsd:schema xmlns:xsd="http://www.w3.org/2001/XMLSchema" xmlns:xs="http://www.w3.org/2001/XMLSchema" xmlns:p="http://schemas.microsoft.com/office/2006/metadata/properties" xmlns:ns2="5cc0fdf1-be65-4bf3-9c0f-b196b8c0918b" xmlns:ns3="86c7045b-0258-47c7-aa1c-650efec30da7" targetNamespace="http://schemas.microsoft.com/office/2006/metadata/properties" ma:root="true" ma:fieldsID="71f753b2ab8ce861600442c0a736ebe1" ns2:_="" ns3:_="">
    <xsd:import namespace="5cc0fdf1-be65-4bf3-9c0f-b196b8c0918b"/>
    <xsd:import namespace="86c7045b-0258-47c7-aa1c-650efec30da7"/>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ServiceDateTaken" minOccurs="0"/>
                <xsd:element ref="ns3:MediaLengthInSeconds" minOccurs="0"/>
                <xsd:element ref="ns3:lcf76f155ced4ddcb4097134ff3c332f"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c0fdf1-be65-4bf3-9c0f-b196b8c0918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6c7045b-0258-47c7-aa1c-650efec30da7"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86c7045b-0258-47c7-aa1c-650efec30da7">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Phi20</b:Tag>
    <b:SourceType>InternetSite</b:SourceType>
    <b:Guid>{1EA3C1EF-98A0-44DD-9682-35254B2B1DE0}</b:Guid>
    <b:Author>
      <b:Author>
        <b:Corporate>Philippine Statistics Authorithy</b:Corporate>
      </b:Author>
    </b:Author>
    <b:Title>Barangay</b:Title>
    <b:InternetSiteTitle>Philippine Statistics Authorithy</b:InternetSiteTitle>
    <b:Year>2020</b:Year>
    <b:Month>June</b:Month>
    <b:Day>2</b:Day>
    <b:URL>https://psa.gov.ph/content/barangay-1</b:URL>
    <b:RefOrder>1</b:RefOrder>
  </b:Source>
  <b:Source>
    <b:Tag>Den21</b:Tag>
    <b:SourceType>InternetSite</b:SourceType>
    <b:Guid>{7FD57851-A8CD-4048-B595-60E53B59A099}</b:Guid>
    <b:Author>
      <b:Author>
        <b:NameList>
          <b:Person>
            <b:Last>Dennis S. Mapa</b:Last>
            <b:First>Ph.D.</b:First>
          </b:Person>
        </b:NameList>
      </b:Author>
    </b:Author>
    <b:Title>2020 Census of Population and Housing (2020 CPH) Population Counts Declared Official by the President</b:Title>
    <b:ProductionCompany>Republic of the Philippines, Philippine Statistic Authority</b:ProductionCompany>
    <b:Year>2021</b:Year>
    <b:Month>July</b:Month>
    <b:Day>7</b:Day>
    <b:URL>https://psa.gov.ph/content/2020-census-population-and-housing-2020-cph-population-counts-declared-official-president?fbclid=IwAR3uNqwJWr_jlkncumwkLsFEDcqTFJsaeGlRtP80dKQh9RY2mtqbhwE_gdk#:~:text=The%20Philippine%20Statistics%20Authority%20</b:URL>
    <b:RefOrder>2</b:RefOrder>
  </b:Source>
  <b:Source>
    <b:Tag>Uni20</b:Tag>
    <b:SourceType>InternetSite</b:SourceType>
    <b:Guid>{0380C33F-6774-4E2F-AAB1-EAA0CAA7047E}</b:Guid>
    <b:Author>
      <b:Author>
        <b:Corporate>United Nations</b:Corporate>
      </b:Author>
    </b:Author>
    <b:Title>Goal 8: Promote inclusive and sustainable economic growth, employment and decent work for all</b:Title>
    <b:Year>2020</b:Year>
    <b:Month>June</b:Month>
    <b:Day>15</b:Day>
    <b:YearAccessed>2022</b:YearAccessed>
    <b:MonthAccessed>April</b:MonthAccessed>
    <b:DayAccessed>24</b:DayAccessed>
    <b:URL>https://unric.org/en/sdg-8/</b:URL>
    <b:RefOrder>3</b:RefOrder>
  </b:Source>
  <b:Source>
    <b:Tag>Uni18</b:Tag>
    <b:SourceType>InternetSite</b:SourceType>
    <b:Guid>{D71E8C2D-F550-4C96-ABCE-AAA353A94DC1}</b:Guid>
    <b:Title>THE 17 GOALS</b:Title>
    <b:Year>2018</b:Year>
    <b:ProductionCompany>United Nations</b:ProductionCompany>
    <b:Month>April</b:Month>
    <b:Day>21</b:Day>
    <b:YearAccessed>2022</b:YearAccessed>
    <b:MonthAccessed>April</b:MonthAccessed>
    <b:DayAccessed>24</b:DayAccessed>
    <b:URL>https://sdgs.un.org/goals</b:URL>
    <b:Author>
      <b:Author>
        <b:Corporate>United Nations</b:Corporate>
      </b:Author>
    </b:Author>
    <b:RefOrder>4</b:RefOrder>
  </b:Source>
  <b:Source>
    <b:Tag>Uni16</b:Tag>
    <b:SourceType>InternetSite</b:SourceType>
    <b:Guid>{11449E5B-ACF7-4E50-85C7-984F0AA572EF}</b:Guid>
    <b:Author>
      <b:Author>
        <b:Corporate>United Nations</b:Corporate>
      </b:Author>
    </b:Author>
    <b:Title>SDG 16: Promote peaceful and inclusive societies for sustainable development, provide access to justice for all and build effective, accountable and inclusive institutions at all levels</b:Title>
    <b:Year>2016</b:Year>
    <b:Month>June</b:Month>
    <b:Day>13</b:Day>
    <b:YearAccessed>2022</b:YearAccessed>
    <b:MonthAccessed>April</b:MonthAccessed>
    <b:DayAccessed>24</b:DayAccessed>
    <b:URL>https://sdgcompass.org/sdgs/sdg-16</b:URL>
    <b:RefOrder>5</b:RefOrder>
  </b:Source>
  <b:Source>
    <b:Tag>Rog21</b:Tag>
    <b:SourceType>DocumentFromInternetSite</b:SourceType>
    <b:Guid>{9355D969-A1B8-424F-9A70-E5A8648BCC26}</b:Guid>
    <b:Author>
      <b:Author>
        <b:NameList>
          <b:Person>
            <b:Last>Rogelio Bon. Intud</b:Last>
            <b:First>Jr.﻿</b:First>
          </b:Person>
        </b:NameList>
      </b:Author>
    </b:Author>
    <b:Title>Design and Implementation of a Hybrid Barangay Information Management System﻿</b:Title>
    <b:Year>2021</b:Year>
    <b:Month>May</b:Month>
    <b:Day>30</b:Day>
    <b:YearAccessed>2022</b:YearAccessed>
    <b:MonthAccessed>April</b:MonthAccessed>
    <b:DayAccessed>26</b:DayAccessed>
    <b:URL>https://www.semanticscholar.org/author/Rogelio-Bon.-Intud%2C-Jr.%EF%BB%BF-Rogelio-Bon.-Intud%2C-Jr.%EF%BB%BF/2123668040</b:URL>
    <b:RefOrder>6</b:RefOrder>
  </b:Source>
  <b:Source>
    <b:Tag>Bar20</b:Tag>
    <b:SourceType>InternetSite</b:SourceType>
    <b:Guid>{B3024B38-07AF-4432-942C-4ED44C79480F}</b:Guid>
    <b:Title>Barangay Fort Bonifacio</b:Title>
    <b:Year>2020</b:Year>
    <b:URL>https://www.barangayfortbonifacio.com/online-services</b:URL>
    <b:ProductionCompany>City of Taguig</b:ProductionCompany>
    <b:Author>
      <b:Author>
        <b:Corporate>Barangay Fort Bonifacio</b:Corporate>
      </b:Author>
    </b:Author>
    <b:YearAccessed>2023</b:YearAccessed>
    <b:MonthAccessed>February </b:MonthAccessed>
    <b:DayAccessed>11</b:DayAccessed>
    <b:RefOrder>7</b:RefOrder>
  </b:Source>
  <b:Source>
    <b:Tag>Off13</b:Tag>
    <b:SourceType>InternetSite</b:SourceType>
    <b:Guid>{154142B0-A6E2-4C2E-B2E2-3EB864B89A26}</b:Guid>
    <b:Title>Official Webite of the City of Taguig</b:Title>
    <b:ProductionCompany>City Government of Taguig</b:ProductionCompany>
    <b:Year>2013</b:Year>
    <b:URL>https://www.taguig.gov.ph/</b:URL>
    <b:Author>
      <b:Author>
        <b:Corporate>City of Taguig</b:Corporate>
      </b:Author>
    </b:Author>
    <b:RefOrder>8</b:RefOrder>
  </b:Source>
  <b:Source>
    <b:Tag>Pas18</b:Tag>
    <b:SourceType>InternetSite</b:SourceType>
    <b:Guid>{715D056A-4C98-4191-8EE1-185C0F6645D0}</b:Guid>
    <b:Title>Pasig City Government</b:Title>
    <b:Year>2018</b:Year>
    <b:Author>
      <b:Author>
        <b:NameList>
          <b:Person>
            <b:Last>City</b:Last>
            <b:First>Pasig</b:First>
          </b:Person>
        </b:NameList>
      </b:Author>
    </b:Author>
    <b:ProductionCompany>Rakso CT</b:ProductionCompany>
    <b:URL>https://www.pasigcity.gov.ph/home</b:URL>
    <b:RefOrder>9</b:RefOrder>
  </b:Source>
  <b:Source>
    <b:Tag>Lad17</b:Tag>
    <b:SourceType>DocumentFromInternetSite</b:SourceType>
    <b:Guid>{D46BA259-42CF-4F6A-801A-3D175BE12919}</b:Guid>
    <b:Title>COMPUTERIZED INFORMATION SYSTEM IN BARANGAY POBLACION, DANAO CITY, CEBU - CAPSTONE PROJECT</b:Title>
    <b:Year>2017</b:Year>
    <b:Month>February</b:Month>
    <b:YearAccessed>2022</b:YearAccessed>
    <b:MonthAccessed>April</b:MonthAccessed>
    <b:DayAccessed>25</b:DayAccessed>
    <b:URL>https://www.slideshare.net/MarkJohnPerezLado/computerized-information-system-in-barangay-poblacion-danao-city-cebu</b:URL>
    <b:Author>
      <b:Author>
        <b:NameList>
          <b:Person>
            <b:Last>Lado</b:Last>
            <b:Middle>P</b:Middle>
            <b:First>Mark John</b:First>
          </b:Person>
          <b:Person>
            <b:Last>Maloloy-on</b:Last>
            <b:Middle>I</b:Middle>
            <b:First>Monica</b:First>
          </b:Person>
          <b:Person>
            <b:Last>Perez</b:Last>
            <b:Middle>C</b:Middle>
            <b:First>Gladys</b:First>
          </b:Person>
          <b:Person>
            <b:Last>Rizaldo</b:Last>
            <b:Middle>M</b:Middle>
            <b:First>Philip Keven</b:First>
          </b:Person>
          <b:Person>
            <b:Last>Tacocong</b:Last>
            <b:Middle>A</b:Middle>
            <b:First>Stephanie</b:First>
          </b:Person>
        </b:NameList>
      </b:Author>
    </b:Author>
    <b:RefOrder>10</b:RefOrder>
  </b:Source>
  <b:Source>
    <b:Tag>Imu</b:Tag>
    <b:SourceType>DocumentFromInternetSite</b:SourceType>
    <b:Guid>{9F6E3D45-377E-49EE-B7FD-EFF7905EF9BE}</b:Guid>
    <b:Author>
      <b:Author>
        <b:NameList>
          <b:Person>
            <b:Last>Imus</b:Last>
            <b:First>John</b:First>
            <b:Middle>P</b:Middle>
          </b:Person>
          <b:Person>
            <b:Last>Magleo</b:Last>
            <b:First>Elemer</b:First>
            <b:Middle>D</b:Middle>
          </b:Person>
          <b:Person>
            <b:Last>Soriano</b:Last>
            <b:First>May</b:First>
            <b:Middle>A</b:Middle>
          </b:Person>
          <b:Person>
            <b:Last>Olalia</b:Last>
            <b:First>Romulo</b:First>
            <b:Middle>L</b:Middle>
          </b:Person>
        </b:NameList>
      </b:Author>
    </b:Author>
    <b:Title>Barangay Management Information System (BMIS) for Cities and Municipalities in the Philippines</b:Title>
    <b:Year>2018</b:Year>
    <b:Month>February</b:Month>
    <b:Day>15</b:Day>
    <b:YearAccessed>2022</b:YearAccessed>
    <b:MonthAccessed>April</b:MonthAccessed>
    <b:DayAccessed>26</b:DayAccessed>
    <b:URL>https://www.semanticscholar.org/paper/Barangay-Management-Information-System-(BMIS)-for-Kevin-Elmer/ab07ab25cc65f702be70631feacf6ff364764ed1?fbclid=IwAR1_2bXDrPJ9pAe9LOQtPHx7hNGwSuCL0uUaV_O2oZzBXT34A18DseHG0Vg#references</b:URL>
    <b:RefOrder>11</b:RefOrder>
  </b:Source>
  <b:Source>
    <b:Tag>Cla20</b:Tag>
    <b:SourceType>JournalArticle</b:SourceType>
    <b:Guid>{328152A4-123B-49A5-9A7A-72AFE14CCE98}</b:Guid>
    <b:Author>
      <b:Author>
        <b:NameList>
          <b:Person>
            <b:Last>Carpio</b:Last>
            <b:First>Claire</b:First>
            <b:Middle>Ong</b:Middle>
          </b:Person>
        </b:NameList>
      </b:Author>
    </b:Author>
    <b:Title>Barangay Management System</b:Title>
    <b:JournalName>International Journal of Multidisciplinary Research and Publications</b:JournalName>
    <b:Year>2020</b:Year>
    <b:Pages> 26-32</b:Pages>
    <b:Volume>3</b:Volume>
    <b:Issue>2</b:Issue>
    <b:RefOrder>12</b:RefOrder>
  </b:Source>
  <b:Source>
    <b:Tag>Ber21</b:Tag>
    <b:SourceType>JournalArticle</b:SourceType>
    <b:Guid>{C528C421-DA0F-4E97-B0B6-28DD7AA30E8F}</b:Guid>
    <b:Title>Barangay Profiling System with Analytics </b:Title>
    <b:Year>2021</b:Year>
    <b:Author>
      <b:Author>
        <b:NameList>
          <b:Person>
            <b:Last>Jacobe</b:Last>
            <b:First>Bernard</b:First>
          </b:Person>
          <b:Person>
            <b:Last>Pascua</b:Last>
            <b:First>Mark</b:First>
            <b:Middle>Lester</b:Middle>
          </b:Person>
          <b:Person>
            <b:Last>Tumbali</b:Last>
            <b:First>Billy</b:First>
            <b:Middle>Jay</b:Middle>
          </b:Person>
          <b:Person>
            <b:Last>Aquino</b:Last>
            <b:First>Maria</b:First>
            <b:Middle>Clarissa</b:Middle>
          </b:Person>
          <b:Person>
            <b:Last>Gumabay</b:Last>
            <b:First>Maria</b:First>
            <b:Middle>Visitacion</b:Middle>
          </b:Person>
        </b:NameList>
      </b:Author>
    </b:Author>
    <b:JournalName>International Journal of Advanced Trends in Computer Science and Engineering</b:JournalName>
    <b:Pages>2697– 2700</b:Pages>
    <b:Volume>10</b:Volume>
    <b:Issue>4</b:Issue>
    <b:RefOrder>13</b:RefOrder>
  </b:Source>
  <b:Source>
    <b:Tag>Imu18</b:Tag>
    <b:SourceType>JournalArticle</b:SourceType>
    <b:Guid>{90229113-7B3C-4860-9997-CDFE633DF2E2}</b:Guid>
    <b:Title>Barangay Management Information System (BMIS) for</b:Title>
    <b:JournalName>International Journal of Computer Applications</b:JournalName>
    <b:Year>2018</b:Year>
    <b:Volume>180</b:Volume>
    <b:Issue>19</b:Issue>
    <b:Author>
      <b:Author>
        <b:NameList>
          <b:Person>
            <b:Last>Imus</b:Last>
            <b:Middle>P</b:Middle>
            <b:First>John Kevin </b:First>
          </b:Person>
          <b:Person>
            <b:Last>Magleo</b:Last>
            <b:Middle>D </b:Middle>
            <b:First>Elmer </b:First>
          </b:Person>
          <b:Person>
            <b:Last>Soriano</b:Last>
            <b:Middle>A</b:Middle>
            <b:First>Mary Angelica</b:First>
          </b:Person>
          <b:Person>
            <b:Last>Olalia, Jr.</b:Last>
            <b:Middle>L</b:Middle>
            <b:First>Romulo</b:First>
          </b:Person>
        </b:NameList>
      </b:Author>
    </b:Author>
    <b:URL>https://www.ijcaonline.org/archives/volume180/number19/imus-2018-ijca-916441.pdf?fbclid=IwAR0JfzL7gAxy3yp9D9-aV59QNtLWay-iN_kWamr1A6TPAu1V234PhGGxHhI</b:URL>
    <b:RefOrder>14</b:RefOrder>
  </b:Source>
  <b:Source>
    <b:Tag>Cri18</b:Tag>
    <b:SourceType>BookSection</b:SourceType>
    <b:Guid>{297F58D9-FFC4-4D2C-874A-18A1CA1721A0}</b:Guid>
    <b:Title>Pasigueño Assistant: An E-Participation Mobile Application Framework for the City of Pasig, Philippines</b:Title>
    <b:Year>2018</b:Year>
    <b:Author>
      <b:Author>
        <b:NameList>
          <b:Person>
            <b:Last>Cristobal</b:Last>
            <b:Middle>A. </b:Middle>
            <b:First>Ivan Aldwin </b:First>
          </b:Person>
          <b:Person>
            <b:Last>Cruz</b:Last>
            <b:Middle>O. </b:Middle>
            <b:First>Cesar Karl </b:First>
          </b:Person>
          <b:Person>
            <b:Last>Dela Cruz</b:Last>
            <b:Middle>P. </b:Middle>
            <b:First>Juan Miguel </b:First>
          </b:Person>
          <b:Person>
            <b:Last>Manalansan</b:Last>
            <b:Middle>H. </b:Middle>
            <b:First>Joshua </b:First>
          </b:Person>
          <b:Person>
            <b:Last>Fabito</b:Last>
            <b:Middle>S. </b:Middle>
            <b:First>Bernie </b:First>
          </b:Person>
          <b:Person>
            <b:Last>Rodriguez</b:Last>
            <b:Middle>L. </b:Middle>
            <b:First>Ramon </b:First>
          </b:Person>
          <b:Person>
            <b:Last>Octaviano</b:Last>
            <b:Middle>V. </b:Middle>
            <b:First>Manolito </b:First>
          </b:Person>
        </b:NameList>
      </b:Author>
    </b:Author>
    <b:Pages>1807-1812</b:Pages>
    <b:BookTitle>TENCON 2018 - 2018 IEEE Region 10 Conference</b:BookTitle>
    <b:RefOrder>15</b:RefOrder>
  </b:Source>
  <b:Source>
    <b:Tag>Bri22</b:Tag>
    <b:SourceType>JournalArticle</b:SourceType>
    <b:Guid>{3956FC81-7AEC-46A8-9D0A-ACFFB2BF6902}</b:Guid>
    <b:Title>E-Barangay: A Framework for a Web-Based System for Local Communities and Its Usability</b:Title>
    <b:Year>2022</b:Year>
    <b:Author>
      <b:Author>
        <b:NameList>
          <b:Person>
            <b:Last>Bringula</b:Last>
            <b:Middle>Rex</b:Middle>
            <b:First>Perez</b:First>
          </b:Person>
          <b:Person>
            <b:Last>Vale</b:Last>
            <b:Middle>D</b:Middle>
            <b:First>Mark Anthony</b:First>
          </b:Person>
          <b:Person>
            <b:Last>Napolis</b:Last>
            <b:Middle>A</b:Middle>
            <b:First>Jenard </b:First>
          </b:Person>
          <b:Person>
            <b:Last>Oliva</b:Last>
            <b:Middle>Pillos</b:Middle>
            <b:First>Franklin</b:First>
          </b:Person>
          <b:Person>
            <b:Last>De La Serna</b:Last>
            <b:Middle>T</b:Middle>
            <b:First>Daniel Joseph </b:First>
          </b:Person>
        </b:NameList>
      </b:Author>
    </b:Author>
    <b:JournalName>International Journal of Electronic Government Research</b:JournalName>
    <b:Issue>18</b:Issue>
    <b:RefOrder>16</b:RefOrder>
  </b:Source>
  <b:Source>
    <b:Tag>Joh17</b:Tag>
    <b:SourceType>DocumentFromInternetSite</b:SourceType>
    <b:Guid>{17FAD7B2-BC91-460D-9991-391C4AF25A20}</b:Guid>
    <b:Author>
      <b:Author>
        <b:NameList>
          <b:Person>
            <b:Last>Caubang</b:Last>
            <b:First>John</b:First>
            <b:Middle>Edmar L.</b:Middle>
          </b:Person>
        </b:NameList>
      </b:Author>
    </b:Author>
    <b:Title>Barangay Resident Record Management and Certificate Issuance System of Barangay Ticol Sorsogon City</b:Title>
    <b:Year>2017</b:Year>
    <b:URL>https://www.academia.edu/31530757/Barangay_Resident_Record_Management_and_Certificate_Issuance_System_Of_Barangay_Ticol_Sorsogon_City</b:URL>
    <b:RefOrder>17</b:RefOrder>
  </b:Source>
  <b:Source>
    <b:Tag>Bri221</b:Tag>
    <b:SourceType>JournalArticle</b:SourceType>
    <b:Guid>{4BC11B2B-F6D8-4D50-8DB6-32A425798EE7}</b:Guid>
    <b:Title>E-Barangay: A Framework for a Web-Based System for Local Communities and Its Usability</b:Title>
    <b:Year>2022</b:Year>
    <b:JournalName>International Journal of Electronic Government Research. 18. 10.4018/IJEGR.288071.</b:JournalName>
    <b:Author>
      <b:Author>
        <b:NameList>
          <b:Person>
            <b:Last>Bringula</b:Last>
            <b:First>Rex</b:First>
            <b:Middle>&amp; Vale, Mark &amp; Napolis, Jenard &amp; Oliva, Franklin &amp; Serna, Daniel</b:Middle>
          </b:Person>
        </b:NameList>
      </b:Author>
    </b:Author>
    <b:RefOrder>18</b:RefOrder>
  </b:Source>
  <b:Source>
    <b:Tag>San21</b:Tag>
    <b:SourceType>JournalArticle</b:SourceType>
    <b:Guid>{C77689D1-7499-4A6D-A2CD-F3199B262A39}</b:Guid>
    <b:Title>Access, Skills and Constraints of Barangay Officials towards the Use of Information and Communications Technology (ICT)</b:Title>
    <b:JournalName>International Journal of Knowledge Content Development &amp; Technology</b:JournalName>
    <b:Year>2021</b:Year>
    <b:Volume>11</b:Volume>
    <b:Issue>2</b:Issue>
    <b:Author>
      <b:Author>
        <b:NameList>
          <b:Person>
            <b:Last>Santiago</b:Last>
            <b:Middle>S</b:Middle>
            <b:First>Cereneo Jr</b:First>
          </b:Person>
          <b:Person>
            <b:Last>Ulanday</b:Last>
            <b:Middle>P</b:Middle>
            <b:First>Ma, Leah</b:First>
          </b:Person>
          <b:Person>
            <b:Last>Centeno</b:Last>
            <b:Middle>R</b:Middle>
            <b:First>Zarah Jane </b:First>
          </b:Person>
          <b:Person>
            <b:Last>Bayla</b:Last>
            <b:Middle>D</b:Middle>
            <b:First>Ma. Cristina </b:First>
          </b:Person>
        </b:NameList>
      </b:Author>
    </b:Author>
    <b:YearAccessed>2022</b:YearAccessed>
    <b:MonthAccessed>06</b:MonthAccessed>
    <b:DayAccessed>02</b:DayAccessed>
    <b:URL>http://ijkcdt.net/xml/29429/29429.pdf?fbclid=IwAR057GeG7lOy8AV3P8pGG9Ulj7H6G5mFLAWVXNZ_FBG-_brBRIim7DA4eTY</b:URL>
    <b:RefOrder>19</b:RefOrder>
  </b:Source>
  <b:Source>
    <b:Tag>IdA23</b:Tag>
    <b:SourceType>InternetSite</b:SourceType>
    <b:Guid>{804F1721-0A05-4C32-A4EE-42EC82E1529E}</b:Guid>
    <b:Author>
      <b:Author>
        <b:NameList>
          <b:Person>
            <b:Last>Analyzer</b:Last>
            <b:First>Id</b:First>
          </b:Person>
        </b:NameList>
      </b:Author>
    </b:Author>
    <b:Title>IDENTITY VERIFICATION WEB API</b:Title>
    <b:ProductionCompany>Id Analyzer</b:ProductionCompany>
    <b:YearAccessed>2023</b:YearAccessed>
    <b:MonthAccessed>September</b:MonthAccessed>
    <b:DayAccessed>21</b:DayAccessed>
    <b:URL>https://www.idanalyzer.com/index.html</b:URL>
    <b:RefOrder>20</b:RefOrder>
  </b:Source>
  <b:Source>
    <b:Tag>Goo23</b:Tag>
    <b:SourceType>InternetSite</b:SourceType>
    <b:Guid>{E18D920C-9012-4E15-9769-FD69C91FF16B}</b:Guid>
    <b:Author>
      <b:Author>
        <b:NameList>
          <b:Person>
            <b:Last>Developer</b:Last>
            <b:First>Google</b:First>
          </b:Person>
        </b:NameList>
      </b:Author>
    </b:Author>
    <b:Title>What is reCAPTCHA?</b:Title>
    <b:ProductionCompany>Google Developer</b:ProductionCompany>
    <b:YearAccessed>2023</b:YearAccessed>
    <b:MonthAccessed>September</b:MonthAccessed>
    <b:DayAccessed>21</b:DayAccessed>
    <b:URL>https://developers.google.com/recaptcha/</b:URL>
    <b:RefOrder>21</b:RefOrder>
  </b:Source>
  <b:Source>
    <b:Tag>Lov19</b:Tag>
    <b:SourceType>InternetSite</b:SourceType>
    <b:Guid>{20B015ED-6CC9-4714-9594-C7337B2031A2}</b:Guid>
    <b:Title>EDUCBA</b:Title>
    <b:Year>2019</b:Year>
    <b:Author>
      <b:Author>
        <b:NameList>
          <b:Person>
            <b:Last>Chaudhary</b:Last>
            <b:First>Lovy</b:First>
          </b:Person>
        </b:NameList>
      </b:Author>
    </b:Author>
    <b:ProductionCompany>Agile in SDLC</b:ProductionCompany>
    <b:Month>September</b:Month>
    <b:Day>16</b:Day>
    <b:YearAccessed>2022</b:YearAccessed>
    <b:MonthAccessed>April</b:MonthAccessed>
    <b:DayAccessed>04</b:DayAccessed>
    <b:URL>https://www.educba.com/agile-in-sdlc/</b:URL>
    <b:RefOrder>22</b:RefOrder>
  </b:Source>
  <b:Source>
    <b:Tag>Ale15</b:Tag>
    <b:SourceType>InternetSite</b:SourceType>
    <b:Guid>{58D11ECA-D69E-4EFA-98C8-C09E5DA7CB7E}</b:Guid>
    <b:Author>
      <b:Author>
        <b:NameList>
          <b:Person>
            <b:Last>Colemanse</b:Last>
            <b:First>Alex</b:First>
          </b:Person>
        </b:NameList>
      </b:Author>
    </b:Author>
    <b:Title>Creating a Basic Laravel 5 MVC Application in 10 Minutes</b:Title>
    <b:ProductionCompany>Selftaught Coders</b:ProductionCompany>
    <b:Year>2015</b:Year>
    <b:Month>July</b:Month>
    <b:Day>14</b:Day>
    <b:YearAccessed>2023</b:YearAccessed>
    <b:MonthAccessed>September</b:MonthAccessed>
    <b:DayAccessed>25</b:DayAccessed>
    <b:URL>https://selftaughtcoders.com/from-idea-to-launch/lesson-17/laravel-5-mvc-application-in-10-minutes/</b:URL>
    <b:RefOrder>23</b:RefOrder>
  </b:Source>
</b:Sources>
</file>

<file path=customXml/itemProps1.xml><?xml version="1.0" encoding="utf-8"?>
<ds:datastoreItem xmlns:ds="http://schemas.openxmlformats.org/officeDocument/2006/customXml" ds:itemID="{41BE0036-07BB-4810-948C-5F4B4E769A3C}"/>
</file>

<file path=customXml/itemProps2.xml><?xml version="1.0" encoding="utf-8"?>
<ds:datastoreItem xmlns:ds="http://schemas.openxmlformats.org/officeDocument/2006/customXml" ds:itemID="{F77FC4D6-9FC9-4E9B-AD8B-1EF0C526141A}">
  <ds:schemaRefs>
    <ds:schemaRef ds:uri="http://schemas.microsoft.com/sharepoint/v3/contenttype/forms"/>
  </ds:schemaRefs>
</ds:datastoreItem>
</file>

<file path=customXml/itemProps3.xml><?xml version="1.0" encoding="utf-8"?>
<ds:datastoreItem xmlns:ds="http://schemas.openxmlformats.org/officeDocument/2006/customXml" ds:itemID="{BC9D3D02-A44C-426A-89F6-096AAF455B19}">
  <ds:schemaRefs>
    <ds:schemaRef ds:uri="http://schemas.microsoft.com/office/2006/metadata/properties"/>
    <ds:schemaRef ds:uri="http://schemas.microsoft.com/office/infopath/2007/PartnerControls"/>
    <ds:schemaRef ds:uri="86c7045b-0258-47c7-aa1c-650efec30da7"/>
  </ds:schemaRefs>
</ds:datastoreItem>
</file>

<file path=customXml/itemProps4.xml><?xml version="1.0" encoding="utf-8"?>
<ds:datastoreItem xmlns:ds="http://schemas.openxmlformats.org/officeDocument/2006/customXml" ds:itemID="{7CCC071B-4596-4C3B-934B-100325429D6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Wilkins Caducio</dc:creator>
  <keywords/>
  <dc:description/>
  <lastModifiedBy>Princess Joy Ferrer</lastModifiedBy>
  <revision>20</revision>
  <dcterms:created xsi:type="dcterms:W3CDTF">2023-11-22T13:35:00.0000000Z</dcterms:created>
  <dcterms:modified xsi:type="dcterms:W3CDTF">2024-05-10T14:43:25.1858884Z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0x0101008E6B7D7DBBF51B469C40E7C9870B0706</vt:lpwstr>
  </property>
  <property fmtid="{D5CDD505-2E9C-101B-9397-08002B2CF9AE}" pid="3" name="MediaServiceImageTags">
    <vt:lpwstr/>
  </property>
</Properties>
</file>